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8DC43B" w14:textId="77777777" w:rsidR="006C1393" w:rsidRPr="006C1393" w:rsidRDefault="006C1393" w:rsidP="006C1393">
      <w:pPr>
        <w:shd w:val="clear" w:color="auto" w:fill="FFFFFF"/>
        <w:spacing w:before="225" w:after="225" w:line="240" w:lineRule="auto"/>
        <w:textAlignment w:val="baseline"/>
        <w:outlineLvl w:val="0"/>
        <w:rPr>
          <w:rFonts w:ascii="var(--title-font)" w:eastAsia="Times New Roman" w:hAnsi="var(--title-font)" w:cs="Segoe UI"/>
          <w:b/>
          <w:bCs/>
          <w:color w:val="2B2B2B"/>
          <w:spacing w:val="-1"/>
          <w:kern w:val="36"/>
          <w:sz w:val="48"/>
          <w:szCs w:val="48"/>
          <w:lang w:eastAsia="uk-UA"/>
        </w:rPr>
      </w:pPr>
      <w:proofErr w:type="spellStart"/>
      <w:r w:rsidRPr="006C1393">
        <w:rPr>
          <w:rFonts w:ascii="var(--title-font)" w:eastAsia="Times New Roman" w:hAnsi="var(--title-font)" w:cs="Segoe UI"/>
          <w:b/>
          <w:bCs/>
          <w:color w:val="2B2B2B"/>
          <w:spacing w:val="-1"/>
          <w:kern w:val="36"/>
          <w:sz w:val="48"/>
          <w:szCs w:val="48"/>
          <w:lang w:eastAsia="uk-UA"/>
        </w:rPr>
        <w:t>How</w:t>
      </w:r>
      <w:proofErr w:type="spellEnd"/>
      <w:r w:rsidRPr="006C1393">
        <w:rPr>
          <w:rFonts w:ascii="var(--title-font)" w:eastAsia="Times New Roman" w:hAnsi="var(--title-font)" w:cs="Segoe UI"/>
          <w:b/>
          <w:bCs/>
          <w:color w:val="2B2B2B"/>
          <w:spacing w:val="-1"/>
          <w:kern w:val="36"/>
          <w:sz w:val="48"/>
          <w:szCs w:val="48"/>
          <w:lang w:eastAsia="uk-UA"/>
        </w:rPr>
        <w:t xml:space="preserve"> </w:t>
      </w:r>
      <w:proofErr w:type="spellStart"/>
      <w:r w:rsidRPr="006C1393">
        <w:rPr>
          <w:rFonts w:ascii="var(--title-font)" w:eastAsia="Times New Roman" w:hAnsi="var(--title-font)" w:cs="Segoe UI"/>
          <w:b/>
          <w:bCs/>
          <w:color w:val="2B2B2B"/>
          <w:spacing w:val="-1"/>
          <w:kern w:val="36"/>
          <w:sz w:val="48"/>
          <w:szCs w:val="48"/>
          <w:lang w:eastAsia="uk-UA"/>
        </w:rPr>
        <w:t>to</w:t>
      </w:r>
      <w:proofErr w:type="spellEnd"/>
      <w:r w:rsidRPr="006C1393">
        <w:rPr>
          <w:rFonts w:ascii="var(--title-font)" w:eastAsia="Times New Roman" w:hAnsi="var(--title-font)" w:cs="Segoe UI"/>
          <w:b/>
          <w:bCs/>
          <w:color w:val="2B2B2B"/>
          <w:spacing w:val="-1"/>
          <w:kern w:val="36"/>
          <w:sz w:val="48"/>
          <w:szCs w:val="48"/>
          <w:lang w:eastAsia="uk-UA"/>
        </w:rPr>
        <w:t xml:space="preserve"> </w:t>
      </w:r>
      <w:proofErr w:type="spellStart"/>
      <w:r w:rsidRPr="006C1393">
        <w:rPr>
          <w:rFonts w:ascii="var(--title-font)" w:eastAsia="Times New Roman" w:hAnsi="var(--title-font)" w:cs="Segoe UI"/>
          <w:b/>
          <w:bCs/>
          <w:color w:val="2B2B2B"/>
          <w:spacing w:val="-1"/>
          <w:kern w:val="36"/>
          <w:sz w:val="48"/>
          <w:szCs w:val="48"/>
          <w:lang w:eastAsia="uk-UA"/>
        </w:rPr>
        <w:t>use</w:t>
      </w:r>
      <w:proofErr w:type="spellEnd"/>
      <w:r w:rsidRPr="006C1393">
        <w:rPr>
          <w:rFonts w:ascii="var(--title-font)" w:eastAsia="Times New Roman" w:hAnsi="var(--title-font)" w:cs="Segoe UI"/>
          <w:b/>
          <w:bCs/>
          <w:color w:val="2B2B2B"/>
          <w:spacing w:val="-1"/>
          <w:kern w:val="36"/>
          <w:sz w:val="48"/>
          <w:szCs w:val="48"/>
          <w:lang w:eastAsia="uk-UA"/>
        </w:rPr>
        <w:t xml:space="preserve"> INA226 DC </w:t>
      </w:r>
      <w:proofErr w:type="spellStart"/>
      <w:r w:rsidRPr="006C1393">
        <w:rPr>
          <w:rFonts w:ascii="var(--title-font)" w:eastAsia="Times New Roman" w:hAnsi="var(--title-font)" w:cs="Segoe UI"/>
          <w:b/>
          <w:bCs/>
          <w:color w:val="2B2B2B"/>
          <w:spacing w:val="-1"/>
          <w:kern w:val="36"/>
          <w:sz w:val="48"/>
          <w:szCs w:val="48"/>
          <w:lang w:eastAsia="uk-UA"/>
        </w:rPr>
        <w:t>Current</w:t>
      </w:r>
      <w:proofErr w:type="spellEnd"/>
      <w:r w:rsidRPr="006C1393">
        <w:rPr>
          <w:rFonts w:ascii="var(--title-font)" w:eastAsia="Times New Roman" w:hAnsi="var(--title-font)" w:cs="Segoe UI"/>
          <w:b/>
          <w:bCs/>
          <w:color w:val="2B2B2B"/>
          <w:spacing w:val="-1"/>
          <w:kern w:val="36"/>
          <w:sz w:val="48"/>
          <w:szCs w:val="48"/>
          <w:lang w:eastAsia="uk-UA"/>
        </w:rPr>
        <w:t xml:space="preserve"> </w:t>
      </w:r>
      <w:proofErr w:type="spellStart"/>
      <w:r w:rsidRPr="006C1393">
        <w:rPr>
          <w:rFonts w:ascii="var(--title-font)" w:eastAsia="Times New Roman" w:hAnsi="var(--title-font)" w:cs="Segoe UI"/>
          <w:b/>
          <w:bCs/>
          <w:color w:val="2B2B2B"/>
          <w:spacing w:val="-1"/>
          <w:kern w:val="36"/>
          <w:sz w:val="48"/>
          <w:szCs w:val="48"/>
          <w:lang w:eastAsia="uk-UA"/>
        </w:rPr>
        <w:t>Sensor</w:t>
      </w:r>
      <w:proofErr w:type="spellEnd"/>
      <w:r w:rsidRPr="006C1393">
        <w:rPr>
          <w:rFonts w:ascii="var(--title-font)" w:eastAsia="Times New Roman" w:hAnsi="var(--title-font)" w:cs="Segoe UI"/>
          <w:b/>
          <w:bCs/>
          <w:color w:val="2B2B2B"/>
          <w:spacing w:val="-1"/>
          <w:kern w:val="36"/>
          <w:sz w:val="48"/>
          <w:szCs w:val="48"/>
          <w:lang w:eastAsia="uk-UA"/>
        </w:rPr>
        <w:t xml:space="preserve"> </w:t>
      </w:r>
      <w:proofErr w:type="spellStart"/>
      <w:r w:rsidRPr="006C1393">
        <w:rPr>
          <w:rFonts w:ascii="var(--title-font)" w:eastAsia="Times New Roman" w:hAnsi="var(--title-font)" w:cs="Segoe UI"/>
          <w:b/>
          <w:bCs/>
          <w:color w:val="2B2B2B"/>
          <w:spacing w:val="-1"/>
          <w:kern w:val="36"/>
          <w:sz w:val="48"/>
          <w:szCs w:val="48"/>
          <w:lang w:eastAsia="uk-UA"/>
        </w:rPr>
        <w:t>with</w:t>
      </w:r>
      <w:proofErr w:type="spellEnd"/>
      <w:r w:rsidRPr="006C1393">
        <w:rPr>
          <w:rFonts w:ascii="var(--title-font)" w:eastAsia="Times New Roman" w:hAnsi="var(--title-font)" w:cs="Segoe UI"/>
          <w:b/>
          <w:bCs/>
          <w:color w:val="2B2B2B"/>
          <w:spacing w:val="-1"/>
          <w:kern w:val="36"/>
          <w:sz w:val="48"/>
          <w:szCs w:val="48"/>
          <w:lang w:eastAsia="uk-UA"/>
        </w:rPr>
        <w:t xml:space="preserve"> </w:t>
      </w:r>
      <w:proofErr w:type="spellStart"/>
      <w:r w:rsidRPr="006C1393">
        <w:rPr>
          <w:rFonts w:ascii="var(--title-font)" w:eastAsia="Times New Roman" w:hAnsi="var(--title-font)" w:cs="Segoe UI"/>
          <w:b/>
          <w:bCs/>
          <w:color w:val="2B2B2B"/>
          <w:spacing w:val="-1"/>
          <w:kern w:val="36"/>
          <w:sz w:val="48"/>
          <w:szCs w:val="48"/>
          <w:lang w:eastAsia="uk-UA"/>
        </w:rPr>
        <w:t>Arduino</w:t>
      </w:r>
      <w:proofErr w:type="spellEnd"/>
    </w:p>
    <w:p w14:paraId="0765413C" w14:textId="3D4ED44F" w:rsidR="006C1393" w:rsidRPr="006C1393" w:rsidRDefault="006C1393" w:rsidP="006C1393">
      <w:pPr>
        <w:shd w:val="clear" w:color="auto" w:fill="FFFFFF"/>
        <w:spacing w:line="240" w:lineRule="auto"/>
        <w:textAlignment w:val="baseline"/>
        <w:rPr>
          <w:rFonts w:ascii="inherit" w:eastAsia="Times New Roman" w:hAnsi="inherit" w:cs="Segoe UI"/>
          <w:color w:val="2B2B2B"/>
          <w:sz w:val="21"/>
          <w:szCs w:val="21"/>
          <w:lang w:eastAsia="uk-UA"/>
        </w:rPr>
      </w:pPr>
      <w:r w:rsidRPr="006C1393">
        <w:rPr>
          <w:rFonts w:ascii="inherit" w:eastAsia="Times New Roman" w:hAnsi="inherit" w:cs="Segoe UI"/>
          <w:noProof/>
          <w:color w:val="2B2B2B"/>
          <w:sz w:val="21"/>
          <w:szCs w:val="21"/>
          <w:lang w:eastAsia="uk-UA"/>
        </w:rPr>
        <w:drawing>
          <wp:inline distT="0" distB="0" distL="0" distR="0" wp14:anchorId="3E167575" wp14:editId="586F34F1">
            <wp:extent cx="6120765" cy="3449320"/>
            <wp:effectExtent l="0" t="0" r="0" b="0"/>
            <wp:docPr id="10" name="Picture 10" descr="INA226 DC Current Sens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A226 DC Current Sensor Arduin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20765" cy="3449320"/>
                    </a:xfrm>
                    <a:prstGeom prst="rect">
                      <a:avLst/>
                    </a:prstGeom>
                    <a:noFill/>
                    <a:ln>
                      <a:noFill/>
                    </a:ln>
                  </pic:spPr>
                </pic:pic>
              </a:graphicData>
            </a:graphic>
          </wp:inline>
        </w:drawing>
      </w:r>
    </w:p>
    <w:p w14:paraId="52844D99" w14:textId="77777777" w:rsidR="006C1393" w:rsidRPr="006C1393" w:rsidRDefault="006C1393" w:rsidP="006C1393">
      <w:pPr>
        <w:shd w:val="clear" w:color="auto" w:fill="FFFFFF"/>
        <w:spacing w:after="0" w:line="240" w:lineRule="auto"/>
        <w:textAlignment w:val="baseline"/>
        <w:rPr>
          <w:rFonts w:ascii="inherit" w:eastAsia="Times New Roman" w:hAnsi="inherit" w:cs="Segoe UI"/>
          <w:color w:val="2B2B2B"/>
          <w:sz w:val="21"/>
          <w:szCs w:val="21"/>
          <w:lang w:eastAsia="uk-UA"/>
        </w:rPr>
      </w:pPr>
      <w:r w:rsidRPr="006C1393">
        <w:rPr>
          <w:rFonts w:ascii="var(--ui-font)" w:eastAsia="Times New Roman" w:hAnsi="var(--ui-font)" w:cs="Segoe UI"/>
          <w:b/>
          <w:bCs/>
          <w:caps/>
          <w:color w:val="2B2B2B"/>
          <w:spacing w:val="17"/>
          <w:sz w:val="18"/>
          <w:szCs w:val="18"/>
          <w:bdr w:val="none" w:sz="0" w:space="0" w:color="auto" w:frame="1"/>
          <w:lang w:eastAsia="uk-UA"/>
        </w:rPr>
        <w:t>SHARE</w:t>
      </w:r>
    </w:p>
    <w:p w14:paraId="38A1C644" w14:textId="74DD3135" w:rsidR="006C1393" w:rsidRDefault="006C1393" w:rsidP="006C1393">
      <w:pPr>
        <w:shd w:val="clear" w:color="auto" w:fill="FFFFFF"/>
        <w:spacing w:after="0" w:line="240" w:lineRule="auto"/>
        <w:textAlignment w:val="baseline"/>
        <w:rPr>
          <w:rFonts w:ascii="inherit" w:eastAsia="Times New Roman" w:hAnsi="inherit" w:cs="Segoe UI"/>
          <w:noProof/>
          <w:color w:val="0000FF"/>
          <w:sz w:val="24"/>
          <w:szCs w:val="24"/>
          <w:bdr w:val="none" w:sz="0" w:space="0" w:color="auto" w:frame="1"/>
          <w:lang w:eastAsia="uk-UA"/>
        </w:rPr>
      </w:pPr>
    </w:p>
    <w:p w14:paraId="64B5A760" w14:textId="67FE3CD5" w:rsidR="00EF19D1" w:rsidRDefault="00EF19D1" w:rsidP="006C1393">
      <w:pPr>
        <w:shd w:val="clear" w:color="auto" w:fill="FFFFFF"/>
        <w:spacing w:after="0" w:line="240" w:lineRule="auto"/>
        <w:textAlignment w:val="baseline"/>
        <w:rPr>
          <w:rFonts w:ascii="inherit" w:eastAsia="Times New Roman" w:hAnsi="inherit" w:cs="Segoe UI"/>
          <w:color w:val="262626"/>
          <w:sz w:val="24"/>
          <w:szCs w:val="24"/>
          <w:lang w:eastAsia="uk-UA"/>
        </w:rPr>
      </w:pPr>
      <w:r>
        <w:rPr>
          <w:noProof/>
        </w:rPr>
        <w:drawing>
          <wp:inline distT="0" distB="0" distL="0" distR="0" wp14:anchorId="0A14AB9D" wp14:editId="16AE1BE3">
            <wp:extent cx="4572000" cy="2698750"/>
            <wp:effectExtent l="0" t="0" r="0" b="6350"/>
            <wp:docPr id="26" name="Picture 26" descr="INA226 - датчик струму і напруги I2C — IT Master - електроніка та  програмува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NA226 - датчик струму і напруги I2C — IT Master - електроніка та  програмування"/>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72000" cy="2698750"/>
                    </a:xfrm>
                    <a:prstGeom prst="rect">
                      <a:avLst/>
                    </a:prstGeom>
                    <a:noFill/>
                    <a:ln>
                      <a:noFill/>
                    </a:ln>
                  </pic:spPr>
                </pic:pic>
              </a:graphicData>
            </a:graphic>
          </wp:inline>
        </w:drawing>
      </w:r>
    </w:p>
    <w:p w14:paraId="1F70AAC5" w14:textId="7DEDC145" w:rsidR="00EF19D1" w:rsidRDefault="00EF19D1" w:rsidP="006C1393">
      <w:pPr>
        <w:shd w:val="clear" w:color="auto" w:fill="FFFFFF"/>
        <w:spacing w:after="0" w:line="240" w:lineRule="auto"/>
        <w:textAlignment w:val="baseline"/>
        <w:rPr>
          <w:rFonts w:ascii="inherit" w:eastAsia="Times New Roman" w:hAnsi="inherit" w:cs="Segoe UI"/>
          <w:color w:val="262626"/>
          <w:sz w:val="24"/>
          <w:szCs w:val="24"/>
          <w:lang w:eastAsia="uk-UA"/>
        </w:rPr>
      </w:pPr>
    </w:p>
    <w:p w14:paraId="251C6835" w14:textId="200485F1" w:rsidR="00E90A12" w:rsidRDefault="00E90A12" w:rsidP="006C1393">
      <w:pPr>
        <w:shd w:val="clear" w:color="auto" w:fill="FFFFFF"/>
        <w:spacing w:after="0" w:line="240" w:lineRule="auto"/>
        <w:textAlignment w:val="baseline"/>
        <w:rPr>
          <w:rFonts w:ascii="inherit" w:eastAsia="Times New Roman" w:hAnsi="inherit" w:cs="Segoe UI"/>
          <w:color w:val="262626"/>
          <w:sz w:val="24"/>
          <w:szCs w:val="24"/>
          <w:lang w:eastAsia="uk-UA"/>
        </w:rPr>
      </w:pPr>
      <w:r w:rsidRPr="00E90A12">
        <w:rPr>
          <w:rFonts w:ascii="inherit" w:eastAsia="Times New Roman" w:hAnsi="inherit" w:cs="Segoe UI"/>
          <w:color w:val="262626"/>
          <w:sz w:val="24"/>
          <w:szCs w:val="24"/>
          <w:lang w:eastAsia="uk-UA"/>
        </w:rPr>
        <w:lastRenderedPageBreak/>
        <w:drawing>
          <wp:inline distT="0" distB="0" distL="0" distR="0" wp14:anchorId="6544254A" wp14:editId="1610DD3F">
            <wp:extent cx="6120765" cy="29381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765" cy="2938145"/>
                    </a:xfrm>
                    <a:prstGeom prst="rect">
                      <a:avLst/>
                    </a:prstGeom>
                  </pic:spPr>
                </pic:pic>
              </a:graphicData>
            </a:graphic>
          </wp:inline>
        </w:drawing>
      </w:r>
    </w:p>
    <w:p w14:paraId="68933009" w14:textId="77777777" w:rsidR="00E90A12" w:rsidRDefault="00E90A12" w:rsidP="006C1393">
      <w:pPr>
        <w:shd w:val="clear" w:color="auto" w:fill="FFFFFF"/>
        <w:spacing w:after="0" w:line="240" w:lineRule="auto"/>
        <w:textAlignment w:val="baseline"/>
        <w:rPr>
          <w:rFonts w:ascii="inherit" w:eastAsia="Times New Roman" w:hAnsi="inherit" w:cs="Segoe UI"/>
          <w:color w:val="262626"/>
          <w:sz w:val="24"/>
          <w:szCs w:val="24"/>
          <w:lang w:eastAsia="uk-UA"/>
        </w:rPr>
      </w:pPr>
    </w:p>
    <w:p w14:paraId="7F8184D0" w14:textId="5FC360A3" w:rsidR="00EF19D1" w:rsidRDefault="00EF19D1" w:rsidP="006C1393">
      <w:pPr>
        <w:shd w:val="clear" w:color="auto" w:fill="FFFFFF"/>
        <w:spacing w:after="0" w:line="240" w:lineRule="auto"/>
        <w:textAlignment w:val="baseline"/>
        <w:rPr>
          <w:rFonts w:ascii="inherit" w:eastAsia="Times New Roman" w:hAnsi="inherit" w:cs="Segoe UI"/>
          <w:color w:val="262626"/>
          <w:sz w:val="24"/>
          <w:szCs w:val="24"/>
          <w:lang w:eastAsia="uk-UA"/>
        </w:rPr>
      </w:pPr>
      <w:r>
        <w:rPr>
          <w:noProof/>
        </w:rPr>
        <w:drawing>
          <wp:inline distT="0" distB="0" distL="0" distR="0" wp14:anchorId="37FA2D80" wp14:editId="0DE9DCAC">
            <wp:extent cx="6120765" cy="4737735"/>
            <wp:effectExtent l="0" t="0" r="0" b="5715"/>
            <wp:docPr id="27" name="Picture 27" descr="INA226 - Power meter with low-side current sensing - Sensors - Arduin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NA226 - Power meter with low-side current sensing - Sensors - Arduino For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765" cy="4737735"/>
                    </a:xfrm>
                    <a:prstGeom prst="rect">
                      <a:avLst/>
                    </a:prstGeom>
                    <a:noFill/>
                    <a:ln>
                      <a:noFill/>
                    </a:ln>
                  </pic:spPr>
                </pic:pic>
              </a:graphicData>
            </a:graphic>
          </wp:inline>
        </w:drawing>
      </w:r>
    </w:p>
    <w:p w14:paraId="655F4938" w14:textId="32F97364" w:rsidR="00EF19D1" w:rsidRDefault="00EF19D1" w:rsidP="006C1393">
      <w:pPr>
        <w:shd w:val="clear" w:color="auto" w:fill="FFFFFF"/>
        <w:spacing w:after="0" w:line="240" w:lineRule="auto"/>
        <w:textAlignment w:val="baseline"/>
        <w:rPr>
          <w:rFonts w:ascii="inherit" w:eastAsia="Times New Roman" w:hAnsi="inherit" w:cs="Segoe UI"/>
          <w:color w:val="262626"/>
          <w:sz w:val="24"/>
          <w:szCs w:val="24"/>
          <w:lang w:eastAsia="uk-UA"/>
        </w:rPr>
      </w:pPr>
    </w:p>
    <w:p w14:paraId="26CC924E" w14:textId="77777777" w:rsidR="00EF19D1" w:rsidRPr="006C1393" w:rsidRDefault="00EF19D1" w:rsidP="006C1393">
      <w:pPr>
        <w:shd w:val="clear" w:color="auto" w:fill="FFFFFF"/>
        <w:spacing w:after="0" w:line="240" w:lineRule="auto"/>
        <w:textAlignment w:val="baseline"/>
        <w:rPr>
          <w:rFonts w:ascii="inherit" w:eastAsia="Times New Roman" w:hAnsi="inherit" w:cs="Segoe UI"/>
          <w:color w:val="262626"/>
          <w:sz w:val="24"/>
          <w:szCs w:val="24"/>
          <w:lang w:eastAsia="uk-UA"/>
        </w:rPr>
      </w:pPr>
    </w:p>
    <w:p w14:paraId="313FF6D2" w14:textId="77777777" w:rsidR="006C1393" w:rsidRPr="006C1393" w:rsidRDefault="006C1393" w:rsidP="006C1393">
      <w:pPr>
        <w:shd w:val="clear" w:color="auto" w:fill="FFFFFF"/>
        <w:spacing w:before="615" w:after="615" w:line="240" w:lineRule="auto"/>
        <w:textAlignment w:val="baseline"/>
        <w:rPr>
          <w:rFonts w:ascii="Segoe UI" w:eastAsia="Times New Roman" w:hAnsi="Segoe UI" w:cs="Segoe UI"/>
          <w:color w:val="262626"/>
          <w:sz w:val="24"/>
          <w:szCs w:val="24"/>
          <w:lang w:eastAsia="uk-UA"/>
        </w:rPr>
      </w:pPr>
      <w:r w:rsidRPr="006C1393">
        <w:rPr>
          <w:rFonts w:ascii="Segoe UI" w:eastAsia="Times New Roman" w:hAnsi="Segoe UI" w:cs="Segoe UI"/>
          <w:color w:val="262626"/>
          <w:sz w:val="24"/>
          <w:szCs w:val="24"/>
          <w:lang w:eastAsia="uk-UA"/>
        </w:rPr>
        <w:pict w14:anchorId="161CFF5E">
          <v:rect id="_x0000_i1028" style="width:0;height:.75pt" o:hralign="center" o:hrstd="t" o:hr="t" fillcolor="#a0a0a0" stroked="f"/>
        </w:pict>
      </w:r>
    </w:p>
    <w:p w14:paraId="7DECA124" w14:textId="77777777" w:rsidR="006C1393" w:rsidRPr="006C1393" w:rsidRDefault="006C1393" w:rsidP="006C1393">
      <w:pPr>
        <w:shd w:val="clear" w:color="auto" w:fill="FFFFFF"/>
        <w:spacing w:after="0" w:line="240" w:lineRule="auto"/>
        <w:textAlignment w:val="baseline"/>
        <w:outlineLvl w:val="2"/>
        <w:rPr>
          <w:rFonts w:ascii="var(--text-h-font,inherit)" w:eastAsia="Times New Roman" w:hAnsi="var(--text-h-font,inherit)" w:cs="Segoe UI"/>
          <w:b/>
          <w:bCs/>
          <w:color w:val="FF4500"/>
          <w:sz w:val="31"/>
          <w:szCs w:val="31"/>
          <w:lang w:eastAsia="uk-UA"/>
        </w:rPr>
      </w:pPr>
      <w:proofErr w:type="spellStart"/>
      <w:r w:rsidRPr="006C1393">
        <w:rPr>
          <w:rFonts w:ascii="inherit" w:eastAsia="Times New Roman" w:hAnsi="inherit" w:cs="Segoe UI"/>
          <w:b/>
          <w:bCs/>
          <w:color w:val="FF4500"/>
          <w:sz w:val="31"/>
          <w:szCs w:val="31"/>
          <w:bdr w:val="none" w:sz="0" w:space="0" w:color="auto" w:frame="1"/>
          <w:lang w:eastAsia="uk-UA"/>
        </w:rPr>
        <w:t>Overview</w:t>
      </w:r>
      <w:proofErr w:type="spellEnd"/>
    </w:p>
    <w:p w14:paraId="79EECD86" w14:textId="77777777" w:rsidR="006C1393" w:rsidRPr="006C1393" w:rsidRDefault="006C1393" w:rsidP="006C1393">
      <w:pPr>
        <w:shd w:val="clear" w:color="auto" w:fill="FFFFFF"/>
        <w:spacing w:after="0" w:afterAutospacing="1" w:line="240" w:lineRule="auto"/>
        <w:textAlignment w:val="baseline"/>
        <w:rPr>
          <w:rFonts w:ascii="inherit" w:eastAsia="Times New Roman" w:hAnsi="inherit" w:cs="Segoe UI"/>
          <w:color w:val="262626"/>
          <w:sz w:val="24"/>
          <w:szCs w:val="24"/>
          <w:lang w:eastAsia="uk-UA"/>
        </w:rPr>
      </w:pPr>
      <w:proofErr w:type="spellStart"/>
      <w:r w:rsidRPr="006C1393">
        <w:rPr>
          <w:rFonts w:ascii="inherit" w:eastAsia="Times New Roman" w:hAnsi="inherit" w:cs="Segoe UI"/>
          <w:color w:val="262626"/>
          <w:sz w:val="24"/>
          <w:szCs w:val="24"/>
          <w:lang w:eastAsia="uk-UA"/>
        </w:rPr>
        <w:lastRenderedPageBreak/>
        <w:t>In</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this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tutorial</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we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will</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learn</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how</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to</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interface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the</w:t>
      </w:r>
      <w:proofErr w:type="spellEnd"/>
      <w:r w:rsidRPr="006C1393">
        <w:rPr>
          <w:rFonts w:ascii="inherit" w:eastAsia="Times New Roman" w:hAnsi="inherit" w:cs="Segoe UI"/>
          <w:color w:val="262626"/>
          <w:sz w:val="24"/>
          <w:szCs w:val="24"/>
          <w:lang w:eastAsia="uk-UA"/>
        </w:rPr>
        <w:t> </w:t>
      </w:r>
      <w:r w:rsidRPr="006C1393">
        <w:rPr>
          <w:rFonts w:ascii="inherit" w:eastAsia="Times New Roman" w:hAnsi="inherit" w:cs="Segoe UI"/>
          <w:b/>
          <w:bCs/>
          <w:color w:val="262626"/>
          <w:sz w:val="24"/>
          <w:szCs w:val="24"/>
          <w:bdr w:val="none" w:sz="0" w:space="0" w:color="auto" w:frame="1"/>
          <w:lang w:eastAsia="uk-UA"/>
        </w:rPr>
        <w:t xml:space="preserve">INA226 DC </w:t>
      </w:r>
      <w:proofErr w:type="spellStart"/>
      <w:r w:rsidRPr="006C1393">
        <w:rPr>
          <w:rFonts w:ascii="inherit" w:eastAsia="Times New Roman" w:hAnsi="inherit" w:cs="Segoe UI"/>
          <w:b/>
          <w:bCs/>
          <w:color w:val="262626"/>
          <w:sz w:val="24"/>
          <w:szCs w:val="24"/>
          <w:bdr w:val="none" w:sz="0" w:space="0" w:color="auto" w:frame="1"/>
          <w:lang w:eastAsia="uk-UA"/>
        </w:rPr>
        <w:t>Current</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Sensor</w:t>
      </w:r>
      <w:proofErr w:type="spellEnd"/>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color w:val="262626"/>
          <w:sz w:val="24"/>
          <w:szCs w:val="24"/>
          <w:lang w:eastAsia="uk-UA"/>
        </w:rPr>
        <w:t>Module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with</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an</w:t>
      </w:r>
      <w:proofErr w:type="spellEnd"/>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b/>
          <w:bCs/>
          <w:color w:val="262626"/>
          <w:sz w:val="24"/>
          <w:szCs w:val="24"/>
          <w:bdr w:val="none" w:sz="0" w:space="0" w:color="auto" w:frame="1"/>
          <w:lang w:eastAsia="uk-UA"/>
        </w:rPr>
        <w:t>Arduino</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The</w:t>
      </w:r>
      <w:proofErr w:type="spellEnd"/>
      <w:r w:rsidRPr="006C1393">
        <w:rPr>
          <w:rFonts w:ascii="inherit" w:eastAsia="Times New Roman" w:hAnsi="inherit" w:cs="Segoe UI"/>
          <w:color w:val="262626"/>
          <w:sz w:val="24"/>
          <w:szCs w:val="24"/>
          <w:lang w:eastAsia="uk-UA"/>
        </w:rPr>
        <w:t xml:space="preserve"> INA226, </w:t>
      </w:r>
      <w:proofErr w:type="spellStart"/>
      <w:r w:rsidRPr="006C1393">
        <w:rPr>
          <w:rFonts w:ascii="inherit" w:eastAsia="Times New Roman" w:hAnsi="inherit" w:cs="Segoe UI"/>
          <w:color w:val="262626"/>
          <w:sz w:val="24"/>
          <w:szCs w:val="24"/>
          <w:lang w:eastAsia="uk-UA"/>
        </w:rPr>
        <w:t>like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its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predecessor</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the</w:t>
      </w:r>
      <w:proofErr w:type="spellEnd"/>
      <w:r w:rsidRPr="006C1393">
        <w:rPr>
          <w:rFonts w:ascii="inherit" w:eastAsia="Times New Roman" w:hAnsi="inherit" w:cs="Segoe UI"/>
          <w:color w:val="262626"/>
          <w:sz w:val="24"/>
          <w:szCs w:val="24"/>
          <w:lang w:eastAsia="uk-UA"/>
        </w:rPr>
        <w:t> </w:t>
      </w:r>
      <w:hyperlink r:id="rId9" w:tgtFrame="_blank" w:history="1">
        <w:r w:rsidRPr="006C1393">
          <w:rPr>
            <w:rFonts w:ascii="inherit" w:eastAsia="Times New Roman" w:hAnsi="inherit" w:cs="Segoe UI"/>
            <w:b/>
            <w:bCs/>
            <w:color w:val="0000FF"/>
            <w:sz w:val="24"/>
            <w:szCs w:val="24"/>
            <w:bdr w:val="none" w:sz="0" w:space="0" w:color="auto" w:frame="1"/>
            <w:lang w:eastAsia="uk-UA"/>
          </w:rPr>
          <w:t>INA219</w:t>
        </w:r>
      </w:hyperlink>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is</w:t>
      </w:r>
      <w:proofErr w:type="spellEnd"/>
      <w:r w:rsidRPr="006C1393">
        <w:rPr>
          <w:rFonts w:ascii="inherit" w:eastAsia="Times New Roman" w:hAnsi="inherit" w:cs="Segoe UI"/>
          <w:color w:val="262626"/>
          <w:sz w:val="24"/>
          <w:szCs w:val="24"/>
          <w:lang w:eastAsia="uk-UA"/>
        </w:rPr>
        <w:t xml:space="preserve"> a </w:t>
      </w:r>
      <w:proofErr w:type="spellStart"/>
      <w:r w:rsidRPr="006C1393">
        <w:rPr>
          <w:rFonts w:ascii="inherit" w:eastAsia="Times New Roman" w:hAnsi="inherit" w:cs="Segoe UI"/>
          <w:color w:val="262626"/>
          <w:sz w:val="24"/>
          <w:szCs w:val="24"/>
          <w:lang w:eastAsia="uk-UA"/>
        </w:rPr>
        <w:t>device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that</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can</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measure</w:t>
      </w:r>
      <w:proofErr w:type="spellEnd"/>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b/>
          <w:bCs/>
          <w:color w:val="262626"/>
          <w:sz w:val="24"/>
          <w:szCs w:val="24"/>
          <w:bdr w:val="none" w:sz="0" w:space="0" w:color="auto" w:frame="1"/>
          <w:lang w:eastAsia="uk-UA"/>
        </w:rPr>
        <w:t>current</w:t>
      </w:r>
      <w:proofErr w:type="spellEnd"/>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b/>
          <w:bCs/>
          <w:color w:val="262626"/>
          <w:sz w:val="24"/>
          <w:szCs w:val="24"/>
          <w:bdr w:val="none" w:sz="0" w:space="0" w:color="auto" w:frame="1"/>
          <w:lang w:eastAsia="uk-UA"/>
        </w:rPr>
        <w:t>voltage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and</w:t>
      </w:r>
      <w:proofErr w:type="spellEnd"/>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b/>
          <w:bCs/>
          <w:color w:val="262626"/>
          <w:sz w:val="24"/>
          <w:szCs w:val="24"/>
          <w:bdr w:val="none" w:sz="0" w:space="0" w:color="auto" w:frame="1"/>
          <w:lang w:eastAsia="uk-UA"/>
        </w:rPr>
        <w:t>power</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However</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it</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has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an</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extended</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range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capable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of</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measuring</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voltages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up</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to</w:t>
      </w:r>
      <w:proofErr w:type="spellEnd"/>
      <w:r w:rsidRPr="006C1393">
        <w:rPr>
          <w:rFonts w:ascii="inherit" w:eastAsia="Times New Roman" w:hAnsi="inherit" w:cs="Segoe UI"/>
          <w:color w:val="262626"/>
          <w:sz w:val="24"/>
          <w:szCs w:val="24"/>
          <w:lang w:eastAsia="uk-UA"/>
        </w:rPr>
        <w:t> </w:t>
      </w:r>
      <w:r w:rsidRPr="006C1393">
        <w:rPr>
          <w:rFonts w:ascii="inherit" w:eastAsia="Times New Roman" w:hAnsi="inherit" w:cs="Segoe UI"/>
          <w:b/>
          <w:bCs/>
          <w:color w:val="262626"/>
          <w:sz w:val="24"/>
          <w:szCs w:val="24"/>
          <w:bdr w:val="none" w:sz="0" w:space="0" w:color="auto" w:frame="1"/>
          <w:lang w:eastAsia="uk-UA"/>
        </w:rPr>
        <w:t>36V</w:t>
      </w:r>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color w:val="262626"/>
          <w:sz w:val="24"/>
          <w:szCs w:val="24"/>
          <w:lang w:eastAsia="uk-UA"/>
        </w:rPr>
        <w:t>and</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current</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up</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to</w:t>
      </w:r>
      <w:proofErr w:type="spellEnd"/>
      <w:r w:rsidRPr="006C1393">
        <w:rPr>
          <w:rFonts w:ascii="inherit" w:eastAsia="Times New Roman" w:hAnsi="inherit" w:cs="Segoe UI"/>
          <w:color w:val="262626"/>
          <w:sz w:val="24"/>
          <w:szCs w:val="24"/>
          <w:lang w:eastAsia="uk-UA"/>
        </w:rPr>
        <w:t> </w:t>
      </w:r>
      <w:r w:rsidRPr="006C1393">
        <w:rPr>
          <w:rFonts w:ascii="inherit" w:eastAsia="Times New Roman" w:hAnsi="inherit" w:cs="Segoe UI"/>
          <w:b/>
          <w:bCs/>
          <w:color w:val="262626"/>
          <w:sz w:val="24"/>
          <w:szCs w:val="24"/>
          <w:bdr w:val="none" w:sz="0" w:space="0" w:color="auto" w:frame="1"/>
          <w:lang w:eastAsia="uk-UA"/>
        </w:rPr>
        <w:t>20A</w:t>
      </w:r>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Thus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you</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can</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make</w:t>
      </w:r>
      <w:proofErr w:type="spellEnd"/>
      <w:r w:rsidRPr="006C1393">
        <w:rPr>
          <w:rFonts w:ascii="inherit" w:eastAsia="Times New Roman" w:hAnsi="inherit" w:cs="Segoe UI"/>
          <w:color w:val="262626"/>
          <w:sz w:val="24"/>
          <w:szCs w:val="24"/>
          <w:lang w:eastAsia="uk-UA"/>
        </w:rPr>
        <w:t> </w:t>
      </w:r>
      <w:hyperlink r:id="rId10" w:tgtFrame="_blank" w:history="1">
        <w:r w:rsidRPr="006C1393">
          <w:rPr>
            <w:rFonts w:ascii="inherit" w:eastAsia="Times New Roman" w:hAnsi="inherit" w:cs="Segoe UI"/>
            <w:b/>
            <w:bCs/>
            <w:color w:val="0000FF"/>
            <w:sz w:val="24"/>
            <w:szCs w:val="24"/>
            <w:bdr w:val="none" w:sz="0" w:space="0" w:color="auto" w:frame="1"/>
            <w:lang w:eastAsia="uk-UA"/>
          </w:rPr>
          <w:t xml:space="preserve">DC </w:t>
        </w:r>
        <w:proofErr w:type="spellStart"/>
        <w:r w:rsidRPr="006C1393">
          <w:rPr>
            <w:rFonts w:ascii="inherit" w:eastAsia="Times New Roman" w:hAnsi="inherit" w:cs="Segoe UI"/>
            <w:b/>
            <w:bCs/>
            <w:color w:val="0000FF"/>
            <w:sz w:val="24"/>
            <w:szCs w:val="24"/>
            <w:bdr w:val="none" w:sz="0" w:space="0" w:color="auto" w:frame="1"/>
            <w:lang w:eastAsia="uk-UA"/>
          </w:rPr>
          <w:t>Energy</w:t>
        </w:r>
        <w:proofErr w:type="spellEnd"/>
        <w:r w:rsidRPr="006C1393">
          <w:rPr>
            <w:rFonts w:ascii="inherit" w:eastAsia="Times New Roman" w:hAnsi="inherit" w:cs="Segoe UI"/>
            <w:b/>
            <w:bCs/>
            <w:color w:val="0000FF"/>
            <w:sz w:val="24"/>
            <w:szCs w:val="24"/>
            <w:bdr w:val="none" w:sz="0" w:space="0" w:color="auto" w:frame="1"/>
            <w:lang w:eastAsia="uk-UA"/>
          </w:rPr>
          <w:t xml:space="preserve"> </w:t>
        </w:r>
        <w:proofErr w:type="spellStart"/>
        <w:r w:rsidRPr="006C1393">
          <w:rPr>
            <w:rFonts w:ascii="inherit" w:eastAsia="Times New Roman" w:hAnsi="inherit" w:cs="Segoe UI"/>
            <w:b/>
            <w:bCs/>
            <w:color w:val="0000FF"/>
            <w:sz w:val="24"/>
            <w:szCs w:val="24"/>
            <w:bdr w:val="none" w:sz="0" w:space="0" w:color="auto" w:frame="1"/>
            <w:lang w:eastAsia="uk-UA"/>
          </w:rPr>
          <w:t>Meter</w:t>
        </w:r>
        <w:proofErr w:type="spellEnd"/>
      </w:hyperlink>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color w:val="262626"/>
          <w:sz w:val="24"/>
          <w:szCs w:val="24"/>
          <w:lang w:eastAsia="uk-UA"/>
        </w:rPr>
        <w:t>project</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using</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this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sensor</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or</w:t>
      </w:r>
      <w:proofErr w:type="spellEnd"/>
      <w:r w:rsidRPr="006C1393">
        <w:rPr>
          <w:rFonts w:ascii="inherit" w:eastAsia="Times New Roman" w:hAnsi="inherit" w:cs="Segoe UI"/>
          <w:color w:val="262626"/>
          <w:sz w:val="24"/>
          <w:szCs w:val="24"/>
          <w:lang w:eastAsia="uk-UA"/>
        </w:rPr>
        <w:t xml:space="preserve"> a </w:t>
      </w:r>
      <w:hyperlink r:id="rId11" w:tgtFrame="_blank" w:history="1">
        <w:r w:rsidRPr="006C1393">
          <w:rPr>
            <w:rFonts w:ascii="inherit" w:eastAsia="Times New Roman" w:hAnsi="inherit" w:cs="Segoe UI"/>
            <w:b/>
            <w:bCs/>
            <w:color w:val="0000FF"/>
            <w:sz w:val="24"/>
            <w:szCs w:val="24"/>
            <w:bdr w:val="none" w:sz="0" w:space="0" w:color="auto" w:frame="1"/>
            <w:lang w:eastAsia="uk-UA"/>
          </w:rPr>
          <w:t xml:space="preserve">12V </w:t>
        </w:r>
        <w:proofErr w:type="spellStart"/>
        <w:r w:rsidRPr="006C1393">
          <w:rPr>
            <w:rFonts w:ascii="inherit" w:eastAsia="Times New Roman" w:hAnsi="inherit" w:cs="Segoe UI"/>
            <w:b/>
            <w:bCs/>
            <w:color w:val="0000FF"/>
            <w:sz w:val="24"/>
            <w:szCs w:val="24"/>
            <w:bdr w:val="none" w:sz="0" w:space="0" w:color="auto" w:frame="1"/>
            <w:lang w:eastAsia="uk-UA"/>
          </w:rPr>
          <w:t>Battery</w:t>
        </w:r>
        <w:proofErr w:type="spellEnd"/>
        <w:r w:rsidRPr="006C1393">
          <w:rPr>
            <w:rFonts w:ascii="inherit" w:eastAsia="Times New Roman" w:hAnsi="inherit" w:cs="Segoe UI"/>
            <w:b/>
            <w:bCs/>
            <w:color w:val="0000FF"/>
            <w:sz w:val="24"/>
            <w:szCs w:val="24"/>
            <w:bdr w:val="none" w:sz="0" w:space="0" w:color="auto" w:frame="1"/>
            <w:lang w:eastAsia="uk-UA"/>
          </w:rPr>
          <w:t xml:space="preserve"> </w:t>
        </w:r>
        <w:proofErr w:type="spellStart"/>
        <w:r w:rsidRPr="006C1393">
          <w:rPr>
            <w:rFonts w:ascii="inherit" w:eastAsia="Times New Roman" w:hAnsi="inherit" w:cs="Segoe UI"/>
            <w:b/>
            <w:bCs/>
            <w:color w:val="0000FF"/>
            <w:sz w:val="24"/>
            <w:szCs w:val="24"/>
            <w:bdr w:val="none" w:sz="0" w:space="0" w:color="auto" w:frame="1"/>
            <w:lang w:eastAsia="uk-UA"/>
          </w:rPr>
          <w:t>Monitoring</w:t>
        </w:r>
        <w:proofErr w:type="spellEnd"/>
        <w:r w:rsidRPr="006C1393">
          <w:rPr>
            <w:rFonts w:ascii="inherit" w:eastAsia="Times New Roman" w:hAnsi="inherit" w:cs="Segoe UI"/>
            <w:b/>
            <w:bCs/>
            <w:color w:val="0000FF"/>
            <w:sz w:val="24"/>
            <w:szCs w:val="24"/>
            <w:bdr w:val="none" w:sz="0" w:space="0" w:color="auto" w:frame="1"/>
            <w:lang w:eastAsia="uk-UA"/>
          </w:rPr>
          <w:t xml:space="preserve"> </w:t>
        </w:r>
        <w:proofErr w:type="spellStart"/>
        <w:r w:rsidRPr="006C1393">
          <w:rPr>
            <w:rFonts w:ascii="inherit" w:eastAsia="Times New Roman" w:hAnsi="inherit" w:cs="Segoe UI"/>
            <w:b/>
            <w:bCs/>
            <w:color w:val="0000FF"/>
            <w:sz w:val="24"/>
            <w:szCs w:val="24"/>
            <w:bdr w:val="none" w:sz="0" w:space="0" w:color="auto" w:frame="1"/>
            <w:lang w:eastAsia="uk-UA"/>
          </w:rPr>
          <w:t>System</w:t>
        </w:r>
        <w:proofErr w:type="spellEnd"/>
      </w:hyperlink>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color w:val="262626"/>
          <w:sz w:val="24"/>
          <w:szCs w:val="24"/>
          <w:lang w:eastAsia="uk-UA"/>
        </w:rPr>
        <w:t>project</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and</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also</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the</w:t>
      </w:r>
      <w:proofErr w:type="spellEnd"/>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color w:val="262626"/>
          <w:sz w:val="24"/>
          <w:szCs w:val="24"/>
          <w:lang w:eastAsia="uk-UA"/>
        </w:rPr>
        <w:fldChar w:fldCharType="begin"/>
      </w:r>
      <w:r w:rsidRPr="006C1393">
        <w:rPr>
          <w:rFonts w:ascii="inherit" w:eastAsia="Times New Roman" w:hAnsi="inherit" w:cs="Segoe UI"/>
          <w:color w:val="262626"/>
          <w:sz w:val="24"/>
          <w:szCs w:val="24"/>
          <w:lang w:eastAsia="uk-UA"/>
        </w:rPr>
        <w:instrText xml:space="preserve"> HYPERLINK "https://how2electronics.com/iot-solar-panel-monitoring-system-with-esp8266-mqtt/" \t "_blank" </w:instrText>
      </w:r>
      <w:r w:rsidRPr="006C1393">
        <w:rPr>
          <w:rFonts w:ascii="inherit" w:eastAsia="Times New Roman" w:hAnsi="inherit" w:cs="Segoe UI"/>
          <w:color w:val="262626"/>
          <w:sz w:val="24"/>
          <w:szCs w:val="24"/>
          <w:lang w:eastAsia="uk-UA"/>
        </w:rPr>
        <w:fldChar w:fldCharType="separate"/>
      </w:r>
      <w:r w:rsidRPr="006C1393">
        <w:rPr>
          <w:rFonts w:ascii="inherit" w:eastAsia="Times New Roman" w:hAnsi="inherit" w:cs="Segoe UI"/>
          <w:b/>
          <w:bCs/>
          <w:color w:val="0000FF"/>
          <w:sz w:val="24"/>
          <w:szCs w:val="24"/>
          <w:bdr w:val="none" w:sz="0" w:space="0" w:color="auto" w:frame="1"/>
          <w:lang w:eastAsia="uk-UA"/>
        </w:rPr>
        <w:t>Solar</w:t>
      </w:r>
      <w:proofErr w:type="spellEnd"/>
      <w:r w:rsidRPr="006C1393">
        <w:rPr>
          <w:rFonts w:ascii="inherit" w:eastAsia="Times New Roman" w:hAnsi="inherit" w:cs="Segoe UI"/>
          <w:b/>
          <w:bCs/>
          <w:color w:val="0000FF"/>
          <w:sz w:val="24"/>
          <w:szCs w:val="24"/>
          <w:bdr w:val="none" w:sz="0" w:space="0" w:color="auto" w:frame="1"/>
          <w:lang w:eastAsia="uk-UA"/>
        </w:rPr>
        <w:t xml:space="preserve"> </w:t>
      </w:r>
      <w:proofErr w:type="spellStart"/>
      <w:r w:rsidRPr="006C1393">
        <w:rPr>
          <w:rFonts w:ascii="inherit" w:eastAsia="Times New Roman" w:hAnsi="inherit" w:cs="Segoe UI"/>
          <w:b/>
          <w:bCs/>
          <w:color w:val="0000FF"/>
          <w:sz w:val="24"/>
          <w:szCs w:val="24"/>
          <w:bdr w:val="none" w:sz="0" w:space="0" w:color="auto" w:frame="1"/>
          <w:lang w:eastAsia="uk-UA"/>
        </w:rPr>
        <w:t>Panel</w:t>
      </w:r>
      <w:proofErr w:type="spellEnd"/>
      <w:r w:rsidRPr="006C1393">
        <w:rPr>
          <w:rFonts w:ascii="inherit" w:eastAsia="Times New Roman" w:hAnsi="inherit" w:cs="Segoe UI"/>
          <w:b/>
          <w:bCs/>
          <w:color w:val="0000FF"/>
          <w:sz w:val="24"/>
          <w:szCs w:val="24"/>
          <w:bdr w:val="none" w:sz="0" w:space="0" w:color="auto" w:frame="1"/>
          <w:lang w:eastAsia="uk-UA"/>
        </w:rPr>
        <w:t xml:space="preserve"> </w:t>
      </w:r>
      <w:proofErr w:type="spellStart"/>
      <w:r w:rsidRPr="006C1393">
        <w:rPr>
          <w:rFonts w:ascii="inherit" w:eastAsia="Times New Roman" w:hAnsi="inherit" w:cs="Segoe UI"/>
          <w:b/>
          <w:bCs/>
          <w:color w:val="0000FF"/>
          <w:sz w:val="24"/>
          <w:szCs w:val="24"/>
          <w:bdr w:val="none" w:sz="0" w:space="0" w:color="auto" w:frame="1"/>
          <w:lang w:eastAsia="uk-UA"/>
        </w:rPr>
        <w:t>Monitoring</w:t>
      </w:r>
      <w:proofErr w:type="spellEnd"/>
      <w:r w:rsidRPr="006C1393">
        <w:rPr>
          <w:rFonts w:ascii="inherit" w:eastAsia="Times New Roman" w:hAnsi="inherit" w:cs="Segoe UI"/>
          <w:color w:val="262626"/>
          <w:sz w:val="24"/>
          <w:szCs w:val="24"/>
          <w:lang w:eastAsia="uk-UA"/>
        </w:rPr>
        <w:fldChar w:fldCharType="end"/>
      </w:r>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color w:val="262626"/>
          <w:sz w:val="24"/>
          <w:szCs w:val="24"/>
          <w:lang w:eastAsia="uk-UA"/>
        </w:rPr>
        <w:t>System</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project</w:t>
      </w:r>
      <w:proofErr w:type="spellEnd"/>
      <w:r w:rsidRPr="006C1393">
        <w:rPr>
          <w:rFonts w:ascii="inherit" w:eastAsia="Times New Roman" w:hAnsi="inherit" w:cs="Segoe UI"/>
          <w:color w:val="262626"/>
          <w:sz w:val="24"/>
          <w:szCs w:val="24"/>
          <w:lang w:eastAsia="uk-UA"/>
        </w:rPr>
        <w:t>.</w:t>
      </w:r>
    </w:p>
    <w:p w14:paraId="594F79CD" w14:textId="77777777" w:rsidR="006C1393" w:rsidRPr="006C1393" w:rsidRDefault="006C1393" w:rsidP="006C1393">
      <w:pPr>
        <w:shd w:val="clear" w:color="auto" w:fill="FFFFFF"/>
        <w:spacing w:after="0" w:afterAutospacing="1" w:line="240" w:lineRule="auto"/>
        <w:textAlignment w:val="baseline"/>
        <w:rPr>
          <w:rFonts w:ascii="inherit" w:eastAsia="Times New Roman" w:hAnsi="inherit" w:cs="Segoe UI"/>
          <w:color w:val="262626"/>
          <w:sz w:val="24"/>
          <w:szCs w:val="24"/>
          <w:lang w:eastAsia="uk-UA"/>
        </w:rPr>
      </w:pPr>
      <w:proofErr w:type="spellStart"/>
      <w:r w:rsidRPr="006C1393">
        <w:rPr>
          <w:rFonts w:ascii="inherit" w:eastAsia="Times New Roman" w:hAnsi="inherit" w:cs="Segoe UI"/>
          <w:color w:val="262626"/>
          <w:sz w:val="24"/>
          <w:szCs w:val="24"/>
          <w:lang w:eastAsia="uk-UA"/>
        </w:rPr>
        <w:t>The</w:t>
      </w:r>
      <w:proofErr w:type="spellEnd"/>
      <w:r w:rsidRPr="006C1393">
        <w:rPr>
          <w:rFonts w:ascii="inherit" w:eastAsia="Times New Roman" w:hAnsi="inherit" w:cs="Segoe UI"/>
          <w:color w:val="262626"/>
          <w:sz w:val="24"/>
          <w:szCs w:val="24"/>
          <w:lang w:eastAsia="uk-UA"/>
        </w:rPr>
        <w:t xml:space="preserve"> INA226 </w:t>
      </w:r>
      <w:proofErr w:type="spellStart"/>
      <w:r w:rsidRPr="006C1393">
        <w:rPr>
          <w:rFonts w:ascii="inherit" w:eastAsia="Times New Roman" w:hAnsi="inherit" w:cs="Segoe UI"/>
          <w:color w:val="262626"/>
          <w:sz w:val="24"/>
          <w:szCs w:val="24"/>
          <w:lang w:eastAsia="uk-UA"/>
        </w:rPr>
        <w:t>is</w:t>
      </w:r>
      <w:proofErr w:type="spellEnd"/>
      <w:r w:rsidRPr="006C1393">
        <w:rPr>
          <w:rFonts w:ascii="inherit" w:eastAsia="Times New Roman" w:hAnsi="inherit" w:cs="Segoe UI"/>
          <w:color w:val="262626"/>
          <w:sz w:val="24"/>
          <w:szCs w:val="24"/>
          <w:lang w:eastAsia="uk-UA"/>
        </w:rPr>
        <w:t xml:space="preserve"> a </w:t>
      </w:r>
      <w:proofErr w:type="spellStart"/>
      <w:r w:rsidRPr="006C1393">
        <w:rPr>
          <w:rFonts w:ascii="inherit" w:eastAsia="Times New Roman" w:hAnsi="inherit" w:cs="Segoe UI"/>
          <w:color w:val="262626"/>
          <w:sz w:val="24"/>
          <w:szCs w:val="24"/>
          <w:lang w:eastAsia="uk-UA"/>
        </w:rPr>
        <w:t>shunt</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and</w:t>
      </w:r>
      <w:proofErr w:type="spellEnd"/>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b/>
          <w:bCs/>
          <w:color w:val="262626"/>
          <w:sz w:val="24"/>
          <w:szCs w:val="24"/>
          <w:bdr w:val="none" w:sz="0" w:space="0" w:color="auto" w:frame="1"/>
          <w:lang w:eastAsia="uk-UA"/>
        </w:rPr>
        <w:t>bus</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voltage</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monitor</w:t>
      </w:r>
      <w:proofErr w:type="spellEnd"/>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color w:val="262626"/>
          <w:sz w:val="24"/>
          <w:szCs w:val="24"/>
          <w:lang w:eastAsia="uk-UA"/>
        </w:rPr>
        <w:t>introduced</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by</w:t>
      </w:r>
      <w:proofErr w:type="spellEnd"/>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b/>
          <w:bCs/>
          <w:color w:val="262626"/>
          <w:sz w:val="24"/>
          <w:szCs w:val="24"/>
          <w:bdr w:val="none" w:sz="0" w:space="0" w:color="auto" w:frame="1"/>
          <w:lang w:eastAsia="uk-UA"/>
        </w:rPr>
        <w:t>Texas</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Instruments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It</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offers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an</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integrated</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zero-drift</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bi-directional</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interface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that</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monitors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shunt</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voltage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bus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voltage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current</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and</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power</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The</w:t>
      </w:r>
      <w:proofErr w:type="spellEnd"/>
      <w:r w:rsidRPr="006C1393">
        <w:rPr>
          <w:rFonts w:ascii="inherit" w:eastAsia="Times New Roman" w:hAnsi="inherit" w:cs="Segoe UI"/>
          <w:color w:val="262626"/>
          <w:sz w:val="24"/>
          <w:szCs w:val="24"/>
          <w:lang w:eastAsia="uk-UA"/>
        </w:rPr>
        <w:t xml:space="preserve"> INA226 </w:t>
      </w:r>
      <w:proofErr w:type="spellStart"/>
      <w:r w:rsidRPr="006C1393">
        <w:rPr>
          <w:rFonts w:ascii="inherit" w:eastAsia="Times New Roman" w:hAnsi="inherit" w:cs="Segoe UI"/>
          <w:color w:val="262626"/>
          <w:sz w:val="24"/>
          <w:szCs w:val="24"/>
          <w:lang w:eastAsia="uk-UA"/>
        </w:rPr>
        <w:t>communicates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with</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microcontrollers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through</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an</w:t>
      </w:r>
      <w:proofErr w:type="spellEnd"/>
      <w:r w:rsidRPr="006C1393">
        <w:rPr>
          <w:rFonts w:ascii="inherit" w:eastAsia="Times New Roman" w:hAnsi="inherit" w:cs="Segoe UI"/>
          <w:color w:val="262626"/>
          <w:sz w:val="24"/>
          <w:szCs w:val="24"/>
          <w:lang w:eastAsia="uk-UA"/>
        </w:rPr>
        <w:t> </w:t>
      </w:r>
      <w:r w:rsidRPr="006C1393">
        <w:rPr>
          <w:rFonts w:ascii="inherit" w:eastAsia="Times New Roman" w:hAnsi="inherit" w:cs="Segoe UI"/>
          <w:b/>
          <w:bCs/>
          <w:color w:val="262626"/>
          <w:sz w:val="24"/>
          <w:szCs w:val="24"/>
          <w:bdr w:val="none" w:sz="0" w:space="0" w:color="auto" w:frame="1"/>
          <w:lang w:eastAsia="uk-UA"/>
        </w:rPr>
        <w:t xml:space="preserve">I2C </w:t>
      </w:r>
      <w:proofErr w:type="spellStart"/>
      <w:r w:rsidRPr="006C1393">
        <w:rPr>
          <w:rFonts w:ascii="inherit" w:eastAsia="Times New Roman" w:hAnsi="inherit" w:cs="Segoe UI"/>
          <w:b/>
          <w:bCs/>
          <w:color w:val="262626"/>
          <w:sz w:val="24"/>
          <w:szCs w:val="24"/>
          <w:bdr w:val="none" w:sz="0" w:space="0" w:color="auto" w:frame="1"/>
          <w:lang w:eastAsia="uk-UA"/>
        </w:rPr>
        <w:t>interface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allowing</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for</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easy</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data</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transfer</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and</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interpretation</w:t>
      </w:r>
      <w:proofErr w:type="spellEnd"/>
      <w:r w:rsidRPr="006C1393">
        <w:rPr>
          <w:rFonts w:ascii="inherit" w:eastAsia="Times New Roman" w:hAnsi="inherit" w:cs="Segoe UI"/>
          <w:color w:val="262626"/>
          <w:sz w:val="24"/>
          <w:szCs w:val="24"/>
          <w:lang w:eastAsia="uk-UA"/>
        </w:rPr>
        <w:t>.</w:t>
      </w:r>
    </w:p>
    <w:p w14:paraId="59008B82" w14:textId="77777777" w:rsidR="006C1393" w:rsidRPr="006C1393" w:rsidRDefault="006C1393" w:rsidP="006C1393">
      <w:pPr>
        <w:shd w:val="clear" w:color="auto" w:fill="FFFFFF"/>
        <w:spacing w:after="0" w:afterAutospacing="1" w:line="240" w:lineRule="auto"/>
        <w:textAlignment w:val="baseline"/>
        <w:rPr>
          <w:rFonts w:ascii="inherit" w:eastAsia="Times New Roman" w:hAnsi="inherit" w:cs="Segoe UI"/>
          <w:color w:val="262626"/>
          <w:sz w:val="24"/>
          <w:szCs w:val="24"/>
          <w:lang w:eastAsia="uk-UA"/>
        </w:rPr>
      </w:pPr>
      <w:proofErr w:type="spellStart"/>
      <w:r w:rsidRPr="006C1393">
        <w:rPr>
          <w:rFonts w:ascii="inherit" w:eastAsia="Times New Roman" w:hAnsi="inherit" w:cs="Segoe UI"/>
          <w:color w:val="262626"/>
          <w:sz w:val="24"/>
          <w:szCs w:val="24"/>
          <w:lang w:eastAsia="uk-UA"/>
        </w:rPr>
        <w:t>One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of</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the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unique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features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of</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the</w:t>
      </w:r>
      <w:proofErr w:type="spellEnd"/>
      <w:r w:rsidRPr="006C1393">
        <w:rPr>
          <w:rFonts w:ascii="inherit" w:eastAsia="Times New Roman" w:hAnsi="inherit" w:cs="Segoe UI"/>
          <w:color w:val="262626"/>
          <w:sz w:val="24"/>
          <w:szCs w:val="24"/>
          <w:lang w:eastAsia="uk-UA"/>
        </w:rPr>
        <w:t xml:space="preserve"> INA226 </w:t>
      </w:r>
      <w:proofErr w:type="spellStart"/>
      <w:r w:rsidRPr="006C1393">
        <w:rPr>
          <w:rFonts w:ascii="inherit" w:eastAsia="Times New Roman" w:hAnsi="inherit" w:cs="Segoe UI"/>
          <w:color w:val="262626"/>
          <w:sz w:val="24"/>
          <w:szCs w:val="24"/>
          <w:lang w:eastAsia="uk-UA"/>
        </w:rPr>
        <w:t>is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its</w:t>
      </w:r>
      <w:proofErr w:type="spellEnd"/>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b/>
          <w:bCs/>
          <w:color w:val="262626"/>
          <w:sz w:val="24"/>
          <w:szCs w:val="24"/>
          <w:bdr w:val="none" w:sz="0" w:space="0" w:color="auto" w:frame="1"/>
          <w:lang w:eastAsia="uk-UA"/>
        </w:rPr>
        <w:t>configurable</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averaging</w:t>
      </w:r>
      <w:proofErr w:type="spellEnd"/>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color w:val="262626"/>
          <w:sz w:val="24"/>
          <w:szCs w:val="24"/>
          <w:lang w:eastAsia="uk-UA"/>
        </w:rPr>
        <w:t>and</w:t>
      </w:r>
      <w:proofErr w:type="spellEnd"/>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b/>
          <w:bCs/>
          <w:color w:val="262626"/>
          <w:sz w:val="24"/>
          <w:szCs w:val="24"/>
          <w:bdr w:val="none" w:sz="0" w:space="0" w:color="auto" w:frame="1"/>
          <w:lang w:eastAsia="uk-UA"/>
        </w:rPr>
        <w:t>conversion</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times</w:t>
      </w:r>
      <w:proofErr w:type="spellEnd"/>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color w:val="262626"/>
          <w:sz w:val="24"/>
          <w:szCs w:val="24"/>
          <w:lang w:eastAsia="uk-UA"/>
        </w:rPr>
        <w:t>for</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both</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the</w:t>
      </w:r>
      <w:proofErr w:type="spellEnd"/>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b/>
          <w:bCs/>
          <w:color w:val="262626"/>
          <w:sz w:val="24"/>
          <w:szCs w:val="24"/>
          <w:bdr w:val="none" w:sz="0" w:space="0" w:color="auto" w:frame="1"/>
          <w:lang w:eastAsia="uk-UA"/>
        </w:rPr>
        <w:t>shunt</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voltage</w:t>
      </w:r>
      <w:proofErr w:type="spellEnd"/>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color w:val="262626"/>
          <w:sz w:val="24"/>
          <w:szCs w:val="24"/>
          <w:lang w:eastAsia="uk-UA"/>
        </w:rPr>
        <w:t>and</w:t>
      </w:r>
      <w:proofErr w:type="spellEnd"/>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b/>
          <w:bCs/>
          <w:color w:val="262626"/>
          <w:sz w:val="24"/>
          <w:szCs w:val="24"/>
          <w:bdr w:val="none" w:sz="0" w:space="0" w:color="auto" w:frame="1"/>
          <w:lang w:eastAsia="uk-UA"/>
        </w:rPr>
        <w:t>bus</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voltage</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measurements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This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provides</w:t>
      </w:r>
      <w:proofErr w:type="spellEnd"/>
      <w:r w:rsidRPr="006C1393">
        <w:rPr>
          <w:rFonts w:ascii="inherit" w:eastAsia="Times New Roman" w:hAnsi="inherit" w:cs="Segoe UI"/>
          <w:color w:val="262626"/>
          <w:sz w:val="24"/>
          <w:szCs w:val="24"/>
          <w:lang w:eastAsia="uk-UA"/>
        </w:rPr>
        <w:t xml:space="preserve"> a </w:t>
      </w:r>
      <w:proofErr w:type="spellStart"/>
      <w:r w:rsidRPr="006C1393">
        <w:rPr>
          <w:rFonts w:ascii="inherit" w:eastAsia="Times New Roman" w:hAnsi="inherit" w:cs="Segoe UI"/>
          <w:color w:val="262626"/>
          <w:sz w:val="24"/>
          <w:szCs w:val="24"/>
          <w:lang w:eastAsia="uk-UA"/>
        </w:rPr>
        <w:t>means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to</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optimize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the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device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for</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various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applications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and</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system</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requirements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Furthermore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it</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also</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includes</w:t>
      </w:r>
      <w:proofErr w:type="spellEnd"/>
      <w:r w:rsidRPr="006C1393">
        <w:rPr>
          <w:rFonts w:ascii="inherit" w:eastAsia="Times New Roman" w:hAnsi="inherit" w:cs="Segoe UI"/>
          <w:color w:val="262626"/>
          <w:sz w:val="24"/>
          <w:szCs w:val="24"/>
          <w:lang w:eastAsia="uk-UA"/>
        </w:rPr>
        <w:t xml:space="preserve"> a </w:t>
      </w:r>
      <w:proofErr w:type="spellStart"/>
      <w:r w:rsidRPr="006C1393">
        <w:rPr>
          <w:rFonts w:ascii="inherit" w:eastAsia="Times New Roman" w:hAnsi="inherit" w:cs="Segoe UI"/>
          <w:b/>
          <w:bCs/>
          <w:color w:val="262626"/>
          <w:sz w:val="24"/>
          <w:szCs w:val="24"/>
          <w:bdr w:val="none" w:sz="0" w:space="0" w:color="auto" w:frame="1"/>
          <w:lang w:eastAsia="uk-UA"/>
        </w:rPr>
        <w:t>programmable</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threshold</w:t>
      </w:r>
      <w:proofErr w:type="spellEnd"/>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color w:val="262626"/>
          <w:sz w:val="24"/>
          <w:szCs w:val="24"/>
          <w:lang w:eastAsia="uk-UA"/>
        </w:rPr>
        <w:t>and</w:t>
      </w:r>
      <w:proofErr w:type="spellEnd"/>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b/>
          <w:bCs/>
          <w:color w:val="262626"/>
          <w:sz w:val="24"/>
          <w:szCs w:val="24"/>
          <w:bdr w:val="none" w:sz="0" w:space="0" w:color="auto" w:frame="1"/>
          <w:lang w:eastAsia="uk-UA"/>
        </w:rPr>
        <w:t>alert</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functionality</w:t>
      </w:r>
      <w:proofErr w:type="spellEnd"/>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color w:val="262626"/>
          <w:sz w:val="24"/>
          <w:szCs w:val="24"/>
          <w:lang w:eastAsia="uk-UA"/>
        </w:rPr>
        <w:t>for</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these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measurements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which</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can</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be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used</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for</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system-level</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optimizations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such</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as</w:t>
      </w:r>
      <w:proofErr w:type="spellEnd"/>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b/>
          <w:bCs/>
          <w:color w:val="262626"/>
          <w:sz w:val="24"/>
          <w:szCs w:val="24"/>
          <w:bdr w:val="none" w:sz="0" w:space="0" w:color="auto" w:frame="1"/>
          <w:lang w:eastAsia="uk-UA"/>
        </w:rPr>
        <w:t>power</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saving</w:t>
      </w:r>
      <w:proofErr w:type="spellEnd"/>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color w:val="262626"/>
          <w:sz w:val="24"/>
          <w:szCs w:val="24"/>
          <w:lang w:eastAsia="uk-UA"/>
        </w:rPr>
        <w:t>and</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event-driven</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interrupt</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programming</w:t>
      </w:r>
      <w:proofErr w:type="spellEnd"/>
      <w:r w:rsidRPr="006C1393">
        <w:rPr>
          <w:rFonts w:ascii="inherit" w:eastAsia="Times New Roman" w:hAnsi="inherit" w:cs="Segoe UI"/>
          <w:color w:val="262626"/>
          <w:sz w:val="24"/>
          <w:szCs w:val="24"/>
          <w:lang w:eastAsia="uk-UA"/>
        </w:rPr>
        <w:t>.</w:t>
      </w:r>
    </w:p>
    <w:p w14:paraId="04F4D27F" w14:textId="77777777" w:rsidR="006C1393" w:rsidRPr="006C1393" w:rsidRDefault="006C1393" w:rsidP="006C1393">
      <w:pPr>
        <w:shd w:val="clear" w:color="auto" w:fill="FFFFFF"/>
        <w:spacing w:after="0" w:afterAutospacing="1" w:line="240" w:lineRule="auto"/>
        <w:textAlignment w:val="baseline"/>
        <w:rPr>
          <w:rFonts w:ascii="inherit" w:eastAsia="Times New Roman" w:hAnsi="inherit" w:cs="Segoe UI"/>
          <w:color w:val="262626"/>
          <w:sz w:val="24"/>
          <w:szCs w:val="24"/>
          <w:lang w:eastAsia="uk-UA"/>
        </w:rPr>
      </w:pPr>
      <w:proofErr w:type="spellStart"/>
      <w:r w:rsidRPr="006C1393">
        <w:rPr>
          <w:rFonts w:ascii="inherit" w:eastAsia="Times New Roman" w:hAnsi="inherit" w:cs="Segoe UI"/>
          <w:color w:val="262626"/>
          <w:sz w:val="24"/>
          <w:szCs w:val="24"/>
          <w:lang w:eastAsia="uk-UA"/>
        </w:rPr>
        <w:t>The</w:t>
      </w:r>
      <w:proofErr w:type="spellEnd"/>
      <w:r w:rsidRPr="006C1393">
        <w:rPr>
          <w:rFonts w:ascii="inherit" w:eastAsia="Times New Roman" w:hAnsi="inherit" w:cs="Segoe UI"/>
          <w:color w:val="262626"/>
          <w:sz w:val="24"/>
          <w:szCs w:val="24"/>
          <w:lang w:eastAsia="uk-UA"/>
        </w:rPr>
        <w:t> </w:t>
      </w:r>
      <w:r w:rsidRPr="006C1393">
        <w:rPr>
          <w:rFonts w:ascii="inherit" w:eastAsia="Times New Roman" w:hAnsi="inherit" w:cs="Segoe UI"/>
          <w:b/>
          <w:bCs/>
          <w:color w:val="262626"/>
          <w:sz w:val="24"/>
          <w:szCs w:val="24"/>
          <w:bdr w:val="none" w:sz="0" w:space="0" w:color="auto" w:frame="1"/>
          <w:lang w:eastAsia="uk-UA"/>
        </w:rPr>
        <w:t xml:space="preserve">INA226 </w:t>
      </w:r>
      <w:proofErr w:type="spellStart"/>
      <w:r w:rsidRPr="006C1393">
        <w:rPr>
          <w:rFonts w:ascii="inherit" w:eastAsia="Times New Roman" w:hAnsi="inherit" w:cs="Segoe UI"/>
          <w:b/>
          <w:bCs/>
          <w:color w:val="262626"/>
          <w:sz w:val="24"/>
          <w:szCs w:val="24"/>
          <w:bdr w:val="none" w:sz="0" w:space="0" w:color="auto" w:frame="1"/>
          <w:lang w:eastAsia="uk-UA"/>
        </w:rPr>
        <w:t>Current</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Sensor</w:t>
      </w:r>
      <w:proofErr w:type="spellEnd"/>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color w:val="262626"/>
          <w:sz w:val="24"/>
          <w:szCs w:val="24"/>
          <w:lang w:eastAsia="uk-UA"/>
        </w:rPr>
        <w:t>Module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is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versatile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finding</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its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utility</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in</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server</w:t>
      </w:r>
      <w:proofErr w:type="spellEnd"/>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b/>
          <w:bCs/>
          <w:color w:val="262626"/>
          <w:sz w:val="24"/>
          <w:szCs w:val="24"/>
          <w:bdr w:val="none" w:sz="0" w:space="0" w:color="auto" w:frame="1"/>
          <w:lang w:eastAsia="uk-UA"/>
        </w:rPr>
        <w:t>power</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management</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telecommunications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power</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supply</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equipment</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and</w:t>
      </w:r>
      <w:proofErr w:type="spellEnd"/>
      <w:r w:rsidRPr="006C1393">
        <w:rPr>
          <w:rFonts w:ascii="inherit" w:eastAsia="Times New Roman" w:hAnsi="inherit" w:cs="Segoe UI"/>
          <w:color w:val="262626"/>
          <w:sz w:val="24"/>
          <w:szCs w:val="24"/>
          <w:lang w:eastAsia="uk-UA"/>
        </w:rPr>
        <w:t> </w:t>
      </w:r>
      <w:proofErr w:type="spellStart"/>
      <w:r w:rsidRPr="006C1393">
        <w:rPr>
          <w:rFonts w:ascii="inherit" w:eastAsia="Times New Roman" w:hAnsi="inherit" w:cs="Segoe UI"/>
          <w:b/>
          <w:bCs/>
          <w:color w:val="262626"/>
          <w:sz w:val="24"/>
          <w:szCs w:val="24"/>
          <w:bdr w:val="none" w:sz="0" w:space="0" w:color="auto" w:frame="1"/>
          <w:lang w:eastAsia="uk-UA"/>
        </w:rPr>
        <w:t>battery</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management</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systems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Essentially</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any</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system</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requiring</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high-accuracy</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cost-effective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power</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and</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current</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monitoring</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can</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significantly</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benefit</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from</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this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module</w:t>
      </w:r>
      <w:proofErr w:type="spellEnd"/>
      <w:r w:rsidRPr="006C1393">
        <w:rPr>
          <w:rFonts w:ascii="inherit" w:eastAsia="Times New Roman" w:hAnsi="inherit" w:cs="Segoe UI"/>
          <w:color w:val="262626"/>
          <w:sz w:val="24"/>
          <w:szCs w:val="24"/>
          <w:lang w:eastAsia="uk-UA"/>
        </w:rPr>
        <w:t>.</w:t>
      </w:r>
    </w:p>
    <w:p w14:paraId="3F3C0490" w14:textId="77777777" w:rsidR="006C1393" w:rsidRPr="006C1393" w:rsidRDefault="006C1393" w:rsidP="006C1393">
      <w:pPr>
        <w:shd w:val="clear" w:color="auto" w:fill="FFFFFF"/>
        <w:spacing w:before="615" w:after="615" w:line="240" w:lineRule="auto"/>
        <w:textAlignment w:val="baseline"/>
        <w:rPr>
          <w:rFonts w:ascii="Segoe UI" w:eastAsia="Times New Roman" w:hAnsi="Segoe UI" w:cs="Segoe UI"/>
          <w:color w:val="262626"/>
          <w:sz w:val="24"/>
          <w:szCs w:val="24"/>
          <w:lang w:eastAsia="uk-UA"/>
        </w:rPr>
      </w:pPr>
      <w:r w:rsidRPr="006C1393">
        <w:rPr>
          <w:rFonts w:ascii="Segoe UI" w:eastAsia="Times New Roman" w:hAnsi="Segoe UI" w:cs="Segoe UI"/>
          <w:color w:val="262626"/>
          <w:sz w:val="24"/>
          <w:szCs w:val="24"/>
          <w:lang w:eastAsia="uk-UA"/>
        </w:rPr>
        <w:pict w14:anchorId="717D82CD">
          <v:rect id="_x0000_i1029" style="width:0;height:.75pt" o:hralign="center" o:hrstd="t" o:hr="t" fillcolor="#a0a0a0" stroked="f"/>
        </w:pict>
      </w:r>
    </w:p>
    <w:p w14:paraId="7C87EB84" w14:textId="77777777" w:rsidR="006C1393" w:rsidRPr="006C1393" w:rsidRDefault="006C1393" w:rsidP="006C1393">
      <w:pPr>
        <w:shd w:val="clear" w:color="auto" w:fill="FFFFFF"/>
        <w:spacing w:after="0" w:line="240" w:lineRule="auto"/>
        <w:textAlignment w:val="baseline"/>
        <w:outlineLvl w:val="2"/>
        <w:rPr>
          <w:rFonts w:ascii="var(--text-h-font,inherit)" w:eastAsia="Times New Roman" w:hAnsi="var(--text-h-font,inherit)" w:cs="Segoe UI"/>
          <w:b/>
          <w:bCs/>
          <w:color w:val="FF4500"/>
          <w:sz w:val="31"/>
          <w:szCs w:val="31"/>
          <w:lang w:eastAsia="uk-UA"/>
        </w:rPr>
      </w:pPr>
      <w:proofErr w:type="spellStart"/>
      <w:r w:rsidRPr="006C1393">
        <w:rPr>
          <w:rFonts w:ascii="inherit" w:eastAsia="Times New Roman" w:hAnsi="inherit" w:cs="Segoe UI"/>
          <w:b/>
          <w:bCs/>
          <w:color w:val="FF4500"/>
          <w:sz w:val="31"/>
          <w:szCs w:val="31"/>
          <w:bdr w:val="none" w:sz="0" w:space="0" w:color="auto" w:frame="1"/>
          <w:lang w:eastAsia="uk-UA"/>
        </w:rPr>
        <w:t>Bill</w:t>
      </w:r>
      <w:proofErr w:type="spellEnd"/>
      <w:r w:rsidRPr="006C1393">
        <w:rPr>
          <w:rFonts w:ascii="inherit" w:eastAsia="Times New Roman" w:hAnsi="inherit" w:cs="Segoe UI"/>
          <w:b/>
          <w:bCs/>
          <w:color w:val="FF4500"/>
          <w:sz w:val="31"/>
          <w:szCs w:val="31"/>
          <w:bdr w:val="none" w:sz="0" w:space="0" w:color="auto" w:frame="1"/>
          <w:lang w:eastAsia="uk-UA"/>
        </w:rPr>
        <w:t xml:space="preserve"> </w:t>
      </w:r>
      <w:proofErr w:type="spellStart"/>
      <w:r w:rsidRPr="006C1393">
        <w:rPr>
          <w:rFonts w:ascii="inherit" w:eastAsia="Times New Roman" w:hAnsi="inherit" w:cs="Segoe UI"/>
          <w:b/>
          <w:bCs/>
          <w:color w:val="FF4500"/>
          <w:sz w:val="31"/>
          <w:szCs w:val="31"/>
          <w:bdr w:val="none" w:sz="0" w:space="0" w:color="auto" w:frame="1"/>
          <w:lang w:eastAsia="uk-UA"/>
        </w:rPr>
        <w:t>of</w:t>
      </w:r>
      <w:proofErr w:type="spellEnd"/>
      <w:r w:rsidRPr="006C1393">
        <w:rPr>
          <w:rFonts w:ascii="inherit" w:eastAsia="Times New Roman" w:hAnsi="inherit" w:cs="Segoe UI"/>
          <w:b/>
          <w:bCs/>
          <w:color w:val="FF4500"/>
          <w:sz w:val="31"/>
          <w:szCs w:val="31"/>
          <w:bdr w:val="none" w:sz="0" w:space="0" w:color="auto" w:frame="1"/>
          <w:lang w:eastAsia="uk-UA"/>
        </w:rPr>
        <w:t xml:space="preserve"> </w:t>
      </w:r>
      <w:proofErr w:type="spellStart"/>
      <w:r w:rsidRPr="006C1393">
        <w:rPr>
          <w:rFonts w:ascii="inherit" w:eastAsia="Times New Roman" w:hAnsi="inherit" w:cs="Segoe UI"/>
          <w:b/>
          <w:bCs/>
          <w:color w:val="FF4500"/>
          <w:sz w:val="31"/>
          <w:szCs w:val="31"/>
          <w:bdr w:val="none" w:sz="0" w:space="0" w:color="auto" w:frame="1"/>
          <w:lang w:eastAsia="uk-UA"/>
        </w:rPr>
        <w:t>Materials</w:t>
      </w:r>
      <w:proofErr w:type="spellEnd"/>
    </w:p>
    <w:p w14:paraId="056313AE" w14:textId="77777777" w:rsidR="006C1393" w:rsidRPr="006C1393" w:rsidRDefault="006C1393" w:rsidP="006C1393">
      <w:pPr>
        <w:shd w:val="clear" w:color="auto" w:fill="FFFFFF"/>
        <w:spacing w:after="100" w:afterAutospacing="1" w:line="240" w:lineRule="auto"/>
        <w:textAlignment w:val="baseline"/>
        <w:rPr>
          <w:rFonts w:ascii="inherit" w:eastAsia="Times New Roman" w:hAnsi="inherit" w:cs="Segoe UI"/>
          <w:color w:val="262626"/>
          <w:sz w:val="24"/>
          <w:szCs w:val="24"/>
          <w:lang w:eastAsia="uk-UA"/>
        </w:rPr>
      </w:pPr>
      <w:proofErr w:type="spellStart"/>
      <w:r w:rsidRPr="006C1393">
        <w:rPr>
          <w:rFonts w:ascii="inherit" w:eastAsia="Times New Roman" w:hAnsi="inherit" w:cs="Segoe UI"/>
          <w:color w:val="262626"/>
          <w:sz w:val="24"/>
          <w:szCs w:val="24"/>
          <w:lang w:eastAsia="uk-UA"/>
        </w:rPr>
        <w:t>To</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interface</w:t>
      </w:r>
      <w:proofErr w:type="spellEnd"/>
      <w:r w:rsidRPr="006C1393">
        <w:rPr>
          <w:rFonts w:ascii="inherit" w:eastAsia="Times New Roman" w:hAnsi="inherit" w:cs="Segoe UI"/>
          <w:color w:val="262626"/>
          <w:sz w:val="24"/>
          <w:szCs w:val="24"/>
          <w:lang w:eastAsia="uk-UA"/>
        </w:rPr>
        <w:t xml:space="preserve"> INA226 DC </w:t>
      </w:r>
      <w:proofErr w:type="spellStart"/>
      <w:r w:rsidRPr="006C1393">
        <w:rPr>
          <w:rFonts w:ascii="inherit" w:eastAsia="Times New Roman" w:hAnsi="inherit" w:cs="Segoe UI"/>
          <w:color w:val="262626"/>
          <w:sz w:val="24"/>
          <w:szCs w:val="24"/>
          <w:lang w:eastAsia="uk-UA"/>
        </w:rPr>
        <w:t>Current</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Sensor</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Module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with</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Arduino</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we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need</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following</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components</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You</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can</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purchase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all</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of</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them</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from</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the</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given</w:t>
      </w:r>
      <w:proofErr w:type="spellEnd"/>
      <w:r w:rsidRPr="006C1393">
        <w:rPr>
          <w:rFonts w:ascii="inherit" w:eastAsia="Times New Roman" w:hAnsi="inherit" w:cs="Segoe UI"/>
          <w:color w:val="262626"/>
          <w:sz w:val="24"/>
          <w:szCs w:val="24"/>
          <w:lang w:eastAsia="uk-UA"/>
        </w:rPr>
        <w:t xml:space="preserve"> </w:t>
      </w:r>
      <w:proofErr w:type="spellStart"/>
      <w:r w:rsidRPr="006C1393">
        <w:rPr>
          <w:rFonts w:ascii="inherit" w:eastAsia="Times New Roman" w:hAnsi="inherit" w:cs="Segoe UI"/>
          <w:color w:val="262626"/>
          <w:sz w:val="24"/>
          <w:szCs w:val="24"/>
          <w:lang w:eastAsia="uk-UA"/>
        </w:rPr>
        <w:t>links</w:t>
      </w:r>
      <w:proofErr w:type="spellEnd"/>
      <w:r w:rsidRPr="006C1393">
        <w:rPr>
          <w:rFonts w:ascii="inherit" w:eastAsia="Times New Roman" w:hAnsi="inherit" w:cs="Segoe UI"/>
          <w:color w:val="262626"/>
          <w:sz w:val="24"/>
          <w:szCs w:val="24"/>
          <w:lang w:eastAsia="uk-UA"/>
        </w:rPr>
        <w:t>:</w:t>
      </w:r>
    </w:p>
    <w:tbl>
      <w:tblPr>
        <w:tblW w:w="11020" w:type="dxa"/>
        <w:tblCellMar>
          <w:left w:w="0" w:type="dxa"/>
          <w:right w:w="0" w:type="dxa"/>
        </w:tblCellMar>
        <w:tblLook w:val="04A0" w:firstRow="1" w:lastRow="0" w:firstColumn="1" w:lastColumn="0" w:noHBand="0" w:noVBand="1"/>
      </w:tblPr>
      <w:tblGrid>
        <w:gridCol w:w="582"/>
        <w:gridCol w:w="3501"/>
        <w:gridCol w:w="1407"/>
        <w:gridCol w:w="5530"/>
      </w:tblGrid>
      <w:tr w:rsidR="006C1393" w:rsidRPr="006C1393" w14:paraId="6EDD78BA" w14:textId="77777777" w:rsidTr="006C1393">
        <w:trPr>
          <w:tblHeader/>
        </w:trPr>
        <w:tc>
          <w:tcPr>
            <w:tcW w:w="0" w:type="auto"/>
            <w:tcBorders>
              <w:top w:val="nil"/>
              <w:left w:val="nil"/>
              <w:bottom w:val="nil"/>
              <w:right w:val="nil"/>
            </w:tcBorders>
            <w:shd w:val="clear" w:color="auto" w:fill="auto"/>
            <w:vAlign w:val="center"/>
            <w:hideMark/>
          </w:tcPr>
          <w:p w14:paraId="44F69CE7" w14:textId="77777777" w:rsidR="006C1393" w:rsidRPr="006C1393" w:rsidRDefault="006C1393" w:rsidP="006C1393">
            <w:pPr>
              <w:spacing w:after="0" w:line="240" w:lineRule="auto"/>
              <w:rPr>
                <w:rFonts w:ascii="inherit" w:eastAsia="Times New Roman" w:hAnsi="inherit" w:cs="Times New Roman"/>
                <w:b/>
                <w:bCs/>
                <w:sz w:val="23"/>
                <w:szCs w:val="23"/>
                <w:lang w:eastAsia="uk-UA"/>
              </w:rPr>
            </w:pPr>
            <w:r w:rsidRPr="006C1393">
              <w:rPr>
                <w:rFonts w:ascii="inherit" w:eastAsia="Times New Roman" w:hAnsi="inherit" w:cs="Times New Roman"/>
                <w:b/>
                <w:bCs/>
                <w:sz w:val="23"/>
                <w:szCs w:val="23"/>
                <w:lang w:eastAsia="uk-UA"/>
              </w:rPr>
              <w:t>S.N.</w:t>
            </w:r>
          </w:p>
        </w:tc>
        <w:tc>
          <w:tcPr>
            <w:tcW w:w="0" w:type="auto"/>
            <w:tcBorders>
              <w:top w:val="nil"/>
              <w:left w:val="nil"/>
              <w:bottom w:val="nil"/>
              <w:right w:val="nil"/>
            </w:tcBorders>
            <w:shd w:val="clear" w:color="auto" w:fill="auto"/>
            <w:vAlign w:val="center"/>
            <w:hideMark/>
          </w:tcPr>
          <w:p w14:paraId="43EE2794" w14:textId="77777777" w:rsidR="006C1393" w:rsidRPr="006C1393" w:rsidRDefault="006C1393" w:rsidP="006C1393">
            <w:pPr>
              <w:spacing w:after="0" w:line="240" w:lineRule="auto"/>
              <w:rPr>
                <w:rFonts w:ascii="inherit" w:eastAsia="Times New Roman" w:hAnsi="inherit" w:cs="Times New Roman"/>
                <w:b/>
                <w:bCs/>
                <w:sz w:val="23"/>
                <w:szCs w:val="23"/>
                <w:lang w:eastAsia="uk-UA"/>
              </w:rPr>
            </w:pPr>
            <w:proofErr w:type="spellStart"/>
            <w:r w:rsidRPr="006C1393">
              <w:rPr>
                <w:rFonts w:ascii="inherit" w:eastAsia="Times New Roman" w:hAnsi="inherit" w:cs="Times New Roman"/>
                <w:b/>
                <w:bCs/>
                <w:sz w:val="23"/>
                <w:szCs w:val="23"/>
                <w:lang w:eastAsia="uk-UA"/>
              </w:rPr>
              <w:t>Components</w:t>
            </w:r>
            <w:proofErr w:type="spellEnd"/>
          </w:p>
        </w:tc>
        <w:tc>
          <w:tcPr>
            <w:tcW w:w="0" w:type="auto"/>
            <w:tcBorders>
              <w:top w:val="nil"/>
              <w:left w:val="nil"/>
              <w:bottom w:val="nil"/>
              <w:right w:val="nil"/>
            </w:tcBorders>
            <w:shd w:val="clear" w:color="auto" w:fill="auto"/>
            <w:vAlign w:val="center"/>
            <w:hideMark/>
          </w:tcPr>
          <w:p w14:paraId="2271348E" w14:textId="77777777" w:rsidR="006C1393" w:rsidRPr="006C1393" w:rsidRDefault="006C1393" w:rsidP="006C1393">
            <w:pPr>
              <w:spacing w:after="0" w:line="240" w:lineRule="auto"/>
              <w:rPr>
                <w:rFonts w:ascii="inherit" w:eastAsia="Times New Roman" w:hAnsi="inherit" w:cs="Times New Roman"/>
                <w:b/>
                <w:bCs/>
                <w:sz w:val="23"/>
                <w:szCs w:val="23"/>
                <w:lang w:eastAsia="uk-UA"/>
              </w:rPr>
            </w:pPr>
            <w:proofErr w:type="spellStart"/>
            <w:r w:rsidRPr="006C1393">
              <w:rPr>
                <w:rFonts w:ascii="inherit" w:eastAsia="Times New Roman" w:hAnsi="inherit" w:cs="Times New Roman"/>
                <w:b/>
                <w:bCs/>
                <w:sz w:val="23"/>
                <w:szCs w:val="23"/>
                <w:lang w:eastAsia="uk-UA"/>
              </w:rPr>
              <w:t>Quantity</w:t>
            </w:r>
            <w:proofErr w:type="spellEnd"/>
          </w:p>
        </w:tc>
        <w:tc>
          <w:tcPr>
            <w:tcW w:w="0" w:type="auto"/>
            <w:tcBorders>
              <w:top w:val="nil"/>
              <w:left w:val="nil"/>
              <w:bottom w:val="nil"/>
              <w:right w:val="nil"/>
            </w:tcBorders>
            <w:shd w:val="clear" w:color="auto" w:fill="auto"/>
            <w:vAlign w:val="center"/>
            <w:hideMark/>
          </w:tcPr>
          <w:p w14:paraId="6BF9F29E" w14:textId="77777777" w:rsidR="006C1393" w:rsidRPr="006C1393" w:rsidRDefault="006C1393" w:rsidP="006C1393">
            <w:pPr>
              <w:spacing w:after="0" w:line="240" w:lineRule="auto"/>
              <w:rPr>
                <w:rFonts w:ascii="inherit" w:eastAsia="Times New Roman" w:hAnsi="inherit" w:cs="Times New Roman"/>
                <w:b/>
                <w:bCs/>
                <w:sz w:val="23"/>
                <w:szCs w:val="23"/>
                <w:lang w:eastAsia="uk-UA"/>
              </w:rPr>
            </w:pPr>
            <w:proofErr w:type="spellStart"/>
            <w:r w:rsidRPr="006C1393">
              <w:rPr>
                <w:rFonts w:ascii="inherit" w:eastAsia="Times New Roman" w:hAnsi="inherit" w:cs="Times New Roman"/>
                <w:b/>
                <w:bCs/>
                <w:sz w:val="23"/>
                <w:szCs w:val="23"/>
                <w:lang w:eastAsia="uk-UA"/>
              </w:rPr>
              <w:t>Purchase</w:t>
            </w:r>
            <w:proofErr w:type="spellEnd"/>
            <w:r w:rsidRPr="006C1393">
              <w:rPr>
                <w:rFonts w:ascii="inherit" w:eastAsia="Times New Roman" w:hAnsi="inherit" w:cs="Times New Roman"/>
                <w:b/>
                <w:bCs/>
                <w:sz w:val="23"/>
                <w:szCs w:val="23"/>
                <w:lang w:eastAsia="uk-UA"/>
              </w:rPr>
              <w:t xml:space="preserve"> </w:t>
            </w:r>
            <w:proofErr w:type="spellStart"/>
            <w:r w:rsidRPr="006C1393">
              <w:rPr>
                <w:rFonts w:ascii="inherit" w:eastAsia="Times New Roman" w:hAnsi="inherit" w:cs="Times New Roman"/>
                <w:b/>
                <w:bCs/>
                <w:sz w:val="23"/>
                <w:szCs w:val="23"/>
                <w:lang w:eastAsia="uk-UA"/>
              </w:rPr>
              <w:t>Link</w:t>
            </w:r>
            <w:proofErr w:type="spellEnd"/>
          </w:p>
        </w:tc>
      </w:tr>
      <w:tr w:rsidR="006C1393" w:rsidRPr="006C1393" w14:paraId="65DBE0B1" w14:textId="77777777" w:rsidTr="006C1393">
        <w:tc>
          <w:tcPr>
            <w:tcW w:w="0" w:type="auto"/>
            <w:tcBorders>
              <w:left w:val="nil"/>
              <w:bottom w:val="nil"/>
              <w:right w:val="nil"/>
            </w:tcBorders>
            <w:shd w:val="clear" w:color="auto" w:fill="auto"/>
            <w:hideMark/>
          </w:tcPr>
          <w:p w14:paraId="416D75F9" w14:textId="77777777" w:rsidR="006C1393" w:rsidRPr="006C1393" w:rsidRDefault="006C1393" w:rsidP="006C1393">
            <w:pPr>
              <w:spacing w:after="0" w:line="240" w:lineRule="auto"/>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1</w:t>
            </w:r>
          </w:p>
        </w:tc>
        <w:tc>
          <w:tcPr>
            <w:tcW w:w="0" w:type="auto"/>
            <w:tcBorders>
              <w:left w:val="nil"/>
              <w:bottom w:val="nil"/>
              <w:right w:val="nil"/>
            </w:tcBorders>
            <w:shd w:val="clear" w:color="auto" w:fill="auto"/>
            <w:hideMark/>
          </w:tcPr>
          <w:p w14:paraId="1F53BBC8" w14:textId="77777777" w:rsidR="006C1393" w:rsidRPr="006C1393" w:rsidRDefault="006C1393" w:rsidP="006C1393">
            <w:pPr>
              <w:spacing w:after="0" w:line="240" w:lineRule="auto"/>
              <w:rPr>
                <w:rFonts w:ascii="inherit" w:eastAsia="Times New Roman" w:hAnsi="inherit" w:cs="Times New Roman"/>
                <w:sz w:val="23"/>
                <w:szCs w:val="23"/>
                <w:lang w:eastAsia="uk-UA"/>
              </w:rPr>
            </w:pPr>
            <w:proofErr w:type="spellStart"/>
            <w:r w:rsidRPr="006C1393">
              <w:rPr>
                <w:rFonts w:ascii="inherit" w:eastAsia="Times New Roman" w:hAnsi="inherit" w:cs="Times New Roman"/>
                <w:sz w:val="23"/>
                <w:szCs w:val="23"/>
                <w:lang w:eastAsia="uk-UA"/>
              </w:rPr>
              <w:t>Arduino</w:t>
            </w:r>
            <w:proofErr w:type="spellEnd"/>
            <w:r w:rsidRPr="006C1393">
              <w:rPr>
                <w:rFonts w:ascii="inherit" w:eastAsia="Times New Roman" w:hAnsi="inherit" w:cs="Times New Roman"/>
                <w:sz w:val="23"/>
                <w:szCs w:val="23"/>
                <w:lang w:eastAsia="uk-UA"/>
              </w:rPr>
              <w:t xml:space="preserve"> </w:t>
            </w:r>
            <w:proofErr w:type="spellStart"/>
            <w:r w:rsidRPr="006C1393">
              <w:rPr>
                <w:rFonts w:ascii="inherit" w:eastAsia="Times New Roman" w:hAnsi="inherit" w:cs="Times New Roman"/>
                <w:sz w:val="23"/>
                <w:szCs w:val="23"/>
                <w:lang w:eastAsia="uk-UA"/>
              </w:rPr>
              <w:t>Nano</w:t>
            </w:r>
            <w:proofErr w:type="spellEnd"/>
          </w:p>
        </w:tc>
        <w:tc>
          <w:tcPr>
            <w:tcW w:w="0" w:type="auto"/>
            <w:tcBorders>
              <w:left w:val="nil"/>
              <w:bottom w:val="nil"/>
              <w:right w:val="nil"/>
            </w:tcBorders>
            <w:shd w:val="clear" w:color="auto" w:fill="auto"/>
            <w:hideMark/>
          </w:tcPr>
          <w:p w14:paraId="6A57B7D4" w14:textId="77777777" w:rsidR="006C1393" w:rsidRPr="006C1393" w:rsidRDefault="006C1393" w:rsidP="006C1393">
            <w:pPr>
              <w:spacing w:after="0" w:line="240" w:lineRule="auto"/>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1</w:t>
            </w:r>
          </w:p>
        </w:tc>
        <w:tc>
          <w:tcPr>
            <w:tcW w:w="0" w:type="auto"/>
            <w:tcBorders>
              <w:left w:val="nil"/>
              <w:bottom w:val="nil"/>
              <w:right w:val="nil"/>
            </w:tcBorders>
            <w:shd w:val="clear" w:color="auto" w:fill="auto"/>
            <w:hideMark/>
          </w:tcPr>
          <w:p w14:paraId="4234277E" w14:textId="77777777" w:rsidR="006C1393" w:rsidRPr="006C1393" w:rsidRDefault="006C1393" w:rsidP="006C1393">
            <w:pPr>
              <w:spacing w:after="0" w:line="240" w:lineRule="auto"/>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fldChar w:fldCharType="begin"/>
            </w:r>
            <w:r w:rsidRPr="006C1393">
              <w:rPr>
                <w:rFonts w:ascii="inherit" w:eastAsia="Times New Roman" w:hAnsi="inherit" w:cs="Times New Roman"/>
                <w:sz w:val="23"/>
                <w:szCs w:val="23"/>
                <w:lang w:eastAsia="uk-UA"/>
              </w:rPr>
              <w:instrText xml:space="preserve"> HYPERLINK "https://amzn.to/3Y4YsX2" \t "_blank" </w:instrText>
            </w:r>
            <w:r w:rsidRPr="006C1393">
              <w:rPr>
                <w:rFonts w:ascii="inherit" w:eastAsia="Times New Roman" w:hAnsi="inherit" w:cs="Times New Roman"/>
                <w:sz w:val="23"/>
                <w:szCs w:val="23"/>
                <w:lang w:eastAsia="uk-UA"/>
              </w:rPr>
              <w:fldChar w:fldCharType="separate"/>
            </w:r>
            <w:proofErr w:type="spellStart"/>
            <w:r w:rsidRPr="006C1393">
              <w:rPr>
                <w:rFonts w:ascii="inherit" w:eastAsia="Times New Roman" w:hAnsi="inherit" w:cs="Times New Roman"/>
                <w:b/>
                <w:bCs/>
                <w:color w:val="0000FF"/>
                <w:sz w:val="23"/>
                <w:szCs w:val="23"/>
                <w:bdr w:val="none" w:sz="0" w:space="0" w:color="auto" w:frame="1"/>
                <w:lang w:eastAsia="uk-UA"/>
              </w:rPr>
              <w:t>Amazon</w:t>
            </w:r>
            <w:proofErr w:type="spellEnd"/>
            <w:r w:rsidRPr="006C1393">
              <w:rPr>
                <w:rFonts w:ascii="inherit" w:eastAsia="Times New Roman" w:hAnsi="inherit" w:cs="Times New Roman"/>
                <w:sz w:val="23"/>
                <w:szCs w:val="23"/>
                <w:lang w:eastAsia="uk-UA"/>
              </w:rPr>
              <w:fldChar w:fldCharType="end"/>
            </w:r>
            <w:r w:rsidRPr="006C1393">
              <w:rPr>
                <w:rFonts w:ascii="inherit" w:eastAsia="Times New Roman" w:hAnsi="inherit" w:cs="Times New Roman"/>
                <w:sz w:val="23"/>
                <w:szCs w:val="23"/>
                <w:lang w:eastAsia="uk-UA"/>
              </w:rPr>
              <w:t> | </w:t>
            </w:r>
            <w:proofErr w:type="spellStart"/>
            <w:r w:rsidRPr="006C1393">
              <w:rPr>
                <w:rFonts w:ascii="inherit" w:eastAsia="Times New Roman" w:hAnsi="inherit" w:cs="Times New Roman"/>
                <w:sz w:val="23"/>
                <w:szCs w:val="23"/>
                <w:lang w:eastAsia="uk-UA"/>
              </w:rPr>
              <w:fldChar w:fldCharType="begin"/>
            </w:r>
            <w:r w:rsidRPr="006C1393">
              <w:rPr>
                <w:rFonts w:ascii="inherit" w:eastAsia="Times New Roman" w:hAnsi="inherit" w:cs="Times New Roman"/>
                <w:sz w:val="23"/>
                <w:szCs w:val="23"/>
                <w:lang w:eastAsia="uk-UA"/>
              </w:rPr>
              <w:instrText xml:space="preserve"> HYPERLINK "https://s.click.aliexpress.com/e/_DFdXwN9" \t "_blank" </w:instrText>
            </w:r>
            <w:r w:rsidRPr="006C1393">
              <w:rPr>
                <w:rFonts w:ascii="inherit" w:eastAsia="Times New Roman" w:hAnsi="inherit" w:cs="Times New Roman"/>
                <w:sz w:val="23"/>
                <w:szCs w:val="23"/>
                <w:lang w:eastAsia="uk-UA"/>
              </w:rPr>
              <w:fldChar w:fldCharType="separate"/>
            </w:r>
            <w:r w:rsidRPr="006C1393">
              <w:rPr>
                <w:rFonts w:ascii="inherit" w:eastAsia="Times New Roman" w:hAnsi="inherit" w:cs="Times New Roman"/>
                <w:b/>
                <w:bCs/>
                <w:color w:val="0000FF"/>
                <w:sz w:val="23"/>
                <w:szCs w:val="23"/>
                <w:bdr w:val="none" w:sz="0" w:space="0" w:color="auto" w:frame="1"/>
                <w:lang w:eastAsia="uk-UA"/>
              </w:rPr>
              <w:t>AliExpress</w:t>
            </w:r>
            <w:proofErr w:type="spellEnd"/>
            <w:r w:rsidRPr="006C1393">
              <w:rPr>
                <w:rFonts w:ascii="inherit" w:eastAsia="Times New Roman" w:hAnsi="inherit" w:cs="Times New Roman"/>
                <w:sz w:val="23"/>
                <w:szCs w:val="23"/>
                <w:lang w:eastAsia="uk-UA"/>
              </w:rPr>
              <w:fldChar w:fldCharType="end"/>
            </w:r>
            <w:r w:rsidRPr="006C1393">
              <w:rPr>
                <w:rFonts w:ascii="inherit" w:eastAsia="Times New Roman" w:hAnsi="inherit" w:cs="Times New Roman"/>
                <w:sz w:val="23"/>
                <w:szCs w:val="23"/>
                <w:lang w:eastAsia="uk-UA"/>
              </w:rPr>
              <w:t> | </w:t>
            </w:r>
            <w:proofErr w:type="spellStart"/>
            <w:r w:rsidRPr="006C1393">
              <w:rPr>
                <w:rFonts w:ascii="inherit" w:eastAsia="Times New Roman" w:hAnsi="inherit" w:cs="Times New Roman"/>
                <w:sz w:val="23"/>
                <w:szCs w:val="23"/>
                <w:lang w:eastAsia="uk-UA"/>
              </w:rPr>
              <w:fldChar w:fldCharType="begin"/>
            </w:r>
            <w:r w:rsidRPr="006C1393">
              <w:rPr>
                <w:rFonts w:ascii="inherit" w:eastAsia="Times New Roman" w:hAnsi="inherit" w:cs="Times New Roman"/>
                <w:sz w:val="23"/>
                <w:szCs w:val="23"/>
                <w:lang w:eastAsia="uk-UA"/>
              </w:rPr>
              <w:instrText xml:space="preserve"> HYPERLINK "https://www.sunfounder.com/products/arduino-nano-board?ref=how2electronics" \t "_blank" </w:instrText>
            </w:r>
            <w:r w:rsidRPr="006C1393">
              <w:rPr>
                <w:rFonts w:ascii="inherit" w:eastAsia="Times New Roman" w:hAnsi="inherit" w:cs="Times New Roman"/>
                <w:sz w:val="23"/>
                <w:szCs w:val="23"/>
                <w:lang w:eastAsia="uk-UA"/>
              </w:rPr>
              <w:fldChar w:fldCharType="separate"/>
            </w:r>
            <w:r w:rsidRPr="006C1393">
              <w:rPr>
                <w:rFonts w:ascii="inherit" w:eastAsia="Times New Roman" w:hAnsi="inherit" w:cs="Times New Roman"/>
                <w:b/>
                <w:bCs/>
                <w:color w:val="0000FF"/>
                <w:sz w:val="23"/>
                <w:szCs w:val="23"/>
                <w:bdr w:val="none" w:sz="0" w:space="0" w:color="auto" w:frame="1"/>
                <w:lang w:eastAsia="uk-UA"/>
              </w:rPr>
              <w:t>SunFounder</w:t>
            </w:r>
            <w:proofErr w:type="spellEnd"/>
            <w:r w:rsidRPr="006C1393">
              <w:rPr>
                <w:rFonts w:ascii="inherit" w:eastAsia="Times New Roman" w:hAnsi="inherit" w:cs="Times New Roman"/>
                <w:sz w:val="23"/>
                <w:szCs w:val="23"/>
                <w:lang w:eastAsia="uk-UA"/>
              </w:rPr>
              <w:fldChar w:fldCharType="end"/>
            </w:r>
          </w:p>
        </w:tc>
      </w:tr>
      <w:tr w:rsidR="006C1393" w:rsidRPr="006C1393" w14:paraId="6B731ABE" w14:textId="77777777" w:rsidTr="006C1393">
        <w:tc>
          <w:tcPr>
            <w:tcW w:w="0" w:type="auto"/>
            <w:tcBorders>
              <w:left w:val="nil"/>
              <w:bottom w:val="nil"/>
              <w:right w:val="nil"/>
            </w:tcBorders>
            <w:shd w:val="clear" w:color="auto" w:fill="auto"/>
            <w:hideMark/>
          </w:tcPr>
          <w:p w14:paraId="3F47D0ED" w14:textId="77777777" w:rsidR="006C1393" w:rsidRPr="006C1393" w:rsidRDefault="006C1393" w:rsidP="006C1393">
            <w:pPr>
              <w:spacing w:after="0" w:line="240" w:lineRule="auto"/>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2</w:t>
            </w:r>
          </w:p>
        </w:tc>
        <w:tc>
          <w:tcPr>
            <w:tcW w:w="0" w:type="auto"/>
            <w:tcBorders>
              <w:left w:val="nil"/>
              <w:bottom w:val="nil"/>
              <w:right w:val="nil"/>
            </w:tcBorders>
            <w:shd w:val="clear" w:color="auto" w:fill="auto"/>
            <w:hideMark/>
          </w:tcPr>
          <w:p w14:paraId="4126D9C8" w14:textId="77777777" w:rsidR="006C1393" w:rsidRPr="006C1393" w:rsidRDefault="006C1393" w:rsidP="006C1393">
            <w:pPr>
              <w:spacing w:after="0" w:line="240" w:lineRule="auto"/>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 xml:space="preserve">INA226 </w:t>
            </w:r>
            <w:proofErr w:type="spellStart"/>
            <w:r w:rsidRPr="006C1393">
              <w:rPr>
                <w:rFonts w:ascii="inherit" w:eastAsia="Times New Roman" w:hAnsi="inherit" w:cs="Times New Roman"/>
                <w:sz w:val="23"/>
                <w:szCs w:val="23"/>
                <w:lang w:eastAsia="uk-UA"/>
              </w:rPr>
              <w:t>Current</w:t>
            </w:r>
            <w:proofErr w:type="spellEnd"/>
            <w:r w:rsidRPr="006C1393">
              <w:rPr>
                <w:rFonts w:ascii="inherit" w:eastAsia="Times New Roman" w:hAnsi="inherit" w:cs="Times New Roman"/>
                <w:sz w:val="23"/>
                <w:szCs w:val="23"/>
                <w:lang w:eastAsia="uk-UA"/>
              </w:rPr>
              <w:t xml:space="preserve"> </w:t>
            </w:r>
            <w:proofErr w:type="spellStart"/>
            <w:r w:rsidRPr="006C1393">
              <w:rPr>
                <w:rFonts w:ascii="inherit" w:eastAsia="Times New Roman" w:hAnsi="inherit" w:cs="Times New Roman"/>
                <w:sz w:val="23"/>
                <w:szCs w:val="23"/>
                <w:lang w:eastAsia="uk-UA"/>
              </w:rPr>
              <w:t>Sensor</w:t>
            </w:r>
            <w:proofErr w:type="spellEnd"/>
          </w:p>
        </w:tc>
        <w:tc>
          <w:tcPr>
            <w:tcW w:w="0" w:type="auto"/>
            <w:tcBorders>
              <w:left w:val="nil"/>
              <w:bottom w:val="nil"/>
              <w:right w:val="nil"/>
            </w:tcBorders>
            <w:shd w:val="clear" w:color="auto" w:fill="auto"/>
            <w:hideMark/>
          </w:tcPr>
          <w:p w14:paraId="0A7DA4A7" w14:textId="77777777" w:rsidR="006C1393" w:rsidRPr="006C1393" w:rsidRDefault="006C1393" w:rsidP="006C1393">
            <w:pPr>
              <w:spacing w:after="0" w:line="240" w:lineRule="auto"/>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1</w:t>
            </w:r>
          </w:p>
        </w:tc>
        <w:tc>
          <w:tcPr>
            <w:tcW w:w="0" w:type="auto"/>
            <w:tcBorders>
              <w:left w:val="nil"/>
              <w:bottom w:val="nil"/>
              <w:right w:val="nil"/>
            </w:tcBorders>
            <w:shd w:val="clear" w:color="auto" w:fill="auto"/>
            <w:hideMark/>
          </w:tcPr>
          <w:p w14:paraId="112249BA" w14:textId="77777777" w:rsidR="006C1393" w:rsidRPr="006C1393" w:rsidRDefault="006C1393" w:rsidP="006C1393">
            <w:pPr>
              <w:spacing w:after="0" w:line="240" w:lineRule="auto"/>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fldChar w:fldCharType="begin"/>
            </w:r>
            <w:r w:rsidRPr="006C1393">
              <w:rPr>
                <w:rFonts w:ascii="inherit" w:eastAsia="Times New Roman" w:hAnsi="inherit" w:cs="Times New Roman"/>
                <w:sz w:val="23"/>
                <w:szCs w:val="23"/>
                <w:lang w:eastAsia="uk-UA"/>
              </w:rPr>
              <w:instrText xml:space="preserve"> HYPERLINK "https://amzn.to/3rfzr08" \t "_blank" </w:instrText>
            </w:r>
            <w:r w:rsidRPr="006C1393">
              <w:rPr>
                <w:rFonts w:ascii="inherit" w:eastAsia="Times New Roman" w:hAnsi="inherit" w:cs="Times New Roman"/>
                <w:sz w:val="23"/>
                <w:szCs w:val="23"/>
                <w:lang w:eastAsia="uk-UA"/>
              </w:rPr>
              <w:fldChar w:fldCharType="separate"/>
            </w:r>
            <w:proofErr w:type="spellStart"/>
            <w:r w:rsidRPr="006C1393">
              <w:rPr>
                <w:rFonts w:ascii="inherit" w:eastAsia="Times New Roman" w:hAnsi="inherit" w:cs="Times New Roman"/>
                <w:b/>
                <w:bCs/>
                <w:color w:val="0000FF"/>
                <w:sz w:val="23"/>
                <w:szCs w:val="23"/>
                <w:bdr w:val="none" w:sz="0" w:space="0" w:color="auto" w:frame="1"/>
                <w:lang w:eastAsia="uk-UA"/>
              </w:rPr>
              <w:t>Amazon</w:t>
            </w:r>
            <w:proofErr w:type="spellEnd"/>
            <w:r w:rsidRPr="006C1393">
              <w:rPr>
                <w:rFonts w:ascii="inherit" w:eastAsia="Times New Roman" w:hAnsi="inherit" w:cs="Times New Roman"/>
                <w:sz w:val="23"/>
                <w:szCs w:val="23"/>
                <w:lang w:eastAsia="uk-UA"/>
              </w:rPr>
              <w:fldChar w:fldCharType="end"/>
            </w:r>
            <w:r w:rsidRPr="006C1393">
              <w:rPr>
                <w:rFonts w:ascii="inherit" w:eastAsia="Times New Roman" w:hAnsi="inherit" w:cs="Times New Roman"/>
                <w:sz w:val="23"/>
                <w:szCs w:val="23"/>
                <w:lang w:eastAsia="uk-UA"/>
              </w:rPr>
              <w:t> | </w:t>
            </w:r>
            <w:proofErr w:type="spellStart"/>
            <w:r w:rsidRPr="006C1393">
              <w:rPr>
                <w:rFonts w:ascii="inherit" w:eastAsia="Times New Roman" w:hAnsi="inherit" w:cs="Times New Roman"/>
                <w:sz w:val="23"/>
                <w:szCs w:val="23"/>
                <w:lang w:eastAsia="uk-UA"/>
              </w:rPr>
              <w:fldChar w:fldCharType="begin"/>
            </w:r>
            <w:r w:rsidRPr="006C1393">
              <w:rPr>
                <w:rFonts w:ascii="inherit" w:eastAsia="Times New Roman" w:hAnsi="inherit" w:cs="Times New Roman"/>
                <w:sz w:val="23"/>
                <w:szCs w:val="23"/>
                <w:lang w:eastAsia="uk-UA"/>
              </w:rPr>
              <w:instrText xml:space="preserve"> HYPERLINK "https://s.click.aliexpress.com/e/_DeMvXu9" \t "_blank" </w:instrText>
            </w:r>
            <w:r w:rsidRPr="006C1393">
              <w:rPr>
                <w:rFonts w:ascii="inherit" w:eastAsia="Times New Roman" w:hAnsi="inherit" w:cs="Times New Roman"/>
                <w:sz w:val="23"/>
                <w:szCs w:val="23"/>
                <w:lang w:eastAsia="uk-UA"/>
              </w:rPr>
              <w:fldChar w:fldCharType="separate"/>
            </w:r>
            <w:r w:rsidRPr="006C1393">
              <w:rPr>
                <w:rFonts w:ascii="inherit" w:eastAsia="Times New Roman" w:hAnsi="inherit" w:cs="Times New Roman"/>
                <w:b/>
                <w:bCs/>
                <w:color w:val="0000FF"/>
                <w:sz w:val="23"/>
                <w:szCs w:val="23"/>
                <w:bdr w:val="none" w:sz="0" w:space="0" w:color="auto" w:frame="1"/>
                <w:lang w:eastAsia="uk-UA"/>
              </w:rPr>
              <w:t>AliExpress</w:t>
            </w:r>
            <w:proofErr w:type="spellEnd"/>
            <w:r w:rsidRPr="006C1393">
              <w:rPr>
                <w:rFonts w:ascii="inherit" w:eastAsia="Times New Roman" w:hAnsi="inherit" w:cs="Times New Roman"/>
                <w:sz w:val="23"/>
                <w:szCs w:val="23"/>
                <w:lang w:eastAsia="uk-UA"/>
              </w:rPr>
              <w:fldChar w:fldCharType="end"/>
            </w:r>
          </w:p>
        </w:tc>
      </w:tr>
      <w:tr w:rsidR="006C1393" w:rsidRPr="006C1393" w14:paraId="75B41126" w14:textId="77777777" w:rsidTr="006C1393">
        <w:tc>
          <w:tcPr>
            <w:tcW w:w="0" w:type="auto"/>
            <w:tcBorders>
              <w:left w:val="nil"/>
              <w:bottom w:val="nil"/>
              <w:right w:val="nil"/>
            </w:tcBorders>
            <w:shd w:val="clear" w:color="auto" w:fill="auto"/>
            <w:hideMark/>
          </w:tcPr>
          <w:p w14:paraId="39D5D160" w14:textId="77777777" w:rsidR="006C1393" w:rsidRPr="006C1393" w:rsidRDefault="006C1393" w:rsidP="006C1393">
            <w:pPr>
              <w:spacing w:after="0" w:line="240" w:lineRule="auto"/>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3</w:t>
            </w:r>
          </w:p>
        </w:tc>
        <w:tc>
          <w:tcPr>
            <w:tcW w:w="0" w:type="auto"/>
            <w:tcBorders>
              <w:left w:val="nil"/>
              <w:bottom w:val="nil"/>
              <w:right w:val="nil"/>
            </w:tcBorders>
            <w:shd w:val="clear" w:color="auto" w:fill="auto"/>
            <w:hideMark/>
          </w:tcPr>
          <w:p w14:paraId="5ACE2E82" w14:textId="77777777" w:rsidR="006C1393" w:rsidRPr="006C1393" w:rsidRDefault="006C1393" w:rsidP="006C1393">
            <w:pPr>
              <w:spacing w:after="0" w:line="240" w:lineRule="auto"/>
              <w:rPr>
                <w:rFonts w:ascii="inherit" w:eastAsia="Times New Roman" w:hAnsi="inherit" w:cs="Times New Roman"/>
                <w:sz w:val="23"/>
                <w:szCs w:val="23"/>
                <w:lang w:eastAsia="uk-UA"/>
              </w:rPr>
            </w:pPr>
            <w:proofErr w:type="spellStart"/>
            <w:r w:rsidRPr="006C1393">
              <w:rPr>
                <w:rFonts w:ascii="inherit" w:eastAsia="Times New Roman" w:hAnsi="inherit" w:cs="Times New Roman"/>
                <w:sz w:val="23"/>
                <w:szCs w:val="23"/>
                <w:lang w:eastAsia="uk-UA"/>
              </w:rPr>
              <w:t>Battery</w:t>
            </w:r>
            <w:proofErr w:type="spellEnd"/>
            <w:r w:rsidRPr="006C1393">
              <w:rPr>
                <w:rFonts w:ascii="inherit" w:eastAsia="Times New Roman" w:hAnsi="inherit" w:cs="Times New Roman"/>
                <w:sz w:val="23"/>
                <w:szCs w:val="23"/>
                <w:lang w:eastAsia="uk-UA"/>
              </w:rPr>
              <w:t xml:space="preserve"> 3.7V</w:t>
            </w:r>
          </w:p>
        </w:tc>
        <w:tc>
          <w:tcPr>
            <w:tcW w:w="0" w:type="auto"/>
            <w:tcBorders>
              <w:left w:val="nil"/>
              <w:bottom w:val="nil"/>
              <w:right w:val="nil"/>
            </w:tcBorders>
            <w:shd w:val="clear" w:color="auto" w:fill="auto"/>
            <w:hideMark/>
          </w:tcPr>
          <w:p w14:paraId="32DB1AE0" w14:textId="77777777" w:rsidR="006C1393" w:rsidRPr="006C1393" w:rsidRDefault="006C1393" w:rsidP="006C1393">
            <w:pPr>
              <w:spacing w:after="0" w:line="240" w:lineRule="auto"/>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1</w:t>
            </w:r>
          </w:p>
        </w:tc>
        <w:tc>
          <w:tcPr>
            <w:tcW w:w="0" w:type="auto"/>
            <w:tcBorders>
              <w:left w:val="nil"/>
              <w:bottom w:val="nil"/>
              <w:right w:val="nil"/>
            </w:tcBorders>
            <w:shd w:val="clear" w:color="auto" w:fill="auto"/>
            <w:hideMark/>
          </w:tcPr>
          <w:p w14:paraId="1AA2E190" w14:textId="77777777" w:rsidR="006C1393" w:rsidRPr="006C1393" w:rsidRDefault="006C1393" w:rsidP="006C1393">
            <w:pPr>
              <w:spacing w:after="0" w:line="240" w:lineRule="auto"/>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fldChar w:fldCharType="begin"/>
            </w:r>
            <w:r w:rsidRPr="006C1393">
              <w:rPr>
                <w:rFonts w:ascii="inherit" w:eastAsia="Times New Roman" w:hAnsi="inherit" w:cs="Times New Roman"/>
                <w:sz w:val="23"/>
                <w:szCs w:val="23"/>
                <w:lang w:eastAsia="uk-UA"/>
              </w:rPr>
              <w:instrText xml:space="preserve"> HYPERLINK "https://amzn.to/3I5GpLG" \t "_blank" </w:instrText>
            </w:r>
            <w:r w:rsidRPr="006C1393">
              <w:rPr>
                <w:rFonts w:ascii="inherit" w:eastAsia="Times New Roman" w:hAnsi="inherit" w:cs="Times New Roman"/>
                <w:sz w:val="23"/>
                <w:szCs w:val="23"/>
                <w:lang w:eastAsia="uk-UA"/>
              </w:rPr>
              <w:fldChar w:fldCharType="separate"/>
            </w:r>
            <w:proofErr w:type="spellStart"/>
            <w:r w:rsidRPr="006C1393">
              <w:rPr>
                <w:rFonts w:ascii="inherit" w:eastAsia="Times New Roman" w:hAnsi="inherit" w:cs="Times New Roman"/>
                <w:b/>
                <w:bCs/>
                <w:color w:val="0000FF"/>
                <w:sz w:val="23"/>
                <w:szCs w:val="23"/>
                <w:bdr w:val="none" w:sz="0" w:space="0" w:color="auto" w:frame="1"/>
                <w:lang w:eastAsia="uk-UA"/>
              </w:rPr>
              <w:t>Amazon</w:t>
            </w:r>
            <w:proofErr w:type="spellEnd"/>
            <w:r w:rsidRPr="006C1393">
              <w:rPr>
                <w:rFonts w:ascii="inherit" w:eastAsia="Times New Roman" w:hAnsi="inherit" w:cs="Times New Roman"/>
                <w:sz w:val="23"/>
                <w:szCs w:val="23"/>
                <w:lang w:eastAsia="uk-UA"/>
              </w:rPr>
              <w:fldChar w:fldCharType="end"/>
            </w:r>
            <w:r w:rsidRPr="006C1393">
              <w:rPr>
                <w:rFonts w:ascii="inherit" w:eastAsia="Times New Roman" w:hAnsi="inherit" w:cs="Times New Roman"/>
                <w:sz w:val="23"/>
                <w:szCs w:val="23"/>
                <w:lang w:eastAsia="uk-UA"/>
              </w:rPr>
              <w:t> | </w:t>
            </w:r>
            <w:proofErr w:type="spellStart"/>
            <w:r w:rsidRPr="006C1393">
              <w:rPr>
                <w:rFonts w:ascii="inherit" w:eastAsia="Times New Roman" w:hAnsi="inherit" w:cs="Times New Roman"/>
                <w:sz w:val="23"/>
                <w:szCs w:val="23"/>
                <w:lang w:eastAsia="uk-UA"/>
              </w:rPr>
              <w:fldChar w:fldCharType="begin"/>
            </w:r>
            <w:r w:rsidRPr="006C1393">
              <w:rPr>
                <w:rFonts w:ascii="inherit" w:eastAsia="Times New Roman" w:hAnsi="inherit" w:cs="Times New Roman"/>
                <w:sz w:val="23"/>
                <w:szCs w:val="23"/>
                <w:lang w:eastAsia="uk-UA"/>
              </w:rPr>
              <w:instrText xml:space="preserve"> HYPERLINK "https://s.click.aliexpress.com/e/_DDpe3dd" \t "_blank" </w:instrText>
            </w:r>
            <w:r w:rsidRPr="006C1393">
              <w:rPr>
                <w:rFonts w:ascii="inherit" w:eastAsia="Times New Roman" w:hAnsi="inherit" w:cs="Times New Roman"/>
                <w:sz w:val="23"/>
                <w:szCs w:val="23"/>
                <w:lang w:eastAsia="uk-UA"/>
              </w:rPr>
              <w:fldChar w:fldCharType="separate"/>
            </w:r>
            <w:r w:rsidRPr="006C1393">
              <w:rPr>
                <w:rFonts w:ascii="inherit" w:eastAsia="Times New Roman" w:hAnsi="inherit" w:cs="Times New Roman"/>
                <w:b/>
                <w:bCs/>
                <w:color w:val="0000FF"/>
                <w:sz w:val="23"/>
                <w:szCs w:val="23"/>
                <w:bdr w:val="none" w:sz="0" w:space="0" w:color="auto" w:frame="1"/>
                <w:lang w:eastAsia="uk-UA"/>
              </w:rPr>
              <w:t>AliExpress</w:t>
            </w:r>
            <w:proofErr w:type="spellEnd"/>
            <w:r w:rsidRPr="006C1393">
              <w:rPr>
                <w:rFonts w:ascii="inherit" w:eastAsia="Times New Roman" w:hAnsi="inherit" w:cs="Times New Roman"/>
                <w:sz w:val="23"/>
                <w:szCs w:val="23"/>
                <w:lang w:eastAsia="uk-UA"/>
              </w:rPr>
              <w:fldChar w:fldCharType="end"/>
            </w:r>
          </w:p>
        </w:tc>
      </w:tr>
      <w:tr w:rsidR="006C1393" w:rsidRPr="006C1393" w14:paraId="410A2BC7" w14:textId="77777777" w:rsidTr="006C1393">
        <w:tc>
          <w:tcPr>
            <w:tcW w:w="0" w:type="auto"/>
            <w:tcBorders>
              <w:left w:val="nil"/>
              <w:bottom w:val="nil"/>
              <w:right w:val="nil"/>
            </w:tcBorders>
            <w:shd w:val="clear" w:color="auto" w:fill="auto"/>
            <w:hideMark/>
          </w:tcPr>
          <w:p w14:paraId="1802D5B8" w14:textId="77777777" w:rsidR="006C1393" w:rsidRPr="006C1393" w:rsidRDefault="006C1393" w:rsidP="006C1393">
            <w:pPr>
              <w:spacing w:after="0" w:line="240" w:lineRule="auto"/>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4</w:t>
            </w:r>
          </w:p>
        </w:tc>
        <w:tc>
          <w:tcPr>
            <w:tcW w:w="0" w:type="auto"/>
            <w:tcBorders>
              <w:left w:val="nil"/>
              <w:bottom w:val="nil"/>
              <w:right w:val="nil"/>
            </w:tcBorders>
            <w:shd w:val="clear" w:color="auto" w:fill="auto"/>
            <w:hideMark/>
          </w:tcPr>
          <w:p w14:paraId="3FCDB183" w14:textId="77777777" w:rsidR="006C1393" w:rsidRPr="006C1393" w:rsidRDefault="006C1393" w:rsidP="006C1393">
            <w:pPr>
              <w:spacing w:after="0" w:line="240" w:lineRule="auto"/>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 xml:space="preserve">DC </w:t>
            </w:r>
            <w:proofErr w:type="spellStart"/>
            <w:r w:rsidRPr="006C1393">
              <w:rPr>
                <w:rFonts w:ascii="inherit" w:eastAsia="Times New Roman" w:hAnsi="inherit" w:cs="Times New Roman"/>
                <w:sz w:val="23"/>
                <w:szCs w:val="23"/>
                <w:lang w:eastAsia="uk-UA"/>
              </w:rPr>
              <w:t>Motor</w:t>
            </w:r>
            <w:proofErr w:type="spellEnd"/>
          </w:p>
        </w:tc>
        <w:tc>
          <w:tcPr>
            <w:tcW w:w="0" w:type="auto"/>
            <w:tcBorders>
              <w:left w:val="nil"/>
              <w:bottom w:val="nil"/>
              <w:right w:val="nil"/>
            </w:tcBorders>
            <w:shd w:val="clear" w:color="auto" w:fill="auto"/>
            <w:hideMark/>
          </w:tcPr>
          <w:p w14:paraId="511FB4DF" w14:textId="77777777" w:rsidR="006C1393" w:rsidRPr="006C1393" w:rsidRDefault="006C1393" w:rsidP="006C1393">
            <w:pPr>
              <w:spacing w:after="0" w:line="240" w:lineRule="auto"/>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1</w:t>
            </w:r>
          </w:p>
        </w:tc>
        <w:tc>
          <w:tcPr>
            <w:tcW w:w="0" w:type="auto"/>
            <w:tcBorders>
              <w:left w:val="nil"/>
              <w:bottom w:val="nil"/>
              <w:right w:val="nil"/>
            </w:tcBorders>
            <w:shd w:val="clear" w:color="auto" w:fill="auto"/>
            <w:hideMark/>
          </w:tcPr>
          <w:p w14:paraId="486AB763" w14:textId="77777777" w:rsidR="006C1393" w:rsidRPr="006C1393" w:rsidRDefault="006C1393" w:rsidP="006C1393">
            <w:pPr>
              <w:spacing w:after="0" w:line="240" w:lineRule="auto"/>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fldChar w:fldCharType="begin"/>
            </w:r>
            <w:r w:rsidRPr="006C1393">
              <w:rPr>
                <w:rFonts w:ascii="inherit" w:eastAsia="Times New Roman" w:hAnsi="inherit" w:cs="Times New Roman"/>
                <w:sz w:val="23"/>
                <w:szCs w:val="23"/>
                <w:lang w:eastAsia="uk-UA"/>
              </w:rPr>
              <w:instrText xml:space="preserve"> HYPERLINK "https://amzn.to/3FPnO3o" \t "_blank" </w:instrText>
            </w:r>
            <w:r w:rsidRPr="006C1393">
              <w:rPr>
                <w:rFonts w:ascii="inherit" w:eastAsia="Times New Roman" w:hAnsi="inherit" w:cs="Times New Roman"/>
                <w:sz w:val="23"/>
                <w:szCs w:val="23"/>
                <w:lang w:eastAsia="uk-UA"/>
              </w:rPr>
              <w:fldChar w:fldCharType="separate"/>
            </w:r>
            <w:proofErr w:type="spellStart"/>
            <w:r w:rsidRPr="006C1393">
              <w:rPr>
                <w:rFonts w:ascii="inherit" w:eastAsia="Times New Roman" w:hAnsi="inherit" w:cs="Times New Roman"/>
                <w:b/>
                <w:bCs/>
                <w:color w:val="0000FF"/>
                <w:sz w:val="23"/>
                <w:szCs w:val="23"/>
                <w:bdr w:val="none" w:sz="0" w:space="0" w:color="auto" w:frame="1"/>
                <w:lang w:eastAsia="uk-UA"/>
              </w:rPr>
              <w:t>Amazon</w:t>
            </w:r>
            <w:proofErr w:type="spellEnd"/>
            <w:r w:rsidRPr="006C1393">
              <w:rPr>
                <w:rFonts w:ascii="inherit" w:eastAsia="Times New Roman" w:hAnsi="inherit" w:cs="Times New Roman"/>
                <w:sz w:val="23"/>
                <w:szCs w:val="23"/>
                <w:lang w:eastAsia="uk-UA"/>
              </w:rPr>
              <w:fldChar w:fldCharType="end"/>
            </w:r>
            <w:r w:rsidRPr="006C1393">
              <w:rPr>
                <w:rFonts w:ascii="inherit" w:eastAsia="Times New Roman" w:hAnsi="inherit" w:cs="Times New Roman"/>
                <w:sz w:val="23"/>
                <w:szCs w:val="23"/>
                <w:lang w:eastAsia="uk-UA"/>
              </w:rPr>
              <w:t> | </w:t>
            </w:r>
            <w:proofErr w:type="spellStart"/>
            <w:r w:rsidRPr="006C1393">
              <w:rPr>
                <w:rFonts w:ascii="inherit" w:eastAsia="Times New Roman" w:hAnsi="inherit" w:cs="Times New Roman"/>
                <w:sz w:val="23"/>
                <w:szCs w:val="23"/>
                <w:lang w:eastAsia="uk-UA"/>
              </w:rPr>
              <w:fldChar w:fldCharType="begin"/>
            </w:r>
            <w:r w:rsidRPr="006C1393">
              <w:rPr>
                <w:rFonts w:ascii="inherit" w:eastAsia="Times New Roman" w:hAnsi="inherit" w:cs="Times New Roman"/>
                <w:sz w:val="23"/>
                <w:szCs w:val="23"/>
                <w:lang w:eastAsia="uk-UA"/>
              </w:rPr>
              <w:instrText xml:space="preserve"> HYPERLINK "https://s.click.aliexpress.com/e/_Dk7taTN" \t "_blank" </w:instrText>
            </w:r>
            <w:r w:rsidRPr="006C1393">
              <w:rPr>
                <w:rFonts w:ascii="inherit" w:eastAsia="Times New Roman" w:hAnsi="inherit" w:cs="Times New Roman"/>
                <w:sz w:val="23"/>
                <w:szCs w:val="23"/>
                <w:lang w:eastAsia="uk-UA"/>
              </w:rPr>
              <w:fldChar w:fldCharType="separate"/>
            </w:r>
            <w:r w:rsidRPr="006C1393">
              <w:rPr>
                <w:rFonts w:ascii="inherit" w:eastAsia="Times New Roman" w:hAnsi="inherit" w:cs="Times New Roman"/>
                <w:b/>
                <w:bCs/>
                <w:color w:val="0000FF"/>
                <w:sz w:val="23"/>
                <w:szCs w:val="23"/>
                <w:bdr w:val="none" w:sz="0" w:space="0" w:color="auto" w:frame="1"/>
                <w:lang w:eastAsia="uk-UA"/>
              </w:rPr>
              <w:t>AliExpress</w:t>
            </w:r>
            <w:proofErr w:type="spellEnd"/>
            <w:r w:rsidRPr="006C1393">
              <w:rPr>
                <w:rFonts w:ascii="inherit" w:eastAsia="Times New Roman" w:hAnsi="inherit" w:cs="Times New Roman"/>
                <w:sz w:val="23"/>
                <w:szCs w:val="23"/>
                <w:lang w:eastAsia="uk-UA"/>
              </w:rPr>
              <w:fldChar w:fldCharType="end"/>
            </w:r>
            <w:r w:rsidRPr="006C1393">
              <w:rPr>
                <w:rFonts w:ascii="inherit" w:eastAsia="Times New Roman" w:hAnsi="inherit" w:cs="Times New Roman"/>
                <w:sz w:val="23"/>
                <w:szCs w:val="23"/>
                <w:lang w:eastAsia="uk-UA"/>
              </w:rPr>
              <w:t> | </w:t>
            </w:r>
            <w:proofErr w:type="spellStart"/>
            <w:r w:rsidRPr="006C1393">
              <w:rPr>
                <w:rFonts w:ascii="inherit" w:eastAsia="Times New Roman" w:hAnsi="inherit" w:cs="Times New Roman"/>
                <w:sz w:val="23"/>
                <w:szCs w:val="23"/>
                <w:lang w:eastAsia="uk-UA"/>
              </w:rPr>
              <w:fldChar w:fldCharType="begin"/>
            </w:r>
            <w:r w:rsidRPr="006C1393">
              <w:rPr>
                <w:rFonts w:ascii="inherit" w:eastAsia="Times New Roman" w:hAnsi="inherit" w:cs="Times New Roman"/>
                <w:sz w:val="23"/>
                <w:szCs w:val="23"/>
                <w:lang w:eastAsia="uk-UA"/>
              </w:rPr>
              <w:instrText xml:space="preserve"> HYPERLINK "https://www.sunfounder.com/products/5pcs-1-5v-6v-type-miniature-dc-motors?ref=how2electronics" \t "_blank" </w:instrText>
            </w:r>
            <w:r w:rsidRPr="006C1393">
              <w:rPr>
                <w:rFonts w:ascii="inherit" w:eastAsia="Times New Roman" w:hAnsi="inherit" w:cs="Times New Roman"/>
                <w:sz w:val="23"/>
                <w:szCs w:val="23"/>
                <w:lang w:eastAsia="uk-UA"/>
              </w:rPr>
              <w:fldChar w:fldCharType="separate"/>
            </w:r>
            <w:r w:rsidRPr="006C1393">
              <w:rPr>
                <w:rFonts w:ascii="inherit" w:eastAsia="Times New Roman" w:hAnsi="inherit" w:cs="Times New Roman"/>
                <w:b/>
                <w:bCs/>
                <w:color w:val="0000FF"/>
                <w:sz w:val="23"/>
                <w:szCs w:val="23"/>
                <w:bdr w:val="none" w:sz="0" w:space="0" w:color="auto" w:frame="1"/>
                <w:lang w:eastAsia="uk-UA"/>
              </w:rPr>
              <w:t>SunFounder</w:t>
            </w:r>
            <w:proofErr w:type="spellEnd"/>
            <w:r w:rsidRPr="006C1393">
              <w:rPr>
                <w:rFonts w:ascii="inherit" w:eastAsia="Times New Roman" w:hAnsi="inherit" w:cs="Times New Roman"/>
                <w:sz w:val="23"/>
                <w:szCs w:val="23"/>
                <w:lang w:eastAsia="uk-UA"/>
              </w:rPr>
              <w:fldChar w:fldCharType="end"/>
            </w:r>
          </w:p>
        </w:tc>
      </w:tr>
      <w:tr w:rsidR="006C1393" w:rsidRPr="006C1393" w14:paraId="1E6D235F" w14:textId="77777777" w:rsidTr="006C1393">
        <w:tc>
          <w:tcPr>
            <w:tcW w:w="0" w:type="auto"/>
            <w:tcBorders>
              <w:left w:val="nil"/>
              <w:bottom w:val="nil"/>
              <w:right w:val="nil"/>
            </w:tcBorders>
            <w:shd w:val="clear" w:color="auto" w:fill="auto"/>
            <w:hideMark/>
          </w:tcPr>
          <w:p w14:paraId="3E3E50D4" w14:textId="77777777" w:rsidR="006C1393" w:rsidRPr="006C1393" w:rsidRDefault="006C1393" w:rsidP="006C1393">
            <w:pPr>
              <w:spacing w:after="0" w:line="240" w:lineRule="auto"/>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5</w:t>
            </w:r>
          </w:p>
        </w:tc>
        <w:tc>
          <w:tcPr>
            <w:tcW w:w="0" w:type="auto"/>
            <w:tcBorders>
              <w:left w:val="nil"/>
              <w:bottom w:val="nil"/>
              <w:right w:val="nil"/>
            </w:tcBorders>
            <w:shd w:val="clear" w:color="auto" w:fill="auto"/>
            <w:hideMark/>
          </w:tcPr>
          <w:p w14:paraId="77AF9F31" w14:textId="77777777" w:rsidR="006C1393" w:rsidRPr="006C1393" w:rsidRDefault="006C1393" w:rsidP="006C1393">
            <w:pPr>
              <w:spacing w:after="0" w:line="240" w:lineRule="auto"/>
              <w:rPr>
                <w:rFonts w:ascii="inherit" w:eastAsia="Times New Roman" w:hAnsi="inherit" w:cs="Times New Roman"/>
                <w:sz w:val="23"/>
                <w:szCs w:val="23"/>
                <w:lang w:eastAsia="uk-UA"/>
              </w:rPr>
            </w:pPr>
            <w:proofErr w:type="spellStart"/>
            <w:r w:rsidRPr="006C1393">
              <w:rPr>
                <w:rFonts w:ascii="inherit" w:eastAsia="Times New Roman" w:hAnsi="inherit" w:cs="Times New Roman"/>
                <w:sz w:val="23"/>
                <w:szCs w:val="23"/>
                <w:lang w:eastAsia="uk-UA"/>
              </w:rPr>
              <w:t>Jumper</w:t>
            </w:r>
            <w:proofErr w:type="spellEnd"/>
            <w:r w:rsidRPr="006C1393">
              <w:rPr>
                <w:rFonts w:ascii="inherit" w:eastAsia="Times New Roman" w:hAnsi="inherit" w:cs="Times New Roman"/>
                <w:sz w:val="23"/>
                <w:szCs w:val="23"/>
                <w:lang w:eastAsia="uk-UA"/>
              </w:rPr>
              <w:t xml:space="preserve"> </w:t>
            </w:r>
            <w:proofErr w:type="spellStart"/>
            <w:r w:rsidRPr="006C1393">
              <w:rPr>
                <w:rFonts w:ascii="inherit" w:eastAsia="Times New Roman" w:hAnsi="inherit" w:cs="Times New Roman"/>
                <w:sz w:val="23"/>
                <w:szCs w:val="23"/>
                <w:lang w:eastAsia="uk-UA"/>
              </w:rPr>
              <w:t>Wires</w:t>
            </w:r>
            <w:proofErr w:type="spellEnd"/>
          </w:p>
        </w:tc>
        <w:tc>
          <w:tcPr>
            <w:tcW w:w="0" w:type="auto"/>
            <w:tcBorders>
              <w:left w:val="nil"/>
              <w:bottom w:val="nil"/>
              <w:right w:val="nil"/>
            </w:tcBorders>
            <w:shd w:val="clear" w:color="auto" w:fill="auto"/>
            <w:hideMark/>
          </w:tcPr>
          <w:p w14:paraId="277B1443" w14:textId="77777777" w:rsidR="006C1393" w:rsidRPr="006C1393" w:rsidRDefault="006C1393" w:rsidP="006C1393">
            <w:pPr>
              <w:spacing w:after="0" w:line="240" w:lineRule="auto"/>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10</w:t>
            </w:r>
          </w:p>
        </w:tc>
        <w:tc>
          <w:tcPr>
            <w:tcW w:w="0" w:type="auto"/>
            <w:tcBorders>
              <w:left w:val="nil"/>
              <w:bottom w:val="nil"/>
              <w:right w:val="nil"/>
            </w:tcBorders>
            <w:shd w:val="clear" w:color="auto" w:fill="auto"/>
            <w:hideMark/>
          </w:tcPr>
          <w:p w14:paraId="37C512C0" w14:textId="77777777" w:rsidR="006C1393" w:rsidRPr="006C1393" w:rsidRDefault="006C1393" w:rsidP="006C1393">
            <w:pPr>
              <w:spacing w:after="0" w:line="240" w:lineRule="auto"/>
              <w:rPr>
                <w:rFonts w:ascii="inherit" w:eastAsia="Times New Roman" w:hAnsi="inherit" w:cs="Times New Roman"/>
                <w:sz w:val="23"/>
                <w:szCs w:val="23"/>
                <w:lang w:eastAsia="uk-UA"/>
              </w:rPr>
            </w:pPr>
            <w:hyperlink r:id="rId12" w:tgtFrame="_blank" w:history="1">
              <w:proofErr w:type="spellStart"/>
              <w:r w:rsidRPr="006C1393">
                <w:rPr>
                  <w:rFonts w:ascii="inherit" w:eastAsia="Times New Roman" w:hAnsi="inherit" w:cs="Times New Roman"/>
                  <w:b/>
                  <w:bCs/>
                  <w:color w:val="0000FF"/>
                  <w:sz w:val="23"/>
                  <w:szCs w:val="23"/>
                  <w:bdr w:val="none" w:sz="0" w:space="0" w:color="auto" w:frame="1"/>
                  <w:lang w:eastAsia="uk-UA"/>
                </w:rPr>
                <w:t>Amazon</w:t>
              </w:r>
              <w:proofErr w:type="spellEnd"/>
            </w:hyperlink>
            <w:r w:rsidRPr="006C1393">
              <w:rPr>
                <w:rFonts w:ascii="inherit" w:eastAsia="Times New Roman" w:hAnsi="inherit" w:cs="Times New Roman"/>
                <w:sz w:val="23"/>
                <w:szCs w:val="23"/>
                <w:lang w:eastAsia="uk-UA"/>
              </w:rPr>
              <w:t> | </w:t>
            </w:r>
            <w:proofErr w:type="spellStart"/>
            <w:r w:rsidRPr="006C1393">
              <w:rPr>
                <w:rFonts w:ascii="inherit" w:eastAsia="Times New Roman" w:hAnsi="inherit" w:cs="Times New Roman"/>
                <w:sz w:val="23"/>
                <w:szCs w:val="23"/>
                <w:lang w:eastAsia="uk-UA"/>
              </w:rPr>
              <w:fldChar w:fldCharType="begin"/>
            </w:r>
            <w:r w:rsidRPr="006C1393">
              <w:rPr>
                <w:rFonts w:ascii="inherit" w:eastAsia="Times New Roman" w:hAnsi="inherit" w:cs="Times New Roman"/>
                <w:sz w:val="23"/>
                <w:szCs w:val="23"/>
                <w:lang w:eastAsia="uk-UA"/>
              </w:rPr>
              <w:instrText xml:space="preserve"> HYPERLINK "https://s.click.aliexpress.com/e/_DnqCpEJ" \t "_blank" </w:instrText>
            </w:r>
            <w:r w:rsidRPr="006C1393">
              <w:rPr>
                <w:rFonts w:ascii="inherit" w:eastAsia="Times New Roman" w:hAnsi="inherit" w:cs="Times New Roman"/>
                <w:sz w:val="23"/>
                <w:szCs w:val="23"/>
                <w:lang w:eastAsia="uk-UA"/>
              </w:rPr>
              <w:fldChar w:fldCharType="separate"/>
            </w:r>
            <w:r w:rsidRPr="006C1393">
              <w:rPr>
                <w:rFonts w:ascii="inherit" w:eastAsia="Times New Roman" w:hAnsi="inherit" w:cs="Times New Roman"/>
                <w:b/>
                <w:bCs/>
                <w:color w:val="0000FF"/>
                <w:sz w:val="23"/>
                <w:szCs w:val="23"/>
                <w:bdr w:val="none" w:sz="0" w:space="0" w:color="auto" w:frame="1"/>
                <w:lang w:eastAsia="uk-UA"/>
              </w:rPr>
              <w:t>AliExpress</w:t>
            </w:r>
            <w:proofErr w:type="spellEnd"/>
            <w:r w:rsidRPr="006C1393">
              <w:rPr>
                <w:rFonts w:ascii="inherit" w:eastAsia="Times New Roman" w:hAnsi="inherit" w:cs="Times New Roman"/>
                <w:sz w:val="23"/>
                <w:szCs w:val="23"/>
                <w:lang w:eastAsia="uk-UA"/>
              </w:rPr>
              <w:fldChar w:fldCharType="end"/>
            </w:r>
            <w:r w:rsidRPr="006C1393">
              <w:rPr>
                <w:rFonts w:ascii="inherit" w:eastAsia="Times New Roman" w:hAnsi="inherit" w:cs="Times New Roman"/>
                <w:sz w:val="23"/>
                <w:szCs w:val="23"/>
                <w:lang w:eastAsia="uk-UA"/>
              </w:rPr>
              <w:t> | </w:t>
            </w:r>
            <w:proofErr w:type="spellStart"/>
            <w:r w:rsidRPr="006C1393">
              <w:rPr>
                <w:rFonts w:ascii="inherit" w:eastAsia="Times New Roman" w:hAnsi="inherit" w:cs="Times New Roman"/>
                <w:sz w:val="23"/>
                <w:szCs w:val="23"/>
                <w:lang w:eastAsia="uk-UA"/>
              </w:rPr>
              <w:fldChar w:fldCharType="begin"/>
            </w:r>
            <w:r w:rsidRPr="006C1393">
              <w:rPr>
                <w:rFonts w:ascii="inherit" w:eastAsia="Times New Roman" w:hAnsi="inherit" w:cs="Times New Roman"/>
                <w:sz w:val="23"/>
                <w:szCs w:val="23"/>
                <w:lang w:eastAsia="uk-UA"/>
              </w:rPr>
              <w:instrText xml:space="preserve"> HYPERLINK "https://www.sunfounder.com/products/breadboard-jumper-wires?ref=how2electronics" \t "_blank" </w:instrText>
            </w:r>
            <w:r w:rsidRPr="006C1393">
              <w:rPr>
                <w:rFonts w:ascii="inherit" w:eastAsia="Times New Roman" w:hAnsi="inherit" w:cs="Times New Roman"/>
                <w:sz w:val="23"/>
                <w:szCs w:val="23"/>
                <w:lang w:eastAsia="uk-UA"/>
              </w:rPr>
              <w:fldChar w:fldCharType="separate"/>
            </w:r>
            <w:r w:rsidRPr="006C1393">
              <w:rPr>
                <w:rFonts w:ascii="inherit" w:eastAsia="Times New Roman" w:hAnsi="inherit" w:cs="Times New Roman"/>
                <w:b/>
                <w:bCs/>
                <w:color w:val="0000FF"/>
                <w:sz w:val="23"/>
                <w:szCs w:val="23"/>
                <w:bdr w:val="none" w:sz="0" w:space="0" w:color="auto" w:frame="1"/>
                <w:lang w:eastAsia="uk-UA"/>
              </w:rPr>
              <w:t>SunFounder</w:t>
            </w:r>
            <w:proofErr w:type="spellEnd"/>
            <w:r w:rsidRPr="006C1393">
              <w:rPr>
                <w:rFonts w:ascii="inherit" w:eastAsia="Times New Roman" w:hAnsi="inherit" w:cs="Times New Roman"/>
                <w:sz w:val="23"/>
                <w:szCs w:val="23"/>
                <w:lang w:eastAsia="uk-UA"/>
              </w:rPr>
              <w:fldChar w:fldCharType="end"/>
            </w:r>
          </w:p>
        </w:tc>
      </w:tr>
      <w:tr w:rsidR="006C1393" w:rsidRPr="006C1393" w14:paraId="5570A890" w14:textId="77777777" w:rsidTr="006C1393">
        <w:tc>
          <w:tcPr>
            <w:tcW w:w="0" w:type="auto"/>
            <w:tcBorders>
              <w:left w:val="nil"/>
              <w:bottom w:val="nil"/>
              <w:right w:val="nil"/>
            </w:tcBorders>
            <w:shd w:val="clear" w:color="auto" w:fill="auto"/>
            <w:hideMark/>
          </w:tcPr>
          <w:p w14:paraId="5BF2C243" w14:textId="77777777" w:rsidR="006C1393" w:rsidRPr="006C1393" w:rsidRDefault="006C1393" w:rsidP="006C1393">
            <w:pPr>
              <w:spacing w:after="0" w:line="240" w:lineRule="auto"/>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6</w:t>
            </w:r>
          </w:p>
        </w:tc>
        <w:tc>
          <w:tcPr>
            <w:tcW w:w="0" w:type="auto"/>
            <w:tcBorders>
              <w:left w:val="nil"/>
              <w:bottom w:val="nil"/>
              <w:right w:val="nil"/>
            </w:tcBorders>
            <w:shd w:val="clear" w:color="auto" w:fill="auto"/>
            <w:hideMark/>
          </w:tcPr>
          <w:p w14:paraId="0B135A83" w14:textId="77777777" w:rsidR="006C1393" w:rsidRPr="006C1393" w:rsidRDefault="006C1393" w:rsidP="006C1393">
            <w:pPr>
              <w:spacing w:after="0" w:line="240" w:lineRule="auto"/>
              <w:rPr>
                <w:rFonts w:ascii="inherit" w:eastAsia="Times New Roman" w:hAnsi="inherit" w:cs="Times New Roman"/>
                <w:sz w:val="23"/>
                <w:szCs w:val="23"/>
                <w:lang w:eastAsia="uk-UA"/>
              </w:rPr>
            </w:pPr>
            <w:proofErr w:type="spellStart"/>
            <w:r w:rsidRPr="006C1393">
              <w:rPr>
                <w:rFonts w:ascii="inherit" w:eastAsia="Times New Roman" w:hAnsi="inherit" w:cs="Times New Roman"/>
                <w:sz w:val="23"/>
                <w:szCs w:val="23"/>
                <w:lang w:eastAsia="uk-UA"/>
              </w:rPr>
              <w:t>Breadboard</w:t>
            </w:r>
            <w:proofErr w:type="spellEnd"/>
          </w:p>
        </w:tc>
        <w:tc>
          <w:tcPr>
            <w:tcW w:w="0" w:type="auto"/>
            <w:tcBorders>
              <w:left w:val="nil"/>
              <w:bottom w:val="nil"/>
              <w:right w:val="nil"/>
            </w:tcBorders>
            <w:shd w:val="clear" w:color="auto" w:fill="auto"/>
            <w:hideMark/>
          </w:tcPr>
          <w:p w14:paraId="008402B9" w14:textId="77777777" w:rsidR="006C1393" w:rsidRPr="006C1393" w:rsidRDefault="006C1393" w:rsidP="006C1393">
            <w:pPr>
              <w:spacing w:after="0" w:line="240" w:lineRule="auto"/>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1</w:t>
            </w:r>
          </w:p>
        </w:tc>
        <w:tc>
          <w:tcPr>
            <w:tcW w:w="0" w:type="auto"/>
            <w:tcBorders>
              <w:left w:val="nil"/>
              <w:bottom w:val="nil"/>
              <w:right w:val="nil"/>
            </w:tcBorders>
            <w:shd w:val="clear" w:color="auto" w:fill="auto"/>
            <w:hideMark/>
          </w:tcPr>
          <w:p w14:paraId="63693059" w14:textId="77777777" w:rsidR="006C1393" w:rsidRPr="006C1393" w:rsidRDefault="006C1393" w:rsidP="006C1393">
            <w:pPr>
              <w:spacing w:after="0" w:line="240" w:lineRule="auto"/>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fldChar w:fldCharType="begin"/>
            </w:r>
            <w:r w:rsidRPr="006C1393">
              <w:rPr>
                <w:rFonts w:ascii="inherit" w:eastAsia="Times New Roman" w:hAnsi="inherit" w:cs="Times New Roman"/>
                <w:sz w:val="23"/>
                <w:szCs w:val="23"/>
                <w:lang w:eastAsia="uk-UA"/>
              </w:rPr>
              <w:instrText xml:space="preserve"> HYPERLINK "https://amzn.to/3Bg68wE" \t "_blank" </w:instrText>
            </w:r>
            <w:r w:rsidRPr="006C1393">
              <w:rPr>
                <w:rFonts w:ascii="inherit" w:eastAsia="Times New Roman" w:hAnsi="inherit" w:cs="Times New Roman"/>
                <w:sz w:val="23"/>
                <w:szCs w:val="23"/>
                <w:lang w:eastAsia="uk-UA"/>
              </w:rPr>
              <w:fldChar w:fldCharType="separate"/>
            </w:r>
            <w:proofErr w:type="spellStart"/>
            <w:r w:rsidRPr="006C1393">
              <w:rPr>
                <w:rFonts w:ascii="inherit" w:eastAsia="Times New Roman" w:hAnsi="inherit" w:cs="Times New Roman"/>
                <w:b/>
                <w:bCs/>
                <w:color w:val="0000FF"/>
                <w:sz w:val="23"/>
                <w:szCs w:val="23"/>
                <w:bdr w:val="none" w:sz="0" w:space="0" w:color="auto" w:frame="1"/>
                <w:lang w:eastAsia="uk-UA"/>
              </w:rPr>
              <w:t>Amazon</w:t>
            </w:r>
            <w:proofErr w:type="spellEnd"/>
            <w:r w:rsidRPr="006C1393">
              <w:rPr>
                <w:rFonts w:ascii="inherit" w:eastAsia="Times New Roman" w:hAnsi="inherit" w:cs="Times New Roman"/>
                <w:sz w:val="23"/>
                <w:szCs w:val="23"/>
                <w:lang w:eastAsia="uk-UA"/>
              </w:rPr>
              <w:fldChar w:fldCharType="end"/>
            </w:r>
            <w:r w:rsidRPr="006C1393">
              <w:rPr>
                <w:rFonts w:ascii="inherit" w:eastAsia="Times New Roman" w:hAnsi="inherit" w:cs="Times New Roman"/>
                <w:sz w:val="23"/>
                <w:szCs w:val="23"/>
                <w:lang w:eastAsia="uk-UA"/>
              </w:rPr>
              <w:t> | </w:t>
            </w:r>
            <w:proofErr w:type="spellStart"/>
            <w:r w:rsidRPr="006C1393">
              <w:rPr>
                <w:rFonts w:ascii="inherit" w:eastAsia="Times New Roman" w:hAnsi="inherit" w:cs="Times New Roman"/>
                <w:sz w:val="23"/>
                <w:szCs w:val="23"/>
                <w:lang w:eastAsia="uk-UA"/>
              </w:rPr>
              <w:fldChar w:fldCharType="begin"/>
            </w:r>
            <w:r w:rsidRPr="006C1393">
              <w:rPr>
                <w:rFonts w:ascii="inherit" w:eastAsia="Times New Roman" w:hAnsi="inherit" w:cs="Times New Roman"/>
                <w:sz w:val="23"/>
                <w:szCs w:val="23"/>
                <w:lang w:eastAsia="uk-UA"/>
              </w:rPr>
              <w:instrText xml:space="preserve"> HYPERLINK "https://s.click.aliexpress.com/e/_DnDCZk7" \t "_blank" </w:instrText>
            </w:r>
            <w:r w:rsidRPr="006C1393">
              <w:rPr>
                <w:rFonts w:ascii="inherit" w:eastAsia="Times New Roman" w:hAnsi="inherit" w:cs="Times New Roman"/>
                <w:sz w:val="23"/>
                <w:szCs w:val="23"/>
                <w:lang w:eastAsia="uk-UA"/>
              </w:rPr>
              <w:fldChar w:fldCharType="separate"/>
            </w:r>
            <w:r w:rsidRPr="006C1393">
              <w:rPr>
                <w:rFonts w:ascii="inherit" w:eastAsia="Times New Roman" w:hAnsi="inherit" w:cs="Times New Roman"/>
                <w:b/>
                <w:bCs/>
                <w:color w:val="0000FF"/>
                <w:sz w:val="23"/>
                <w:szCs w:val="23"/>
                <w:bdr w:val="none" w:sz="0" w:space="0" w:color="auto" w:frame="1"/>
                <w:lang w:eastAsia="uk-UA"/>
              </w:rPr>
              <w:t>AliExpress</w:t>
            </w:r>
            <w:proofErr w:type="spellEnd"/>
            <w:r w:rsidRPr="006C1393">
              <w:rPr>
                <w:rFonts w:ascii="inherit" w:eastAsia="Times New Roman" w:hAnsi="inherit" w:cs="Times New Roman"/>
                <w:sz w:val="23"/>
                <w:szCs w:val="23"/>
                <w:lang w:eastAsia="uk-UA"/>
              </w:rPr>
              <w:fldChar w:fldCharType="end"/>
            </w:r>
            <w:r w:rsidRPr="006C1393">
              <w:rPr>
                <w:rFonts w:ascii="inherit" w:eastAsia="Times New Roman" w:hAnsi="inherit" w:cs="Times New Roman"/>
                <w:sz w:val="23"/>
                <w:szCs w:val="23"/>
                <w:lang w:eastAsia="uk-UA"/>
              </w:rPr>
              <w:t> | </w:t>
            </w:r>
            <w:proofErr w:type="spellStart"/>
            <w:r w:rsidRPr="006C1393">
              <w:rPr>
                <w:rFonts w:ascii="inherit" w:eastAsia="Times New Roman" w:hAnsi="inherit" w:cs="Times New Roman"/>
                <w:sz w:val="23"/>
                <w:szCs w:val="23"/>
                <w:lang w:eastAsia="uk-UA"/>
              </w:rPr>
              <w:fldChar w:fldCharType="begin"/>
            </w:r>
            <w:r w:rsidRPr="006C1393">
              <w:rPr>
                <w:rFonts w:ascii="inherit" w:eastAsia="Times New Roman" w:hAnsi="inherit" w:cs="Times New Roman"/>
                <w:sz w:val="23"/>
                <w:szCs w:val="23"/>
                <w:lang w:eastAsia="uk-UA"/>
              </w:rPr>
              <w:instrText xml:space="preserve"> HYPERLINK "https://www.sunfounder.com/products/rab-holder-kit?ref=how2electronics" \t "_blank" </w:instrText>
            </w:r>
            <w:r w:rsidRPr="006C1393">
              <w:rPr>
                <w:rFonts w:ascii="inherit" w:eastAsia="Times New Roman" w:hAnsi="inherit" w:cs="Times New Roman"/>
                <w:sz w:val="23"/>
                <w:szCs w:val="23"/>
                <w:lang w:eastAsia="uk-UA"/>
              </w:rPr>
              <w:fldChar w:fldCharType="separate"/>
            </w:r>
            <w:r w:rsidRPr="006C1393">
              <w:rPr>
                <w:rFonts w:ascii="inherit" w:eastAsia="Times New Roman" w:hAnsi="inherit" w:cs="Times New Roman"/>
                <w:b/>
                <w:bCs/>
                <w:color w:val="0000FF"/>
                <w:sz w:val="23"/>
                <w:szCs w:val="23"/>
                <w:bdr w:val="none" w:sz="0" w:space="0" w:color="auto" w:frame="1"/>
                <w:lang w:eastAsia="uk-UA"/>
              </w:rPr>
              <w:t>SunFounder</w:t>
            </w:r>
            <w:proofErr w:type="spellEnd"/>
            <w:r w:rsidRPr="006C1393">
              <w:rPr>
                <w:rFonts w:ascii="inherit" w:eastAsia="Times New Roman" w:hAnsi="inherit" w:cs="Times New Roman"/>
                <w:sz w:val="23"/>
                <w:szCs w:val="23"/>
                <w:lang w:eastAsia="uk-UA"/>
              </w:rPr>
              <w:fldChar w:fldCharType="end"/>
            </w:r>
          </w:p>
        </w:tc>
      </w:tr>
    </w:tbl>
    <w:p w14:paraId="5DFF86A2" w14:textId="77777777" w:rsidR="006C1393" w:rsidRPr="006C1393" w:rsidRDefault="006C1393" w:rsidP="006C1393">
      <w:pPr>
        <w:shd w:val="clear" w:color="auto" w:fill="FFFFFF"/>
        <w:spacing w:after="0" w:line="240" w:lineRule="auto"/>
        <w:textAlignment w:val="baseline"/>
        <w:rPr>
          <w:ins w:id="0" w:author="Unknown"/>
          <w:rFonts w:ascii="inherit" w:eastAsia="Times New Roman" w:hAnsi="inherit" w:cs="Segoe UI"/>
          <w:color w:val="262626"/>
          <w:sz w:val="24"/>
          <w:szCs w:val="24"/>
          <w:bdr w:val="none" w:sz="0" w:space="0" w:color="auto" w:frame="1"/>
          <w:lang w:eastAsia="uk-UA"/>
        </w:rPr>
      </w:pPr>
      <w:r w:rsidRPr="006C1393">
        <w:rPr>
          <w:rFonts w:ascii="inherit" w:eastAsia="Times New Roman" w:hAnsi="inherit" w:cs="Segoe UI"/>
          <w:color w:val="262626"/>
          <w:sz w:val="24"/>
          <w:szCs w:val="24"/>
          <w:lang w:eastAsia="uk-UA"/>
        </w:rPr>
        <w:br/>
      </w:r>
    </w:p>
    <w:p w14:paraId="2EDCEB64" w14:textId="77777777" w:rsidR="006C1393" w:rsidRPr="006C1393" w:rsidRDefault="006C1393" w:rsidP="006C1393">
      <w:pPr>
        <w:shd w:val="clear" w:color="auto" w:fill="FFFFFF"/>
        <w:spacing w:before="615" w:after="615" w:line="240" w:lineRule="auto"/>
        <w:textAlignment w:val="baseline"/>
        <w:rPr>
          <w:rFonts w:ascii="Segoe UI" w:eastAsia="Times New Roman" w:hAnsi="Segoe UI" w:cs="Segoe UI"/>
          <w:color w:val="262626"/>
          <w:sz w:val="24"/>
          <w:szCs w:val="24"/>
          <w:bdr w:val="none" w:sz="0" w:space="0" w:color="auto" w:frame="1"/>
          <w:lang w:eastAsia="uk-UA"/>
        </w:rPr>
      </w:pPr>
      <w:r w:rsidRPr="006C1393">
        <w:rPr>
          <w:rFonts w:ascii="Segoe UI" w:eastAsia="Times New Roman" w:hAnsi="Segoe UI" w:cs="Segoe UI"/>
          <w:color w:val="262626"/>
          <w:sz w:val="24"/>
          <w:szCs w:val="24"/>
          <w:bdr w:val="none" w:sz="0" w:space="0" w:color="auto" w:frame="1"/>
          <w:lang w:eastAsia="uk-UA"/>
        </w:rPr>
        <w:pict w14:anchorId="770FE183">
          <v:rect id="_x0000_i1030" style="width:0;height:.75pt" o:hralign="center" o:hrstd="t" o:hr="t" fillcolor="#a0a0a0" stroked="f"/>
        </w:pict>
      </w:r>
    </w:p>
    <w:p w14:paraId="6C3F1C70" w14:textId="77777777" w:rsidR="006C1393" w:rsidRPr="006C1393" w:rsidRDefault="006C1393" w:rsidP="006C1393">
      <w:pPr>
        <w:shd w:val="clear" w:color="auto" w:fill="FFFFFF"/>
        <w:spacing w:after="0" w:line="240" w:lineRule="auto"/>
        <w:textAlignment w:val="baseline"/>
        <w:outlineLvl w:val="2"/>
        <w:rPr>
          <w:rFonts w:ascii="var(--text-h-font,inherit)" w:eastAsia="Times New Roman" w:hAnsi="var(--text-h-font,inherit)" w:cs="Segoe UI"/>
          <w:b/>
          <w:bCs/>
          <w:color w:val="FF4500"/>
          <w:sz w:val="31"/>
          <w:szCs w:val="31"/>
          <w:bdr w:val="none" w:sz="0" w:space="0" w:color="auto" w:frame="1"/>
          <w:lang w:eastAsia="uk-UA"/>
        </w:rPr>
      </w:pPr>
      <w:r w:rsidRPr="006C1393">
        <w:rPr>
          <w:rFonts w:ascii="inherit" w:eastAsia="Times New Roman" w:hAnsi="inherit" w:cs="Segoe UI"/>
          <w:b/>
          <w:bCs/>
          <w:color w:val="FF4500"/>
          <w:sz w:val="31"/>
          <w:szCs w:val="31"/>
          <w:bdr w:val="none" w:sz="0" w:space="0" w:color="auto" w:frame="1"/>
          <w:lang w:eastAsia="uk-UA"/>
        </w:rPr>
        <w:t xml:space="preserve">INA226 DC </w:t>
      </w:r>
      <w:proofErr w:type="spellStart"/>
      <w:r w:rsidRPr="006C1393">
        <w:rPr>
          <w:rFonts w:ascii="inherit" w:eastAsia="Times New Roman" w:hAnsi="inherit" w:cs="Segoe UI"/>
          <w:b/>
          <w:bCs/>
          <w:color w:val="FF4500"/>
          <w:sz w:val="31"/>
          <w:szCs w:val="31"/>
          <w:bdr w:val="none" w:sz="0" w:space="0" w:color="auto" w:frame="1"/>
          <w:lang w:eastAsia="uk-UA"/>
        </w:rPr>
        <w:t>Current</w:t>
      </w:r>
      <w:proofErr w:type="spellEnd"/>
      <w:r w:rsidRPr="006C1393">
        <w:rPr>
          <w:rFonts w:ascii="inherit" w:eastAsia="Times New Roman" w:hAnsi="inherit" w:cs="Segoe UI"/>
          <w:b/>
          <w:bCs/>
          <w:color w:val="FF4500"/>
          <w:sz w:val="31"/>
          <w:szCs w:val="31"/>
          <w:bdr w:val="none" w:sz="0" w:space="0" w:color="auto" w:frame="1"/>
          <w:lang w:eastAsia="uk-UA"/>
        </w:rPr>
        <w:t xml:space="preserve"> </w:t>
      </w:r>
      <w:proofErr w:type="spellStart"/>
      <w:r w:rsidRPr="006C1393">
        <w:rPr>
          <w:rFonts w:ascii="inherit" w:eastAsia="Times New Roman" w:hAnsi="inherit" w:cs="Segoe UI"/>
          <w:b/>
          <w:bCs/>
          <w:color w:val="FF4500"/>
          <w:sz w:val="31"/>
          <w:szCs w:val="31"/>
          <w:bdr w:val="none" w:sz="0" w:space="0" w:color="auto" w:frame="1"/>
          <w:lang w:eastAsia="uk-UA"/>
        </w:rPr>
        <w:t>Sensor</w:t>
      </w:r>
      <w:proofErr w:type="spellEnd"/>
      <w:r w:rsidRPr="006C1393">
        <w:rPr>
          <w:rFonts w:ascii="inherit" w:eastAsia="Times New Roman" w:hAnsi="inherit" w:cs="Segoe UI"/>
          <w:b/>
          <w:bCs/>
          <w:color w:val="FF4500"/>
          <w:sz w:val="31"/>
          <w:szCs w:val="31"/>
          <w:bdr w:val="none" w:sz="0" w:space="0" w:color="auto" w:frame="1"/>
          <w:lang w:eastAsia="uk-UA"/>
        </w:rPr>
        <w:t xml:space="preserve"> </w:t>
      </w:r>
      <w:proofErr w:type="spellStart"/>
      <w:r w:rsidRPr="006C1393">
        <w:rPr>
          <w:rFonts w:ascii="inherit" w:eastAsia="Times New Roman" w:hAnsi="inherit" w:cs="Segoe UI"/>
          <w:b/>
          <w:bCs/>
          <w:color w:val="FF4500"/>
          <w:sz w:val="31"/>
          <w:szCs w:val="31"/>
          <w:bdr w:val="none" w:sz="0" w:space="0" w:color="auto" w:frame="1"/>
          <w:lang w:eastAsia="uk-UA"/>
        </w:rPr>
        <w:t>Module</w:t>
      </w:r>
      <w:proofErr w:type="spellEnd"/>
    </w:p>
    <w:p w14:paraId="4C32EEF8" w14:textId="267CE2A2" w:rsidR="006C1393" w:rsidRPr="006C1393" w:rsidRDefault="006C1393" w:rsidP="006C1393">
      <w:pPr>
        <w:shd w:val="clear" w:color="auto" w:fill="FFFFFF"/>
        <w:spacing w:after="0" w:afterAutospacing="1" w:line="240" w:lineRule="auto"/>
        <w:textAlignment w:val="baseline"/>
        <w:rPr>
          <w:rFonts w:ascii="inherit" w:eastAsia="Times New Roman" w:hAnsi="inherit" w:cs="Segoe UI"/>
          <w:color w:val="262626"/>
          <w:sz w:val="24"/>
          <w:szCs w:val="24"/>
          <w:bdr w:val="none" w:sz="0" w:space="0" w:color="auto" w:frame="1"/>
          <w:lang w:eastAsia="uk-UA"/>
        </w:rPr>
      </w:pPr>
      <w:r w:rsidRPr="006C1393">
        <w:rPr>
          <w:rFonts w:ascii="inherit" w:eastAsia="Times New Roman" w:hAnsi="inherit" w:cs="Segoe UI"/>
          <w:noProof/>
          <w:color w:val="0000FF"/>
          <w:sz w:val="24"/>
          <w:szCs w:val="24"/>
          <w:bdr w:val="none" w:sz="0" w:space="0" w:color="auto" w:frame="1"/>
          <w:lang w:eastAsia="uk-UA"/>
        </w:rPr>
        <w:lastRenderedPageBreak/>
        <w:drawing>
          <wp:inline distT="0" distB="0" distL="0" distR="0" wp14:anchorId="374B6649" wp14:editId="7BA5E631">
            <wp:extent cx="4267200" cy="2076450"/>
            <wp:effectExtent l="0" t="0" r="0" b="0"/>
            <wp:docPr id="8" name="Picture 8">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7200" cy="2076450"/>
                    </a:xfrm>
                    <a:prstGeom prst="rect">
                      <a:avLst/>
                    </a:prstGeom>
                    <a:noFill/>
                    <a:ln>
                      <a:noFill/>
                    </a:ln>
                  </pic:spPr>
                </pic:pic>
              </a:graphicData>
            </a:graphic>
          </wp:inline>
        </w:drawing>
      </w:r>
    </w:p>
    <w:p w14:paraId="59068AB7" w14:textId="77777777" w:rsidR="006C1393" w:rsidRPr="006C1393" w:rsidRDefault="006C1393" w:rsidP="006C1393">
      <w:pPr>
        <w:shd w:val="clear" w:color="auto" w:fill="FFFFFF"/>
        <w:spacing w:after="10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INA226 </w:t>
      </w:r>
      <w:proofErr w:type="spellStart"/>
      <w:r w:rsidRPr="006C1393">
        <w:rPr>
          <w:rFonts w:ascii="inherit" w:eastAsia="Times New Roman" w:hAnsi="inherit" w:cs="Segoe UI"/>
          <w:color w:val="262626"/>
          <w:sz w:val="24"/>
          <w:szCs w:val="24"/>
          <w:bdr w:val="none" w:sz="0" w:space="0" w:color="auto" w:frame="1"/>
          <w:lang w:eastAsia="uk-UA"/>
        </w:rPr>
        <w:t>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advanced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high-side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current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shunt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and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power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monitor</w:t>
      </w:r>
      <w:proofErr w:type="spellEnd"/>
      <w:r w:rsidRPr="006C1393">
        <w:rPr>
          <w:rFonts w:ascii="inherit" w:eastAsia="Times New Roman" w:hAnsi="inherit" w:cs="Segoe UI"/>
          <w:color w:val="262626"/>
          <w:sz w:val="24"/>
          <w:szCs w:val="24"/>
          <w:bdr w:val="none" w:sz="0" w:space="0" w:color="auto" w:frame="1"/>
          <w:lang w:eastAsia="uk-UA"/>
        </w:rPr>
        <w:t xml:space="preserve"> IC </w:t>
      </w:r>
      <w:proofErr w:type="spellStart"/>
      <w:r w:rsidRPr="006C1393">
        <w:rPr>
          <w:rFonts w:ascii="inherit" w:eastAsia="Times New Roman" w:hAnsi="inherit" w:cs="Segoe UI"/>
          <w:color w:val="262626"/>
          <w:sz w:val="24"/>
          <w:szCs w:val="24"/>
          <w:bdr w:val="none" w:sz="0" w:space="0" w:color="auto" w:frame="1"/>
          <w:lang w:eastAsia="uk-UA"/>
        </w:rPr>
        <w:t>developed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by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Texas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Instruments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operates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over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an</w:t>
      </w:r>
      <w:proofErr w:type="spellEnd"/>
      <w:r w:rsidRPr="006C1393">
        <w:rPr>
          <w:rFonts w:ascii="inherit" w:eastAsia="Times New Roman" w:hAnsi="inherit" w:cs="Segoe UI"/>
          <w:color w:val="262626"/>
          <w:sz w:val="24"/>
          <w:szCs w:val="24"/>
          <w:bdr w:val="none" w:sz="0" w:space="0" w:color="auto" w:frame="1"/>
          <w:lang w:eastAsia="uk-UA"/>
        </w:rPr>
        <w:t xml:space="preserve"> I2C-compatible </w:t>
      </w:r>
      <w:proofErr w:type="spellStart"/>
      <w:r w:rsidRPr="006C1393">
        <w:rPr>
          <w:rFonts w:ascii="inherit" w:eastAsia="Times New Roman" w:hAnsi="inherit" w:cs="Segoe UI"/>
          <w:color w:val="262626"/>
          <w:sz w:val="24"/>
          <w:szCs w:val="24"/>
          <w:bdr w:val="none" w:sz="0" w:space="0" w:color="auto" w:frame="1"/>
          <w:lang w:eastAsia="uk-UA"/>
        </w:rPr>
        <w:t>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SMBus-compatible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interface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offering</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direct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digital</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communication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with</w:t>
      </w:r>
      <w:proofErr w:type="spellEnd"/>
      <w:r w:rsidRPr="006C1393">
        <w:rPr>
          <w:rFonts w:ascii="inherit" w:eastAsia="Times New Roman" w:hAnsi="inherit" w:cs="Segoe UI"/>
          <w:color w:val="262626"/>
          <w:sz w:val="24"/>
          <w:szCs w:val="24"/>
          <w:bdr w:val="none" w:sz="0" w:space="0" w:color="auto" w:frame="1"/>
          <w:lang w:eastAsia="uk-UA"/>
        </w:rPr>
        <w:t xml:space="preserve"> a </w:t>
      </w:r>
      <w:proofErr w:type="spellStart"/>
      <w:r w:rsidRPr="006C1393">
        <w:rPr>
          <w:rFonts w:ascii="inherit" w:eastAsia="Times New Roman" w:hAnsi="inherit" w:cs="Segoe UI"/>
          <w:color w:val="262626"/>
          <w:sz w:val="24"/>
          <w:szCs w:val="24"/>
          <w:bdr w:val="none" w:sz="0" w:space="0" w:color="auto" w:frame="1"/>
          <w:lang w:eastAsia="uk-UA"/>
        </w:rPr>
        <w:t>microcontroller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provides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more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extensive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capabilities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than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INA219, </w:t>
      </w:r>
      <w:proofErr w:type="spellStart"/>
      <w:r w:rsidRPr="006C1393">
        <w:rPr>
          <w:rFonts w:ascii="inherit" w:eastAsia="Times New Roman" w:hAnsi="inherit" w:cs="Segoe UI"/>
          <w:color w:val="262626"/>
          <w:sz w:val="24"/>
          <w:szCs w:val="24"/>
          <w:bdr w:val="none" w:sz="0" w:space="0" w:color="auto" w:frame="1"/>
          <w:lang w:eastAsia="uk-UA"/>
        </w:rPr>
        <w:t>including</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better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accuracy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more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extensive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voltage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and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current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range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well</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integrated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math</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functions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that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directly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report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power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watts</w:t>
      </w:r>
      <w:proofErr w:type="spellEnd"/>
      <w:r w:rsidRPr="006C1393">
        <w:rPr>
          <w:rFonts w:ascii="inherit" w:eastAsia="Times New Roman" w:hAnsi="inherit" w:cs="Segoe UI"/>
          <w:color w:val="262626"/>
          <w:sz w:val="24"/>
          <w:szCs w:val="24"/>
          <w:bdr w:val="none" w:sz="0" w:space="0" w:color="auto" w:frame="1"/>
          <w:lang w:eastAsia="uk-UA"/>
        </w:rPr>
        <w:t>.</w:t>
      </w:r>
    </w:p>
    <w:p w14:paraId="6B047A86" w14:textId="77777777" w:rsidR="006C1393" w:rsidRPr="006C1393" w:rsidRDefault="006C1393" w:rsidP="006C1393">
      <w:pPr>
        <w:shd w:val="clear" w:color="auto" w:fill="FFFFFF"/>
        <w:spacing w:after="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color w:val="262626"/>
          <w:sz w:val="24"/>
          <w:szCs w:val="24"/>
          <w:bdr w:val="none" w:sz="0" w:space="0" w:color="auto" w:frame="1"/>
          <w:lang w:eastAsia="uk-UA"/>
        </w:rPr>
        <w:t>Download</w:t>
      </w:r>
      <w:proofErr w:type="spellEnd"/>
      <w:r w:rsidRPr="006C1393">
        <w:rPr>
          <w:rFonts w:ascii="inherit" w:eastAsia="Times New Roman" w:hAnsi="inherit" w:cs="Segoe UI"/>
          <w:color w:val="262626"/>
          <w:sz w:val="24"/>
          <w:szCs w:val="24"/>
          <w:bdr w:val="none" w:sz="0" w:space="0" w:color="auto" w:frame="1"/>
          <w:lang w:eastAsia="uk-UA"/>
        </w:rPr>
        <w:t xml:space="preserve"> INA226 </w:t>
      </w:r>
      <w:proofErr w:type="spellStart"/>
      <w:r w:rsidRPr="006C1393">
        <w:rPr>
          <w:rFonts w:ascii="inherit" w:eastAsia="Times New Roman" w:hAnsi="inherit" w:cs="Segoe UI"/>
          <w:color w:val="262626"/>
          <w:sz w:val="24"/>
          <w:szCs w:val="24"/>
          <w:bdr w:val="none" w:sz="0" w:space="0" w:color="auto" w:frame="1"/>
          <w:lang w:eastAsia="uk-UA"/>
        </w:rPr>
        <w:t>Datasheet</w:t>
      </w:r>
      <w:proofErr w:type="spellEnd"/>
      <w:r w:rsidRPr="006C1393">
        <w:rPr>
          <w:rFonts w:ascii="inherit" w:eastAsia="Times New Roman" w:hAnsi="inherit" w:cs="Segoe UI"/>
          <w:color w:val="262626"/>
          <w:sz w:val="24"/>
          <w:szCs w:val="24"/>
          <w:bdr w:val="none" w:sz="0" w:space="0" w:color="auto" w:frame="1"/>
          <w:lang w:eastAsia="uk-UA"/>
        </w:rPr>
        <w:t>: </w:t>
      </w:r>
      <w:hyperlink r:id="rId15" w:tgtFrame="_blank" w:history="1">
        <w:r w:rsidRPr="006C1393">
          <w:rPr>
            <w:rFonts w:ascii="inherit" w:eastAsia="Times New Roman" w:hAnsi="inherit" w:cs="Segoe UI"/>
            <w:b/>
            <w:bCs/>
            <w:color w:val="0000FF"/>
            <w:sz w:val="24"/>
            <w:szCs w:val="24"/>
            <w:bdr w:val="none" w:sz="0" w:space="0" w:color="auto" w:frame="1"/>
            <w:lang w:eastAsia="uk-UA"/>
          </w:rPr>
          <w:t xml:space="preserve">INA226 </w:t>
        </w:r>
        <w:proofErr w:type="spellStart"/>
        <w:r w:rsidRPr="006C1393">
          <w:rPr>
            <w:rFonts w:ascii="inherit" w:eastAsia="Times New Roman" w:hAnsi="inherit" w:cs="Segoe UI"/>
            <w:b/>
            <w:bCs/>
            <w:color w:val="0000FF"/>
            <w:sz w:val="24"/>
            <w:szCs w:val="24"/>
            <w:bdr w:val="none" w:sz="0" w:space="0" w:color="auto" w:frame="1"/>
            <w:lang w:eastAsia="uk-UA"/>
          </w:rPr>
          <w:t>Datasheet</w:t>
        </w:r>
        <w:proofErr w:type="spellEnd"/>
      </w:hyperlink>
    </w:p>
    <w:p w14:paraId="25DD6409" w14:textId="77777777" w:rsidR="006C1393" w:rsidRPr="006C1393" w:rsidRDefault="006C1393" w:rsidP="006C1393">
      <w:pPr>
        <w:shd w:val="clear" w:color="auto" w:fill="FFFFFF"/>
        <w:spacing w:before="615" w:after="615" w:line="240" w:lineRule="auto"/>
        <w:textAlignment w:val="baseline"/>
        <w:rPr>
          <w:rFonts w:ascii="Segoe UI" w:eastAsia="Times New Roman" w:hAnsi="Segoe UI" w:cs="Segoe UI"/>
          <w:color w:val="262626"/>
          <w:sz w:val="24"/>
          <w:szCs w:val="24"/>
          <w:bdr w:val="none" w:sz="0" w:space="0" w:color="auto" w:frame="1"/>
          <w:lang w:eastAsia="uk-UA"/>
        </w:rPr>
      </w:pPr>
      <w:r w:rsidRPr="006C1393">
        <w:rPr>
          <w:rFonts w:ascii="Segoe UI" w:eastAsia="Times New Roman" w:hAnsi="Segoe UI" w:cs="Segoe UI"/>
          <w:color w:val="262626"/>
          <w:sz w:val="24"/>
          <w:szCs w:val="24"/>
          <w:bdr w:val="none" w:sz="0" w:space="0" w:color="auto" w:frame="1"/>
          <w:lang w:eastAsia="uk-UA"/>
        </w:rPr>
        <w:pict w14:anchorId="629FD68F">
          <v:rect id="_x0000_i1032" style="width:0;height:.75pt" o:hralign="center" o:hrstd="t" o:hr="t" fillcolor="#a0a0a0" stroked="f"/>
        </w:pict>
      </w:r>
    </w:p>
    <w:p w14:paraId="395382C3" w14:textId="77777777" w:rsidR="006C1393" w:rsidRPr="006C1393" w:rsidRDefault="006C1393" w:rsidP="006C1393">
      <w:pPr>
        <w:shd w:val="clear" w:color="auto" w:fill="FFFFFF"/>
        <w:spacing w:after="0" w:line="240" w:lineRule="auto"/>
        <w:textAlignment w:val="baseline"/>
        <w:outlineLvl w:val="3"/>
        <w:rPr>
          <w:rFonts w:ascii="var(--text-h-font,inherit)" w:eastAsia="Times New Roman" w:hAnsi="var(--text-h-font,inherit)" w:cs="Segoe UI"/>
          <w:b/>
          <w:bCs/>
          <w:color w:val="FFA500"/>
          <w:sz w:val="29"/>
          <w:szCs w:val="29"/>
          <w:bdr w:val="none" w:sz="0" w:space="0" w:color="auto" w:frame="1"/>
          <w:lang w:eastAsia="uk-UA"/>
        </w:rPr>
      </w:pPr>
      <w:r w:rsidRPr="006C1393">
        <w:rPr>
          <w:rFonts w:ascii="inherit" w:eastAsia="Times New Roman" w:hAnsi="inherit" w:cs="Segoe UI"/>
          <w:b/>
          <w:bCs/>
          <w:color w:val="FFA500"/>
          <w:sz w:val="29"/>
          <w:szCs w:val="29"/>
          <w:bdr w:val="none" w:sz="0" w:space="0" w:color="auto" w:frame="1"/>
          <w:lang w:eastAsia="uk-UA"/>
        </w:rPr>
        <w:t xml:space="preserve">INA226 </w:t>
      </w:r>
      <w:proofErr w:type="spellStart"/>
      <w:r w:rsidRPr="006C1393">
        <w:rPr>
          <w:rFonts w:ascii="inherit" w:eastAsia="Times New Roman" w:hAnsi="inherit" w:cs="Segoe UI"/>
          <w:b/>
          <w:bCs/>
          <w:color w:val="FFA500"/>
          <w:sz w:val="29"/>
          <w:szCs w:val="29"/>
          <w:bdr w:val="none" w:sz="0" w:space="0" w:color="auto" w:frame="1"/>
          <w:lang w:eastAsia="uk-UA"/>
        </w:rPr>
        <w:t>Board</w:t>
      </w:r>
      <w:proofErr w:type="spellEnd"/>
      <w:r w:rsidRPr="006C1393">
        <w:rPr>
          <w:rFonts w:ascii="inherit" w:eastAsia="Times New Roman" w:hAnsi="inherit" w:cs="Segoe UI"/>
          <w:b/>
          <w:bCs/>
          <w:color w:val="FFA500"/>
          <w:sz w:val="29"/>
          <w:szCs w:val="29"/>
          <w:bdr w:val="none" w:sz="0" w:space="0" w:color="auto" w:frame="1"/>
          <w:lang w:eastAsia="uk-UA"/>
        </w:rPr>
        <w:t xml:space="preserve"> </w:t>
      </w:r>
      <w:proofErr w:type="spellStart"/>
      <w:r w:rsidRPr="006C1393">
        <w:rPr>
          <w:rFonts w:ascii="inherit" w:eastAsia="Times New Roman" w:hAnsi="inherit" w:cs="Segoe UI"/>
          <w:b/>
          <w:bCs/>
          <w:color w:val="FFA500"/>
          <w:sz w:val="29"/>
          <w:szCs w:val="29"/>
          <w:bdr w:val="none" w:sz="0" w:space="0" w:color="auto" w:frame="1"/>
          <w:lang w:eastAsia="uk-UA"/>
        </w:rPr>
        <w:t>Circuit</w:t>
      </w:r>
      <w:proofErr w:type="spellEnd"/>
      <w:r w:rsidRPr="006C1393">
        <w:rPr>
          <w:rFonts w:ascii="inherit" w:eastAsia="Times New Roman" w:hAnsi="inherit" w:cs="Segoe UI"/>
          <w:b/>
          <w:bCs/>
          <w:color w:val="FFA500"/>
          <w:sz w:val="29"/>
          <w:szCs w:val="29"/>
          <w:bdr w:val="none" w:sz="0" w:space="0" w:color="auto" w:frame="1"/>
          <w:lang w:eastAsia="uk-UA"/>
        </w:rPr>
        <w:t xml:space="preserve"> &amp; </w:t>
      </w:r>
      <w:proofErr w:type="spellStart"/>
      <w:r w:rsidRPr="006C1393">
        <w:rPr>
          <w:rFonts w:ascii="inherit" w:eastAsia="Times New Roman" w:hAnsi="inherit" w:cs="Segoe UI"/>
          <w:b/>
          <w:bCs/>
          <w:color w:val="FFA500"/>
          <w:sz w:val="29"/>
          <w:szCs w:val="29"/>
          <w:bdr w:val="none" w:sz="0" w:space="0" w:color="auto" w:frame="1"/>
          <w:lang w:eastAsia="uk-UA"/>
        </w:rPr>
        <w:t>Schematic</w:t>
      </w:r>
      <w:proofErr w:type="spellEnd"/>
    </w:p>
    <w:p w14:paraId="53CC5658" w14:textId="67511682" w:rsidR="006C1393" w:rsidRPr="006C1393" w:rsidRDefault="006C1393" w:rsidP="006C1393">
      <w:pPr>
        <w:shd w:val="clear" w:color="auto" w:fill="FFFFFF"/>
        <w:spacing w:after="0" w:afterAutospacing="1" w:line="240" w:lineRule="auto"/>
        <w:textAlignment w:val="baseline"/>
        <w:rPr>
          <w:rFonts w:ascii="inherit" w:eastAsia="Times New Roman" w:hAnsi="inherit" w:cs="Segoe UI"/>
          <w:color w:val="262626"/>
          <w:sz w:val="24"/>
          <w:szCs w:val="24"/>
          <w:bdr w:val="none" w:sz="0" w:space="0" w:color="auto" w:frame="1"/>
          <w:lang w:eastAsia="uk-UA"/>
        </w:rPr>
      </w:pPr>
      <w:r w:rsidRPr="006C1393">
        <w:rPr>
          <w:rFonts w:ascii="inherit" w:eastAsia="Times New Roman" w:hAnsi="inherit" w:cs="Segoe UI"/>
          <w:noProof/>
          <w:color w:val="0000FF"/>
          <w:sz w:val="24"/>
          <w:szCs w:val="24"/>
          <w:bdr w:val="none" w:sz="0" w:space="0" w:color="auto" w:frame="1"/>
          <w:lang w:eastAsia="uk-UA"/>
        </w:rPr>
        <w:drawing>
          <wp:inline distT="0" distB="0" distL="0" distR="0" wp14:anchorId="28F71633" wp14:editId="2E64AD17">
            <wp:extent cx="4267200" cy="2495550"/>
            <wp:effectExtent l="0" t="0" r="0" b="0"/>
            <wp:docPr id="7" name="Picture 7" descr="INA226 board">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A226 board">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7200" cy="2495550"/>
                    </a:xfrm>
                    <a:prstGeom prst="rect">
                      <a:avLst/>
                    </a:prstGeom>
                    <a:noFill/>
                    <a:ln>
                      <a:noFill/>
                    </a:ln>
                  </pic:spPr>
                </pic:pic>
              </a:graphicData>
            </a:graphic>
          </wp:inline>
        </w:drawing>
      </w:r>
    </w:p>
    <w:p w14:paraId="61195033" w14:textId="77777777" w:rsidR="006C1393" w:rsidRPr="006C1393" w:rsidRDefault="006C1393" w:rsidP="006C1393">
      <w:pPr>
        <w:shd w:val="clear" w:color="auto" w:fill="FFFFFF"/>
        <w:spacing w:after="10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INA226 </w:t>
      </w:r>
      <w:proofErr w:type="spellStart"/>
      <w:r w:rsidRPr="006C1393">
        <w:rPr>
          <w:rFonts w:ascii="inherit" w:eastAsia="Times New Roman" w:hAnsi="inherit" w:cs="Segoe UI"/>
          <w:color w:val="262626"/>
          <w:sz w:val="24"/>
          <w:szCs w:val="24"/>
          <w:bdr w:val="none" w:sz="0" w:space="0" w:color="auto" w:frame="1"/>
          <w:lang w:eastAsia="uk-UA"/>
        </w:rPr>
        <w:t>module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built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with</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an</w:t>
      </w:r>
      <w:proofErr w:type="spellEnd"/>
      <w:r w:rsidRPr="006C1393">
        <w:rPr>
          <w:rFonts w:ascii="inherit" w:eastAsia="Times New Roman" w:hAnsi="inherit" w:cs="Segoe UI"/>
          <w:color w:val="262626"/>
          <w:sz w:val="24"/>
          <w:szCs w:val="24"/>
          <w:bdr w:val="none" w:sz="0" w:space="0" w:color="auto" w:frame="1"/>
          <w:lang w:eastAsia="uk-UA"/>
        </w:rPr>
        <w:t xml:space="preserve"> INA226 </w:t>
      </w:r>
      <w:proofErr w:type="spellStart"/>
      <w:r w:rsidRPr="006C1393">
        <w:rPr>
          <w:rFonts w:ascii="inherit" w:eastAsia="Times New Roman" w:hAnsi="inherit" w:cs="Segoe UI"/>
          <w:color w:val="262626"/>
          <w:sz w:val="24"/>
          <w:szCs w:val="24"/>
          <w:bdr w:val="none" w:sz="0" w:space="0" w:color="auto" w:frame="1"/>
          <w:lang w:eastAsia="uk-UA"/>
        </w:rPr>
        <w:t>chip</w:t>
      </w:r>
      <w:proofErr w:type="spellEnd"/>
      <w:r w:rsidRPr="006C1393">
        <w:rPr>
          <w:rFonts w:ascii="inherit" w:eastAsia="Times New Roman" w:hAnsi="inherit" w:cs="Segoe UI"/>
          <w:color w:val="262626"/>
          <w:sz w:val="24"/>
          <w:szCs w:val="24"/>
          <w:bdr w:val="none" w:sz="0" w:space="0" w:color="auto" w:frame="1"/>
          <w:lang w:eastAsia="uk-UA"/>
        </w:rPr>
        <w:t xml:space="preserve">, a </w:t>
      </w:r>
      <w:proofErr w:type="spellStart"/>
      <w:r w:rsidRPr="006C1393">
        <w:rPr>
          <w:rFonts w:ascii="inherit" w:eastAsia="Times New Roman" w:hAnsi="inherit" w:cs="Segoe UI"/>
          <w:color w:val="262626"/>
          <w:sz w:val="24"/>
          <w:szCs w:val="24"/>
          <w:bdr w:val="none" w:sz="0" w:space="0" w:color="auto" w:frame="1"/>
          <w:lang w:eastAsia="uk-UA"/>
        </w:rPr>
        <w:t>few</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resistors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and</w:t>
      </w:r>
      <w:proofErr w:type="spellEnd"/>
      <w:r w:rsidRPr="006C1393">
        <w:rPr>
          <w:rFonts w:ascii="inherit" w:eastAsia="Times New Roman" w:hAnsi="inherit" w:cs="Segoe UI"/>
          <w:color w:val="262626"/>
          <w:sz w:val="24"/>
          <w:szCs w:val="24"/>
          <w:bdr w:val="none" w:sz="0" w:space="0" w:color="auto" w:frame="1"/>
          <w:lang w:eastAsia="uk-UA"/>
        </w:rPr>
        <w:t xml:space="preserve"> a </w:t>
      </w:r>
      <w:proofErr w:type="spellStart"/>
      <w:r w:rsidRPr="006C1393">
        <w:rPr>
          <w:rFonts w:ascii="inherit" w:eastAsia="Times New Roman" w:hAnsi="inherit" w:cs="Segoe UI"/>
          <w:color w:val="262626"/>
          <w:sz w:val="24"/>
          <w:szCs w:val="24"/>
          <w:bdr w:val="none" w:sz="0" w:space="0" w:color="auto" w:frame="1"/>
          <w:lang w:eastAsia="uk-UA"/>
        </w:rPr>
        <w:t>capacitor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that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helps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reduce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noise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unwanted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electrical</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signals</w:t>
      </w:r>
      <w:proofErr w:type="spellEnd"/>
      <w:r w:rsidRPr="006C1393">
        <w:rPr>
          <w:rFonts w:ascii="inherit" w:eastAsia="Times New Roman" w:hAnsi="inherit" w:cs="Segoe UI"/>
          <w:color w:val="262626"/>
          <w:sz w:val="24"/>
          <w:szCs w:val="24"/>
          <w:bdr w:val="none" w:sz="0" w:space="0" w:color="auto" w:frame="1"/>
          <w:lang w:eastAsia="uk-UA"/>
        </w:rPr>
        <w:t>.</w:t>
      </w:r>
    </w:p>
    <w:p w14:paraId="23269363" w14:textId="11157F0C" w:rsidR="006C1393" w:rsidRDefault="006C1393" w:rsidP="006C1393">
      <w:pPr>
        <w:shd w:val="clear" w:color="auto" w:fill="FFFFFF"/>
        <w:spacing w:after="0" w:afterAutospacing="1" w:line="240" w:lineRule="auto"/>
        <w:textAlignment w:val="baseline"/>
        <w:rPr>
          <w:rFonts w:ascii="inherit" w:eastAsia="Times New Roman" w:hAnsi="inherit" w:cs="Segoe UI"/>
          <w:color w:val="262626"/>
          <w:sz w:val="24"/>
          <w:szCs w:val="24"/>
          <w:bdr w:val="none" w:sz="0" w:space="0" w:color="auto" w:frame="1"/>
          <w:lang w:eastAsia="uk-UA"/>
        </w:rPr>
      </w:pPr>
      <w:r w:rsidRPr="006C1393">
        <w:rPr>
          <w:rFonts w:ascii="inherit" w:eastAsia="Times New Roman" w:hAnsi="inherit" w:cs="Segoe UI"/>
          <w:noProof/>
          <w:color w:val="0000FF"/>
          <w:sz w:val="24"/>
          <w:szCs w:val="24"/>
          <w:bdr w:val="none" w:sz="0" w:space="0" w:color="auto" w:frame="1"/>
          <w:lang w:eastAsia="uk-UA"/>
        </w:rPr>
        <w:lastRenderedPageBreak/>
        <w:drawing>
          <wp:inline distT="0" distB="0" distL="0" distR="0" wp14:anchorId="2A1B6BBC" wp14:editId="0796862D">
            <wp:extent cx="5200650" cy="3429000"/>
            <wp:effectExtent l="0" t="0" r="0" b="0"/>
            <wp:docPr id="6" name="Picture 6" descr="INA226 Board Circuit &amp; Schematic">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A226 Board Circuit &amp; Schematic">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0650" cy="3429000"/>
                    </a:xfrm>
                    <a:prstGeom prst="rect">
                      <a:avLst/>
                    </a:prstGeom>
                    <a:noFill/>
                    <a:ln>
                      <a:noFill/>
                    </a:ln>
                  </pic:spPr>
                </pic:pic>
              </a:graphicData>
            </a:graphic>
          </wp:inline>
        </w:drawing>
      </w:r>
    </w:p>
    <w:p w14:paraId="00B7B87E" w14:textId="232D780A" w:rsidR="00EF19D1" w:rsidRDefault="00EF19D1" w:rsidP="006C1393">
      <w:pPr>
        <w:shd w:val="clear" w:color="auto" w:fill="FFFFFF"/>
        <w:spacing w:after="0" w:afterAutospacing="1" w:line="240" w:lineRule="auto"/>
        <w:textAlignment w:val="baseline"/>
        <w:rPr>
          <w:rFonts w:ascii="inherit" w:eastAsia="Times New Roman" w:hAnsi="inherit" w:cs="Segoe UI"/>
          <w:color w:val="262626"/>
          <w:sz w:val="24"/>
          <w:szCs w:val="24"/>
          <w:bdr w:val="none" w:sz="0" w:space="0" w:color="auto" w:frame="1"/>
          <w:lang w:eastAsia="uk-UA"/>
        </w:rPr>
      </w:pPr>
    </w:p>
    <w:p w14:paraId="0986245B" w14:textId="39D30D29" w:rsidR="003172CE" w:rsidRDefault="00EF19D1" w:rsidP="006C1393">
      <w:pPr>
        <w:shd w:val="clear" w:color="auto" w:fill="FFFFFF"/>
        <w:spacing w:after="0" w:afterAutospacing="1" w:line="240" w:lineRule="auto"/>
        <w:textAlignment w:val="baseline"/>
        <w:rPr>
          <w:rFonts w:ascii="inherit" w:eastAsia="Times New Roman" w:hAnsi="inherit" w:cs="Segoe UI"/>
          <w:color w:val="262626"/>
          <w:sz w:val="24"/>
          <w:szCs w:val="24"/>
          <w:bdr w:val="none" w:sz="0" w:space="0" w:color="auto" w:frame="1"/>
          <w:lang w:eastAsia="uk-UA"/>
        </w:rPr>
      </w:pPr>
      <w:r>
        <w:rPr>
          <w:noProof/>
        </w:rPr>
        <w:drawing>
          <wp:inline distT="0" distB="0" distL="0" distR="0" wp14:anchorId="7F40BFA0" wp14:editId="2C46E81C">
            <wp:extent cx="6120765" cy="3180080"/>
            <wp:effectExtent l="0" t="0" r="0" b="1270"/>
            <wp:docPr id="28" name="Picture 28" descr="INA226 Current and Power Sensor • Wolles Elektronikki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NA226 Current and Power Sensor • Wolles Elektronikkis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765" cy="3180080"/>
                    </a:xfrm>
                    <a:prstGeom prst="rect">
                      <a:avLst/>
                    </a:prstGeom>
                    <a:noFill/>
                    <a:ln>
                      <a:noFill/>
                    </a:ln>
                  </pic:spPr>
                </pic:pic>
              </a:graphicData>
            </a:graphic>
          </wp:inline>
        </w:drawing>
      </w:r>
    </w:p>
    <w:p w14:paraId="70ACAC7E" w14:textId="2E84C1FC" w:rsidR="003172CE" w:rsidRDefault="003172CE" w:rsidP="006C1393">
      <w:pPr>
        <w:shd w:val="clear" w:color="auto" w:fill="FFFFFF"/>
        <w:spacing w:after="0" w:afterAutospacing="1" w:line="240" w:lineRule="auto"/>
        <w:textAlignment w:val="baseline"/>
        <w:rPr>
          <w:rFonts w:ascii="inherit" w:eastAsia="Times New Roman" w:hAnsi="inherit" w:cs="Segoe UI"/>
          <w:color w:val="262626"/>
          <w:sz w:val="24"/>
          <w:szCs w:val="24"/>
          <w:bdr w:val="none" w:sz="0" w:space="0" w:color="auto" w:frame="1"/>
          <w:lang w:eastAsia="uk-UA"/>
        </w:rPr>
      </w:pPr>
    </w:p>
    <w:p w14:paraId="6A2CA6C5" w14:textId="738D258D" w:rsidR="008E0EEE" w:rsidRDefault="003172CE" w:rsidP="006C1393">
      <w:pPr>
        <w:shd w:val="clear" w:color="auto" w:fill="FFFFFF"/>
        <w:spacing w:after="0" w:afterAutospacing="1" w:line="240" w:lineRule="auto"/>
        <w:textAlignment w:val="baseline"/>
        <w:rPr>
          <w:rFonts w:ascii="inherit" w:eastAsia="Times New Roman" w:hAnsi="inherit" w:cs="Segoe UI"/>
          <w:color w:val="262626"/>
          <w:sz w:val="24"/>
          <w:szCs w:val="24"/>
          <w:bdr w:val="none" w:sz="0" w:space="0" w:color="auto" w:frame="1"/>
          <w:lang w:eastAsia="uk-UA"/>
        </w:rPr>
      </w:pPr>
      <w:r>
        <w:rPr>
          <w:rFonts w:ascii="inherit" w:eastAsia="Times New Roman" w:hAnsi="inherit" w:cs="Segoe UI"/>
          <w:noProof/>
          <w:color w:val="262626"/>
          <w:sz w:val="24"/>
          <w:szCs w:val="24"/>
          <w:bdr w:val="none" w:sz="0" w:space="0" w:color="auto" w:frame="1"/>
          <w:lang w:eastAsia="uk-UA"/>
        </w:rPr>
        <w:lastRenderedPageBreak/>
        <w:drawing>
          <wp:inline distT="0" distB="0" distL="0" distR="0" wp14:anchorId="7F0B3EBC" wp14:editId="138378A8">
            <wp:extent cx="4159250" cy="305789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5566" cy="3062535"/>
                    </a:xfrm>
                    <a:prstGeom prst="rect">
                      <a:avLst/>
                    </a:prstGeom>
                    <a:noFill/>
                    <a:ln>
                      <a:noFill/>
                    </a:ln>
                  </pic:spPr>
                </pic:pic>
              </a:graphicData>
            </a:graphic>
          </wp:inline>
        </w:drawing>
      </w:r>
    </w:p>
    <w:p w14:paraId="08E684CB" w14:textId="328EE7BC" w:rsidR="008E0EEE" w:rsidRDefault="008E0EEE" w:rsidP="006C1393">
      <w:pPr>
        <w:shd w:val="clear" w:color="auto" w:fill="FFFFFF"/>
        <w:spacing w:after="0" w:afterAutospacing="1" w:line="240" w:lineRule="auto"/>
        <w:textAlignment w:val="baseline"/>
        <w:rPr>
          <w:rFonts w:ascii="inherit" w:eastAsia="Times New Roman" w:hAnsi="inherit" w:cs="Segoe UI"/>
          <w:color w:val="262626"/>
          <w:sz w:val="24"/>
          <w:szCs w:val="24"/>
          <w:bdr w:val="none" w:sz="0" w:space="0" w:color="auto" w:frame="1"/>
          <w:lang w:eastAsia="uk-UA"/>
        </w:rPr>
      </w:pPr>
    </w:p>
    <w:p w14:paraId="2F5CD650" w14:textId="17968BB0" w:rsidR="008E0EEE" w:rsidRDefault="008E0EEE" w:rsidP="006C1393">
      <w:pPr>
        <w:shd w:val="clear" w:color="auto" w:fill="FFFFFF"/>
        <w:spacing w:after="0" w:afterAutospacing="1" w:line="240" w:lineRule="auto"/>
        <w:textAlignment w:val="baseline"/>
        <w:rPr>
          <w:rFonts w:ascii="inherit" w:eastAsia="Times New Roman" w:hAnsi="inherit" w:cs="Segoe UI"/>
          <w:color w:val="262626"/>
          <w:sz w:val="24"/>
          <w:szCs w:val="24"/>
          <w:bdr w:val="none" w:sz="0" w:space="0" w:color="auto" w:frame="1"/>
          <w:lang w:eastAsia="uk-UA"/>
        </w:rPr>
      </w:pPr>
    </w:p>
    <w:p w14:paraId="0579A380" w14:textId="1BC3202E" w:rsidR="008E0EEE" w:rsidRDefault="008E0EEE" w:rsidP="008E0EEE">
      <w:pPr>
        <w:shd w:val="clear" w:color="auto" w:fill="FFFFFF"/>
        <w:spacing w:after="0" w:afterAutospacing="1" w:line="240" w:lineRule="auto"/>
        <w:jc w:val="center"/>
        <w:textAlignment w:val="baseline"/>
        <w:rPr>
          <w:rFonts w:ascii="inherit" w:eastAsia="Times New Roman" w:hAnsi="inherit" w:cs="Segoe UI"/>
          <w:color w:val="262626"/>
          <w:sz w:val="24"/>
          <w:szCs w:val="24"/>
          <w:bdr w:val="none" w:sz="0" w:space="0" w:color="auto" w:frame="1"/>
          <w:lang w:eastAsia="uk-UA"/>
        </w:rPr>
      </w:pPr>
      <w:r>
        <w:rPr>
          <w:noProof/>
        </w:rPr>
        <w:drawing>
          <wp:inline distT="0" distB="0" distL="0" distR="0" wp14:anchorId="4AB53C44" wp14:editId="299258A8">
            <wp:extent cx="3764915" cy="2586890"/>
            <wp:effectExtent l="0" t="0" r="6985" b="4445"/>
            <wp:docPr id="35" name="Picture 35" descr="INA226 Current/Power Monitor With Electron Library And, 53%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NA226 Current/Power Monitor With Electron Library And, 53% OF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5796" cy="2594367"/>
                    </a:xfrm>
                    <a:prstGeom prst="rect">
                      <a:avLst/>
                    </a:prstGeom>
                    <a:noFill/>
                    <a:ln>
                      <a:noFill/>
                    </a:ln>
                  </pic:spPr>
                </pic:pic>
              </a:graphicData>
            </a:graphic>
          </wp:inline>
        </w:drawing>
      </w:r>
    </w:p>
    <w:p w14:paraId="27B643BA" w14:textId="77750CB5" w:rsidR="008E0EEE" w:rsidRDefault="008E0EEE" w:rsidP="008E0EEE">
      <w:pPr>
        <w:shd w:val="clear" w:color="auto" w:fill="FFFFFF"/>
        <w:spacing w:after="0" w:afterAutospacing="1" w:line="240" w:lineRule="auto"/>
        <w:textAlignment w:val="baseline"/>
        <w:rPr>
          <w:rFonts w:ascii="inherit" w:eastAsia="Times New Roman" w:hAnsi="inherit" w:cs="Segoe UI"/>
          <w:color w:val="262626"/>
          <w:sz w:val="24"/>
          <w:szCs w:val="24"/>
          <w:bdr w:val="none" w:sz="0" w:space="0" w:color="auto" w:frame="1"/>
          <w:lang w:eastAsia="uk-UA"/>
        </w:rPr>
      </w:pPr>
    </w:p>
    <w:p w14:paraId="60757908" w14:textId="3DD4085A" w:rsidR="008E0EEE" w:rsidRDefault="008E0EEE" w:rsidP="008E0EEE">
      <w:pPr>
        <w:shd w:val="clear" w:color="auto" w:fill="FFFFFF"/>
        <w:spacing w:after="0" w:afterAutospacing="1" w:line="240" w:lineRule="auto"/>
        <w:jc w:val="center"/>
        <w:textAlignment w:val="baseline"/>
        <w:rPr>
          <w:rFonts w:ascii="inherit" w:eastAsia="Times New Roman" w:hAnsi="inherit" w:cs="Segoe UI"/>
          <w:color w:val="262626"/>
          <w:sz w:val="24"/>
          <w:szCs w:val="24"/>
          <w:bdr w:val="none" w:sz="0" w:space="0" w:color="auto" w:frame="1"/>
          <w:lang w:eastAsia="uk-UA"/>
        </w:rPr>
      </w:pPr>
      <w:r>
        <w:rPr>
          <w:noProof/>
        </w:rPr>
        <w:lastRenderedPageBreak/>
        <w:drawing>
          <wp:inline distT="0" distB="0" distL="0" distR="0" wp14:anchorId="23688BFA" wp14:editId="6D34A631">
            <wp:extent cx="6120765" cy="3538855"/>
            <wp:effectExtent l="0" t="0" r="0" b="4445"/>
            <wp:docPr id="36" name="Picture 36" descr="How to use INA226 DC Current Sensor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ow to use INA226 DC Current Sensor with Arduin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765" cy="3538855"/>
                    </a:xfrm>
                    <a:prstGeom prst="rect">
                      <a:avLst/>
                    </a:prstGeom>
                    <a:noFill/>
                    <a:ln>
                      <a:noFill/>
                    </a:ln>
                  </pic:spPr>
                </pic:pic>
              </a:graphicData>
            </a:graphic>
          </wp:inline>
        </w:drawing>
      </w:r>
    </w:p>
    <w:p w14:paraId="46A79F80" w14:textId="17D88603" w:rsidR="008E0EEE" w:rsidRDefault="008E0EEE" w:rsidP="008E0EEE">
      <w:pPr>
        <w:shd w:val="clear" w:color="auto" w:fill="FFFFFF"/>
        <w:spacing w:after="0" w:afterAutospacing="1" w:line="240" w:lineRule="auto"/>
        <w:textAlignment w:val="baseline"/>
        <w:rPr>
          <w:rFonts w:ascii="inherit" w:eastAsia="Times New Roman" w:hAnsi="inherit" w:cs="Segoe UI"/>
          <w:color w:val="262626"/>
          <w:sz w:val="24"/>
          <w:szCs w:val="24"/>
          <w:bdr w:val="none" w:sz="0" w:space="0" w:color="auto" w:frame="1"/>
          <w:lang w:eastAsia="uk-UA"/>
        </w:rPr>
      </w:pPr>
    </w:p>
    <w:p w14:paraId="6899DD41" w14:textId="71CA0158" w:rsidR="008E0EEE" w:rsidRPr="008E0EEE" w:rsidRDefault="008E0EEE" w:rsidP="008E0EEE">
      <w:pPr>
        <w:shd w:val="clear" w:color="auto" w:fill="FFFFFF"/>
        <w:spacing w:after="0" w:afterAutospacing="1" w:line="240" w:lineRule="auto"/>
        <w:textAlignment w:val="baseline"/>
        <w:rPr>
          <w:rFonts w:ascii="inherit" w:eastAsia="Times New Roman" w:hAnsi="inherit" w:cs="Segoe UI"/>
          <w:color w:val="262626"/>
          <w:sz w:val="24"/>
          <w:szCs w:val="24"/>
          <w:bdr w:val="none" w:sz="0" w:space="0" w:color="auto" w:frame="1"/>
          <w:lang w:val="en-US" w:eastAsia="uk-UA"/>
        </w:rPr>
      </w:pPr>
    </w:p>
    <w:p w14:paraId="6DA27B09" w14:textId="77777777" w:rsidR="008E0EEE" w:rsidRPr="006C1393" w:rsidRDefault="008E0EEE" w:rsidP="008E0EEE">
      <w:pPr>
        <w:shd w:val="clear" w:color="auto" w:fill="FFFFFF"/>
        <w:spacing w:after="0" w:afterAutospacing="1" w:line="240" w:lineRule="auto"/>
        <w:textAlignment w:val="baseline"/>
        <w:rPr>
          <w:rFonts w:ascii="inherit" w:eastAsia="Times New Roman" w:hAnsi="inherit" w:cs="Segoe UI"/>
          <w:color w:val="262626"/>
          <w:sz w:val="24"/>
          <w:szCs w:val="24"/>
          <w:bdr w:val="none" w:sz="0" w:space="0" w:color="auto" w:frame="1"/>
          <w:lang w:eastAsia="uk-UA"/>
        </w:rPr>
      </w:pPr>
    </w:p>
    <w:p w14:paraId="19F11528" w14:textId="77777777" w:rsidR="006C1393" w:rsidRPr="006C1393" w:rsidRDefault="006C1393" w:rsidP="006C1393">
      <w:pPr>
        <w:shd w:val="clear" w:color="auto" w:fill="FFFFFF"/>
        <w:spacing w:before="615" w:after="615" w:line="240" w:lineRule="auto"/>
        <w:textAlignment w:val="baseline"/>
        <w:rPr>
          <w:rFonts w:ascii="Segoe UI" w:eastAsia="Times New Roman" w:hAnsi="Segoe UI" w:cs="Segoe UI"/>
          <w:color w:val="262626"/>
          <w:sz w:val="24"/>
          <w:szCs w:val="24"/>
          <w:bdr w:val="none" w:sz="0" w:space="0" w:color="auto" w:frame="1"/>
          <w:lang w:eastAsia="uk-UA"/>
        </w:rPr>
      </w:pPr>
      <w:r w:rsidRPr="006C1393">
        <w:rPr>
          <w:rFonts w:ascii="Segoe UI" w:eastAsia="Times New Roman" w:hAnsi="Segoe UI" w:cs="Segoe UI"/>
          <w:color w:val="262626"/>
          <w:sz w:val="24"/>
          <w:szCs w:val="24"/>
          <w:bdr w:val="none" w:sz="0" w:space="0" w:color="auto" w:frame="1"/>
          <w:lang w:eastAsia="uk-UA"/>
        </w:rPr>
        <w:pict w14:anchorId="7900D087">
          <v:rect id="_x0000_i1035" style="width:0;height:.75pt" o:hralign="center" o:hrstd="t" o:hr="t" fillcolor="#a0a0a0" stroked="f"/>
        </w:pict>
      </w:r>
    </w:p>
    <w:p w14:paraId="50C5715A" w14:textId="77777777" w:rsidR="006C1393" w:rsidRPr="006C1393" w:rsidRDefault="006C1393" w:rsidP="006C1393">
      <w:pPr>
        <w:shd w:val="clear" w:color="auto" w:fill="FFFFFF"/>
        <w:spacing w:after="0" w:line="240" w:lineRule="auto"/>
        <w:textAlignment w:val="baseline"/>
        <w:outlineLvl w:val="3"/>
        <w:rPr>
          <w:rFonts w:ascii="var(--text-h-font,inherit)" w:eastAsia="Times New Roman" w:hAnsi="var(--text-h-font,inherit)" w:cs="Segoe UI"/>
          <w:b/>
          <w:bCs/>
          <w:color w:val="FFA500"/>
          <w:sz w:val="29"/>
          <w:szCs w:val="29"/>
          <w:bdr w:val="none" w:sz="0" w:space="0" w:color="auto" w:frame="1"/>
          <w:lang w:eastAsia="uk-UA"/>
        </w:rPr>
      </w:pPr>
      <w:proofErr w:type="spellStart"/>
      <w:r w:rsidRPr="006C1393">
        <w:rPr>
          <w:rFonts w:ascii="inherit" w:eastAsia="Times New Roman" w:hAnsi="inherit" w:cs="Segoe UI"/>
          <w:b/>
          <w:bCs/>
          <w:color w:val="FFA500"/>
          <w:sz w:val="29"/>
          <w:szCs w:val="29"/>
          <w:bdr w:val="none" w:sz="0" w:space="0" w:color="auto" w:frame="1"/>
          <w:lang w:eastAsia="uk-UA"/>
        </w:rPr>
        <w:t>Features</w:t>
      </w:r>
      <w:proofErr w:type="spellEnd"/>
      <w:r w:rsidRPr="006C1393">
        <w:rPr>
          <w:rFonts w:ascii="inherit" w:eastAsia="Times New Roman" w:hAnsi="inherit" w:cs="Segoe UI"/>
          <w:b/>
          <w:bCs/>
          <w:color w:val="FFA500"/>
          <w:sz w:val="29"/>
          <w:szCs w:val="29"/>
          <w:bdr w:val="none" w:sz="0" w:space="0" w:color="auto" w:frame="1"/>
          <w:lang w:eastAsia="uk-UA"/>
        </w:rPr>
        <w:t xml:space="preserve"> &amp; </w:t>
      </w:r>
      <w:proofErr w:type="spellStart"/>
      <w:r w:rsidRPr="006C1393">
        <w:rPr>
          <w:rFonts w:ascii="inherit" w:eastAsia="Times New Roman" w:hAnsi="inherit" w:cs="Segoe UI"/>
          <w:b/>
          <w:bCs/>
          <w:color w:val="FFA500"/>
          <w:sz w:val="29"/>
          <w:szCs w:val="29"/>
          <w:bdr w:val="none" w:sz="0" w:space="0" w:color="auto" w:frame="1"/>
          <w:lang w:eastAsia="uk-UA"/>
        </w:rPr>
        <w:t>Specifications</w:t>
      </w:r>
      <w:proofErr w:type="spellEnd"/>
      <w:r w:rsidRPr="006C1393">
        <w:rPr>
          <w:rFonts w:ascii="inherit" w:eastAsia="Times New Roman" w:hAnsi="inherit" w:cs="Segoe UI"/>
          <w:b/>
          <w:bCs/>
          <w:color w:val="FFA500"/>
          <w:sz w:val="29"/>
          <w:szCs w:val="29"/>
          <w:bdr w:val="none" w:sz="0" w:space="0" w:color="auto" w:frame="1"/>
          <w:lang w:eastAsia="uk-UA"/>
        </w:rPr>
        <w:t xml:space="preserve"> </w:t>
      </w:r>
      <w:proofErr w:type="spellStart"/>
      <w:r w:rsidRPr="006C1393">
        <w:rPr>
          <w:rFonts w:ascii="inherit" w:eastAsia="Times New Roman" w:hAnsi="inherit" w:cs="Segoe UI"/>
          <w:b/>
          <w:bCs/>
          <w:color w:val="FFA500"/>
          <w:sz w:val="29"/>
          <w:szCs w:val="29"/>
          <w:bdr w:val="none" w:sz="0" w:space="0" w:color="auto" w:frame="1"/>
          <w:lang w:eastAsia="uk-UA"/>
        </w:rPr>
        <w:t>of</w:t>
      </w:r>
      <w:proofErr w:type="spellEnd"/>
      <w:r w:rsidRPr="006C1393">
        <w:rPr>
          <w:rFonts w:ascii="inherit" w:eastAsia="Times New Roman" w:hAnsi="inherit" w:cs="Segoe UI"/>
          <w:b/>
          <w:bCs/>
          <w:color w:val="FFA500"/>
          <w:sz w:val="29"/>
          <w:szCs w:val="29"/>
          <w:bdr w:val="none" w:sz="0" w:space="0" w:color="auto" w:frame="1"/>
          <w:lang w:eastAsia="uk-UA"/>
        </w:rPr>
        <w:t xml:space="preserve"> INA226</w:t>
      </w:r>
    </w:p>
    <w:p w14:paraId="419A7106" w14:textId="77777777" w:rsidR="006C1393" w:rsidRPr="006C1393" w:rsidRDefault="006C1393" w:rsidP="006C1393">
      <w:pPr>
        <w:numPr>
          <w:ilvl w:val="0"/>
          <w:numId w:val="1"/>
        </w:numPr>
        <w:shd w:val="clear" w:color="auto" w:fill="FFFFFF"/>
        <w:spacing w:beforeAutospacing="1" w:after="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b/>
          <w:bCs/>
          <w:color w:val="262626"/>
          <w:sz w:val="24"/>
          <w:szCs w:val="24"/>
          <w:bdr w:val="none" w:sz="0" w:space="0" w:color="auto" w:frame="1"/>
          <w:lang w:eastAsia="uk-UA"/>
        </w:rPr>
        <w:t>Operational</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Voltage</w:t>
      </w:r>
      <w:proofErr w:type="spellEnd"/>
      <w:r w:rsidRPr="006C1393">
        <w:rPr>
          <w:rFonts w:ascii="inherit" w:eastAsia="Times New Roman" w:hAnsi="inherit" w:cs="Segoe UI"/>
          <w:b/>
          <w:bCs/>
          <w:color w:val="262626"/>
          <w:sz w:val="24"/>
          <w:szCs w:val="24"/>
          <w:bdr w:val="none" w:sz="0" w:space="0" w:color="auto" w:frame="1"/>
          <w:lang w:eastAsia="uk-UA"/>
        </w:rPr>
        <w:t xml:space="preserve"> (2.7 – 5.5 </w:t>
      </w:r>
      <w:proofErr w:type="spellStart"/>
      <w:r w:rsidRPr="006C1393">
        <w:rPr>
          <w:rFonts w:ascii="inherit" w:eastAsia="Times New Roman" w:hAnsi="inherit" w:cs="Segoe UI"/>
          <w:b/>
          <w:bCs/>
          <w:color w:val="262626"/>
          <w:sz w:val="24"/>
          <w:szCs w:val="24"/>
          <w:bdr w:val="none" w:sz="0" w:space="0" w:color="auto" w:frame="1"/>
          <w:lang w:eastAsia="uk-UA"/>
        </w:rPr>
        <w:t>Volts</w:t>
      </w:r>
      <w:proofErr w:type="spellEnd"/>
      <w:r w:rsidRPr="006C1393">
        <w:rPr>
          <w:rFonts w:ascii="inherit" w:eastAsia="Times New Roman" w:hAnsi="inherit" w:cs="Segoe UI"/>
          <w:b/>
          <w:bCs/>
          <w:color w:val="262626"/>
          <w:sz w:val="24"/>
          <w:szCs w:val="24"/>
          <w:bdr w:val="none" w:sz="0" w:space="0" w:color="auto" w:frame="1"/>
          <w:lang w:eastAsia="uk-UA"/>
        </w:rPr>
        <w:t>)</w:t>
      </w:r>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INA226 </w:t>
      </w:r>
      <w:proofErr w:type="spellStart"/>
      <w:r w:rsidRPr="006C1393">
        <w:rPr>
          <w:rFonts w:ascii="inherit" w:eastAsia="Times New Roman" w:hAnsi="inherit" w:cs="Segoe UI"/>
          <w:color w:val="262626"/>
          <w:sz w:val="24"/>
          <w:szCs w:val="24"/>
          <w:bdr w:val="none" w:sz="0" w:space="0" w:color="auto" w:frame="1"/>
          <w:lang w:eastAsia="uk-UA"/>
        </w:rPr>
        <w:t>operates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between</w:t>
      </w:r>
      <w:proofErr w:type="spellEnd"/>
      <w:r w:rsidRPr="006C1393">
        <w:rPr>
          <w:rFonts w:ascii="inherit" w:eastAsia="Times New Roman" w:hAnsi="inherit" w:cs="Segoe UI"/>
          <w:color w:val="262626"/>
          <w:sz w:val="24"/>
          <w:szCs w:val="24"/>
          <w:bdr w:val="none" w:sz="0" w:space="0" w:color="auto" w:frame="1"/>
          <w:lang w:eastAsia="uk-UA"/>
        </w:rPr>
        <w:t xml:space="preserve"> 2.7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5.5 </w:t>
      </w:r>
      <w:proofErr w:type="spellStart"/>
      <w:r w:rsidRPr="006C1393">
        <w:rPr>
          <w:rFonts w:ascii="inherit" w:eastAsia="Times New Roman" w:hAnsi="inherit" w:cs="Segoe UI"/>
          <w:color w:val="262626"/>
          <w:sz w:val="24"/>
          <w:szCs w:val="24"/>
          <w:bdr w:val="none" w:sz="0" w:space="0" w:color="auto" w:frame="1"/>
          <w:lang w:eastAsia="uk-UA"/>
        </w:rPr>
        <w:t>volts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widens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its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compatibility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with</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systems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that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run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different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voltage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levels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trait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beneficial</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accommodating</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extensive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range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circuit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designs</w:t>
      </w:r>
      <w:proofErr w:type="spellEnd"/>
      <w:r w:rsidRPr="006C1393">
        <w:rPr>
          <w:rFonts w:ascii="inherit" w:eastAsia="Times New Roman" w:hAnsi="inherit" w:cs="Segoe UI"/>
          <w:color w:val="262626"/>
          <w:sz w:val="24"/>
          <w:szCs w:val="24"/>
          <w:bdr w:val="none" w:sz="0" w:space="0" w:color="auto" w:frame="1"/>
          <w:lang w:eastAsia="uk-UA"/>
        </w:rPr>
        <w:t>.</w:t>
      </w:r>
    </w:p>
    <w:p w14:paraId="5CEEB929" w14:textId="77777777" w:rsidR="006C1393" w:rsidRPr="006C1393" w:rsidRDefault="006C1393" w:rsidP="006C1393">
      <w:pPr>
        <w:numPr>
          <w:ilvl w:val="0"/>
          <w:numId w:val="1"/>
        </w:numPr>
        <w:shd w:val="clear" w:color="auto" w:fill="FFFFFF"/>
        <w:spacing w:beforeAutospacing="1" w:after="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b/>
          <w:bCs/>
          <w:color w:val="262626"/>
          <w:sz w:val="24"/>
          <w:szCs w:val="24"/>
          <w:bdr w:val="none" w:sz="0" w:space="0" w:color="auto" w:frame="1"/>
          <w:lang w:eastAsia="uk-UA"/>
        </w:rPr>
        <w:t>Bus</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Voltage</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Range</w:t>
      </w:r>
      <w:proofErr w:type="spellEnd"/>
      <w:r w:rsidRPr="006C1393">
        <w:rPr>
          <w:rFonts w:ascii="inherit" w:eastAsia="Times New Roman" w:hAnsi="inherit" w:cs="Segoe UI"/>
          <w:b/>
          <w:bCs/>
          <w:color w:val="262626"/>
          <w:sz w:val="24"/>
          <w:szCs w:val="24"/>
          <w:bdr w:val="none" w:sz="0" w:space="0" w:color="auto" w:frame="1"/>
          <w:lang w:eastAsia="uk-UA"/>
        </w:rPr>
        <w:t xml:space="preserve"> (0 – 36 </w:t>
      </w:r>
      <w:proofErr w:type="spellStart"/>
      <w:r w:rsidRPr="006C1393">
        <w:rPr>
          <w:rFonts w:ascii="inherit" w:eastAsia="Times New Roman" w:hAnsi="inherit" w:cs="Segoe UI"/>
          <w:b/>
          <w:bCs/>
          <w:color w:val="262626"/>
          <w:sz w:val="24"/>
          <w:szCs w:val="24"/>
          <w:bdr w:val="none" w:sz="0" w:space="0" w:color="auto" w:frame="1"/>
          <w:lang w:eastAsia="uk-UA"/>
        </w:rPr>
        <w:t>Volts</w:t>
      </w:r>
      <w:proofErr w:type="spellEnd"/>
      <w:r w:rsidRPr="006C1393">
        <w:rPr>
          <w:rFonts w:ascii="inherit" w:eastAsia="Times New Roman" w:hAnsi="inherit" w:cs="Segoe UI"/>
          <w:b/>
          <w:bCs/>
          <w:color w:val="262626"/>
          <w:sz w:val="24"/>
          <w:szCs w:val="24"/>
          <w:bdr w:val="none" w:sz="0" w:space="0" w:color="auto" w:frame="1"/>
          <w:lang w:eastAsia="uk-UA"/>
        </w:rPr>
        <w:t>)</w:t>
      </w:r>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INA226 </w:t>
      </w:r>
      <w:proofErr w:type="spellStart"/>
      <w:r w:rsidRPr="006C1393">
        <w:rPr>
          <w:rFonts w:ascii="inherit" w:eastAsia="Times New Roman" w:hAnsi="inherit" w:cs="Segoe UI"/>
          <w:color w:val="262626"/>
          <w:sz w:val="24"/>
          <w:szCs w:val="24"/>
          <w:bdr w:val="none" w:sz="0" w:space="0" w:color="auto" w:frame="1"/>
          <w:lang w:eastAsia="uk-UA"/>
        </w:rPr>
        <w:t>can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monitor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power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supplies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up</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36 </w:t>
      </w:r>
      <w:proofErr w:type="spellStart"/>
      <w:r w:rsidRPr="006C1393">
        <w:rPr>
          <w:rFonts w:ascii="inherit" w:eastAsia="Times New Roman" w:hAnsi="inherit" w:cs="Segoe UI"/>
          <w:color w:val="262626"/>
          <w:sz w:val="24"/>
          <w:szCs w:val="24"/>
          <w:bdr w:val="none" w:sz="0" w:space="0" w:color="auto" w:frame="1"/>
          <w:lang w:eastAsia="uk-UA"/>
        </w:rPr>
        <w:t>volts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expanding</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device’s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applicability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various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power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supplies</w:t>
      </w:r>
      <w:proofErr w:type="spellEnd"/>
      <w:r w:rsidRPr="006C1393">
        <w:rPr>
          <w:rFonts w:ascii="inherit" w:eastAsia="Times New Roman" w:hAnsi="inherit" w:cs="Segoe UI"/>
          <w:color w:val="262626"/>
          <w:sz w:val="24"/>
          <w:szCs w:val="24"/>
          <w:bdr w:val="none" w:sz="0" w:space="0" w:color="auto" w:frame="1"/>
          <w:lang w:eastAsia="uk-UA"/>
        </w:rPr>
        <w:t>.</w:t>
      </w:r>
    </w:p>
    <w:p w14:paraId="4D424CC2" w14:textId="77777777" w:rsidR="006C1393" w:rsidRPr="006C1393" w:rsidRDefault="006C1393" w:rsidP="006C1393">
      <w:pPr>
        <w:numPr>
          <w:ilvl w:val="0"/>
          <w:numId w:val="1"/>
        </w:numPr>
        <w:shd w:val="clear" w:color="auto" w:fill="FFFFFF"/>
        <w:spacing w:beforeAutospacing="1" w:after="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b/>
          <w:bCs/>
          <w:color w:val="262626"/>
          <w:sz w:val="24"/>
          <w:szCs w:val="24"/>
          <w:bdr w:val="none" w:sz="0" w:space="0" w:color="auto" w:frame="1"/>
          <w:lang w:eastAsia="uk-UA"/>
        </w:rPr>
        <w:t>Current</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Sensing</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Range</w:t>
      </w:r>
      <w:proofErr w:type="spellEnd"/>
      <w:r w:rsidRPr="006C1393">
        <w:rPr>
          <w:rFonts w:ascii="inherit" w:eastAsia="Times New Roman" w:hAnsi="inherit" w:cs="Segoe UI"/>
          <w:b/>
          <w:bCs/>
          <w:color w:val="262626"/>
          <w:sz w:val="24"/>
          <w:szCs w:val="24"/>
          <w:bdr w:val="none" w:sz="0" w:space="0" w:color="auto" w:frame="1"/>
          <w:lang w:eastAsia="uk-UA"/>
        </w:rPr>
        <w:t xml:space="preserve"> (± 500mA </w:t>
      </w:r>
      <w:proofErr w:type="spellStart"/>
      <w:r w:rsidRPr="006C1393">
        <w:rPr>
          <w:rFonts w:ascii="inherit" w:eastAsia="Times New Roman" w:hAnsi="inherit" w:cs="Segoe UI"/>
          <w:b/>
          <w:bCs/>
          <w:color w:val="262626"/>
          <w:sz w:val="24"/>
          <w:szCs w:val="24"/>
          <w:bdr w:val="none" w:sz="0" w:space="0" w:color="auto" w:frame="1"/>
          <w:lang w:eastAsia="uk-UA"/>
        </w:rPr>
        <w:t>to</w:t>
      </w:r>
      <w:proofErr w:type="spellEnd"/>
      <w:r w:rsidRPr="006C1393">
        <w:rPr>
          <w:rFonts w:ascii="inherit" w:eastAsia="Times New Roman" w:hAnsi="inherit" w:cs="Segoe UI"/>
          <w:b/>
          <w:bCs/>
          <w:color w:val="262626"/>
          <w:sz w:val="24"/>
          <w:szCs w:val="24"/>
          <w:bdr w:val="none" w:sz="0" w:space="0" w:color="auto" w:frame="1"/>
          <w:lang w:eastAsia="uk-UA"/>
        </w:rPr>
        <w:t xml:space="preserve"> ± 50A)</w:t>
      </w:r>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Depending</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value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shunt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resistor</w:t>
      </w:r>
      <w:proofErr w:type="spellEnd"/>
      <w:r w:rsidRPr="006C1393">
        <w:rPr>
          <w:rFonts w:ascii="inherit" w:eastAsia="Times New Roman" w:hAnsi="inherit" w:cs="Segoe UI"/>
          <w:color w:val="262626"/>
          <w:sz w:val="24"/>
          <w:szCs w:val="24"/>
          <w:bdr w:val="none" w:sz="0" w:space="0" w:color="auto" w:frame="1"/>
          <w:lang w:eastAsia="uk-UA"/>
        </w:rPr>
        <w:t xml:space="preserve">, INA226 </w:t>
      </w:r>
      <w:proofErr w:type="spellStart"/>
      <w:r w:rsidRPr="006C1393">
        <w:rPr>
          <w:rFonts w:ascii="inherit" w:eastAsia="Times New Roman" w:hAnsi="inherit" w:cs="Segoe UI"/>
          <w:color w:val="262626"/>
          <w:sz w:val="24"/>
          <w:szCs w:val="24"/>
          <w:bdr w:val="none" w:sz="0" w:space="0" w:color="auto" w:frame="1"/>
          <w:lang w:eastAsia="uk-UA"/>
        </w:rPr>
        <w:t>can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monitor</w:t>
      </w:r>
      <w:proofErr w:type="spellEnd"/>
      <w:r w:rsidRPr="006C1393">
        <w:rPr>
          <w:rFonts w:ascii="inherit" w:eastAsia="Times New Roman" w:hAnsi="inherit" w:cs="Segoe UI"/>
          <w:color w:val="262626"/>
          <w:sz w:val="24"/>
          <w:szCs w:val="24"/>
          <w:bdr w:val="none" w:sz="0" w:space="0" w:color="auto" w:frame="1"/>
          <w:lang w:eastAsia="uk-UA"/>
        </w:rPr>
        <w:t xml:space="preserve"> a </w:t>
      </w:r>
      <w:proofErr w:type="spellStart"/>
      <w:r w:rsidRPr="006C1393">
        <w:rPr>
          <w:rFonts w:ascii="inherit" w:eastAsia="Times New Roman" w:hAnsi="inherit" w:cs="Segoe UI"/>
          <w:color w:val="262626"/>
          <w:sz w:val="24"/>
          <w:szCs w:val="24"/>
          <w:bdr w:val="none" w:sz="0" w:space="0" w:color="auto" w:frame="1"/>
          <w:lang w:eastAsia="uk-UA"/>
        </w:rPr>
        <w:t>wide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range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currents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thus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catering</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a </w:t>
      </w:r>
      <w:proofErr w:type="spellStart"/>
      <w:r w:rsidRPr="006C1393">
        <w:rPr>
          <w:rFonts w:ascii="inherit" w:eastAsia="Times New Roman" w:hAnsi="inherit" w:cs="Segoe UI"/>
          <w:color w:val="262626"/>
          <w:sz w:val="24"/>
          <w:szCs w:val="24"/>
          <w:bdr w:val="none" w:sz="0" w:space="0" w:color="auto" w:frame="1"/>
          <w:lang w:eastAsia="uk-UA"/>
        </w:rPr>
        <w:t>myriad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applications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including</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power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management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battery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chargers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and</w:t>
      </w:r>
      <w:proofErr w:type="spellEnd"/>
      <w:r w:rsidRPr="006C1393">
        <w:rPr>
          <w:rFonts w:ascii="inherit" w:eastAsia="Times New Roman" w:hAnsi="inherit" w:cs="Segoe UI"/>
          <w:color w:val="262626"/>
          <w:sz w:val="24"/>
          <w:szCs w:val="24"/>
          <w:bdr w:val="none" w:sz="0" w:space="0" w:color="auto" w:frame="1"/>
          <w:lang w:eastAsia="uk-UA"/>
        </w:rPr>
        <w:t xml:space="preserve"> DC </w:t>
      </w:r>
      <w:proofErr w:type="spellStart"/>
      <w:r w:rsidRPr="006C1393">
        <w:rPr>
          <w:rFonts w:ascii="inherit" w:eastAsia="Times New Roman" w:hAnsi="inherit" w:cs="Segoe UI"/>
          <w:color w:val="262626"/>
          <w:sz w:val="24"/>
          <w:szCs w:val="24"/>
          <w:bdr w:val="none" w:sz="0" w:space="0" w:color="auto" w:frame="1"/>
          <w:lang w:eastAsia="uk-UA"/>
        </w:rPr>
        <w:t>motor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control</w:t>
      </w:r>
      <w:proofErr w:type="spellEnd"/>
      <w:r w:rsidRPr="006C1393">
        <w:rPr>
          <w:rFonts w:ascii="inherit" w:eastAsia="Times New Roman" w:hAnsi="inherit" w:cs="Segoe UI"/>
          <w:color w:val="262626"/>
          <w:sz w:val="24"/>
          <w:szCs w:val="24"/>
          <w:bdr w:val="none" w:sz="0" w:space="0" w:color="auto" w:frame="1"/>
          <w:lang w:eastAsia="uk-UA"/>
        </w:rPr>
        <w:t>.</w:t>
      </w:r>
    </w:p>
    <w:p w14:paraId="038799C7" w14:textId="77777777" w:rsidR="006C1393" w:rsidRPr="006C1393" w:rsidRDefault="006C1393" w:rsidP="006C1393">
      <w:pPr>
        <w:numPr>
          <w:ilvl w:val="0"/>
          <w:numId w:val="1"/>
        </w:numPr>
        <w:shd w:val="clear" w:color="auto" w:fill="FFFFFF"/>
        <w:spacing w:beforeAutospacing="1" w:after="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b/>
          <w:bCs/>
          <w:color w:val="262626"/>
          <w:sz w:val="24"/>
          <w:szCs w:val="24"/>
          <w:bdr w:val="none" w:sz="0" w:space="0" w:color="auto" w:frame="1"/>
          <w:lang w:eastAsia="uk-UA"/>
        </w:rPr>
        <w:t>Power</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consumption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Continuous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mode</w:t>
      </w:r>
      <w:proofErr w:type="spellEnd"/>
      <w:r w:rsidRPr="006C1393">
        <w:rPr>
          <w:rFonts w:ascii="inherit" w:eastAsia="Times New Roman" w:hAnsi="inherit" w:cs="Segoe UI"/>
          <w:color w:val="262626"/>
          <w:sz w:val="24"/>
          <w:szCs w:val="24"/>
          <w:bdr w:val="none" w:sz="0" w:space="0" w:color="auto" w:frame="1"/>
          <w:lang w:eastAsia="uk-UA"/>
        </w:rPr>
        <w:t xml:space="preserve">: 0.35 </w:t>
      </w:r>
      <w:proofErr w:type="spellStart"/>
      <w:r w:rsidRPr="006C1393">
        <w:rPr>
          <w:rFonts w:ascii="inherit" w:eastAsia="Times New Roman" w:hAnsi="inherit" w:cs="Segoe UI"/>
          <w:color w:val="262626"/>
          <w:sz w:val="24"/>
          <w:szCs w:val="24"/>
          <w:bdr w:val="none" w:sz="0" w:space="0" w:color="auto" w:frame="1"/>
          <w:lang w:eastAsia="uk-UA"/>
        </w:rPr>
        <w:t>mA</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Power-Down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Mode</w:t>
      </w:r>
      <w:proofErr w:type="spellEnd"/>
      <w:r w:rsidRPr="006C1393">
        <w:rPr>
          <w:rFonts w:ascii="inherit" w:eastAsia="Times New Roman" w:hAnsi="inherit" w:cs="Segoe UI"/>
          <w:color w:val="262626"/>
          <w:sz w:val="24"/>
          <w:szCs w:val="24"/>
          <w:bdr w:val="none" w:sz="0" w:space="0" w:color="auto" w:frame="1"/>
          <w:lang w:eastAsia="uk-UA"/>
        </w:rPr>
        <w:t>: 2.3.µA</w:t>
      </w:r>
    </w:p>
    <w:p w14:paraId="04231EF8" w14:textId="77777777" w:rsidR="006C1393" w:rsidRPr="006C1393" w:rsidRDefault="006C1393" w:rsidP="006C1393">
      <w:pPr>
        <w:numPr>
          <w:ilvl w:val="0"/>
          <w:numId w:val="1"/>
        </w:numPr>
        <w:shd w:val="clear" w:color="auto" w:fill="FFFFFF"/>
        <w:spacing w:beforeAutospacing="1" w:after="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b/>
          <w:bCs/>
          <w:color w:val="262626"/>
          <w:sz w:val="24"/>
          <w:szCs w:val="24"/>
          <w:bdr w:val="none" w:sz="0" w:space="0" w:color="auto" w:frame="1"/>
          <w:lang w:eastAsia="uk-UA"/>
        </w:rPr>
        <w:t>Measurement</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modes</w:t>
      </w:r>
      <w:proofErr w:type="spellEnd"/>
      <w:r w:rsidRPr="006C1393">
        <w:rPr>
          <w:rFonts w:ascii="inherit" w:eastAsia="Times New Roman" w:hAnsi="inherit" w:cs="Segoe UI"/>
          <w:b/>
          <w:bCs/>
          <w:color w:val="262626"/>
          <w:sz w:val="24"/>
          <w:szCs w:val="24"/>
          <w:bdr w:val="none" w:sz="0" w:space="0" w:color="auto" w:frame="1"/>
          <w:lang w:eastAsia="uk-UA"/>
        </w:rPr>
        <w:t>:</w:t>
      </w:r>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continuous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on-demand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triggered</w:t>
      </w:r>
      <w:proofErr w:type="spellEnd"/>
      <w:r w:rsidRPr="006C1393">
        <w:rPr>
          <w:rFonts w:ascii="inherit" w:eastAsia="Times New Roman" w:hAnsi="inherit" w:cs="Segoe UI"/>
          <w:color w:val="262626"/>
          <w:sz w:val="24"/>
          <w:szCs w:val="24"/>
          <w:bdr w:val="none" w:sz="0" w:space="0" w:color="auto" w:frame="1"/>
          <w:lang w:eastAsia="uk-UA"/>
        </w:rPr>
        <w:t>”)</w:t>
      </w:r>
    </w:p>
    <w:p w14:paraId="5267C1FF" w14:textId="77777777" w:rsidR="006C1393" w:rsidRPr="006C1393" w:rsidRDefault="006C1393" w:rsidP="006C1393">
      <w:pPr>
        <w:numPr>
          <w:ilvl w:val="0"/>
          <w:numId w:val="1"/>
        </w:numPr>
        <w:shd w:val="clear" w:color="auto" w:fill="FFFFFF"/>
        <w:spacing w:before="100" w:beforeAutospacing="1" w:after="10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color w:val="262626"/>
          <w:sz w:val="24"/>
          <w:szCs w:val="24"/>
          <w:bdr w:val="none" w:sz="0" w:space="0" w:color="auto" w:frame="1"/>
          <w:lang w:eastAsia="uk-UA"/>
        </w:rPr>
        <w:t>Averaging</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xml:space="preserve"> 1, 4, 64, 128, 256, 512 </w:t>
      </w:r>
      <w:proofErr w:type="spellStart"/>
      <w:r w:rsidRPr="006C1393">
        <w:rPr>
          <w:rFonts w:ascii="inherit" w:eastAsia="Times New Roman" w:hAnsi="inherit" w:cs="Segoe UI"/>
          <w:color w:val="262626"/>
          <w:sz w:val="24"/>
          <w:szCs w:val="24"/>
          <w:bdr w:val="none" w:sz="0" w:space="0" w:color="auto" w:frame="1"/>
          <w:lang w:eastAsia="uk-UA"/>
        </w:rPr>
        <w:t>or</w:t>
      </w:r>
      <w:proofErr w:type="spellEnd"/>
      <w:r w:rsidRPr="006C1393">
        <w:rPr>
          <w:rFonts w:ascii="inherit" w:eastAsia="Times New Roman" w:hAnsi="inherit" w:cs="Segoe UI"/>
          <w:color w:val="262626"/>
          <w:sz w:val="24"/>
          <w:szCs w:val="24"/>
          <w:bdr w:val="none" w:sz="0" w:space="0" w:color="auto" w:frame="1"/>
          <w:lang w:eastAsia="uk-UA"/>
        </w:rPr>
        <w:t xml:space="preserve"> 1024 </w:t>
      </w:r>
      <w:proofErr w:type="spellStart"/>
      <w:r w:rsidRPr="006C1393">
        <w:rPr>
          <w:rFonts w:ascii="inherit" w:eastAsia="Times New Roman" w:hAnsi="inherit" w:cs="Segoe UI"/>
          <w:color w:val="262626"/>
          <w:sz w:val="24"/>
          <w:szCs w:val="24"/>
          <w:bdr w:val="none" w:sz="0" w:space="0" w:color="auto" w:frame="1"/>
          <w:lang w:eastAsia="uk-UA"/>
        </w:rPr>
        <w:t>individual</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measurements</w:t>
      </w:r>
      <w:proofErr w:type="spellEnd"/>
    </w:p>
    <w:p w14:paraId="718A2C6D" w14:textId="77777777" w:rsidR="006C1393" w:rsidRPr="006C1393" w:rsidRDefault="006C1393" w:rsidP="006C1393">
      <w:pPr>
        <w:numPr>
          <w:ilvl w:val="0"/>
          <w:numId w:val="1"/>
        </w:numPr>
        <w:shd w:val="clear" w:color="auto" w:fill="FFFFFF"/>
        <w:spacing w:before="100" w:beforeAutospacing="1" w:after="100" w:afterAutospacing="1" w:line="240" w:lineRule="auto"/>
        <w:textAlignment w:val="baseline"/>
        <w:rPr>
          <w:rFonts w:ascii="inherit" w:eastAsia="Times New Roman" w:hAnsi="inherit" w:cs="Segoe UI"/>
          <w:color w:val="262626"/>
          <w:sz w:val="24"/>
          <w:szCs w:val="24"/>
          <w:bdr w:val="none" w:sz="0" w:space="0" w:color="auto" w:frame="1"/>
          <w:lang w:eastAsia="uk-UA"/>
        </w:rPr>
      </w:pPr>
      <w:r w:rsidRPr="006C1393">
        <w:rPr>
          <w:rFonts w:ascii="inherit" w:eastAsia="Times New Roman" w:hAnsi="inherit" w:cs="Segoe UI"/>
          <w:color w:val="262626"/>
          <w:sz w:val="24"/>
          <w:szCs w:val="24"/>
          <w:bdr w:val="none" w:sz="0" w:space="0" w:color="auto" w:frame="1"/>
          <w:lang w:eastAsia="uk-UA"/>
        </w:rPr>
        <w:t xml:space="preserve">A/D </w:t>
      </w:r>
      <w:proofErr w:type="spellStart"/>
      <w:r w:rsidRPr="006C1393">
        <w:rPr>
          <w:rFonts w:ascii="inherit" w:eastAsia="Times New Roman" w:hAnsi="inherit" w:cs="Segoe UI"/>
          <w:color w:val="262626"/>
          <w:sz w:val="24"/>
          <w:szCs w:val="24"/>
          <w:bdr w:val="none" w:sz="0" w:space="0" w:color="auto" w:frame="1"/>
          <w:lang w:eastAsia="uk-UA"/>
        </w:rPr>
        <w:t>conversion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time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adjustable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eight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levels</w:t>
      </w:r>
      <w:proofErr w:type="spellEnd"/>
      <w:r w:rsidRPr="006C1393">
        <w:rPr>
          <w:rFonts w:ascii="inherit" w:eastAsia="Times New Roman" w:hAnsi="inherit" w:cs="Segoe UI"/>
          <w:color w:val="262626"/>
          <w:sz w:val="24"/>
          <w:szCs w:val="24"/>
          <w:bdr w:val="none" w:sz="0" w:space="0" w:color="auto" w:frame="1"/>
          <w:lang w:eastAsia="uk-UA"/>
        </w:rPr>
        <w:t xml:space="preserve">: 0.14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8.2 </w:t>
      </w:r>
      <w:proofErr w:type="spellStart"/>
      <w:r w:rsidRPr="006C1393">
        <w:rPr>
          <w:rFonts w:ascii="inherit" w:eastAsia="Times New Roman" w:hAnsi="inherit" w:cs="Segoe UI"/>
          <w:color w:val="262626"/>
          <w:sz w:val="24"/>
          <w:szCs w:val="24"/>
          <w:bdr w:val="none" w:sz="0" w:space="0" w:color="auto" w:frame="1"/>
          <w:lang w:eastAsia="uk-UA"/>
        </w:rPr>
        <w:t>ms</w:t>
      </w:r>
      <w:proofErr w:type="spellEnd"/>
    </w:p>
    <w:p w14:paraId="5CD734CD" w14:textId="77777777" w:rsidR="006C1393" w:rsidRPr="006C1393" w:rsidRDefault="006C1393" w:rsidP="006C1393">
      <w:pPr>
        <w:numPr>
          <w:ilvl w:val="0"/>
          <w:numId w:val="1"/>
        </w:numPr>
        <w:shd w:val="clear" w:color="auto" w:fill="FFFFFF"/>
        <w:spacing w:beforeAutospacing="1" w:after="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b/>
          <w:bCs/>
          <w:color w:val="262626"/>
          <w:sz w:val="24"/>
          <w:szCs w:val="24"/>
          <w:bdr w:val="none" w:sz="0" w:space="0" w:color="auto" w:frame="1"/>
          <w:lang w:eastAsia="uk-UA"/>
        </w:rPr>
        <w:t>Higher</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Precision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INA226 </w:t>
      </w:r>
      <w:proofErr w:type="spellStart"/>
      <w:r w:rsidRPr="006C1393">
        <w:rPr>
          <w:rFonts w:ascii="inherit" w:eastAsia="Times New Roman" w:hAnsi="inherit" w:cs="Segoe UI"/>
          <w:color w:val="262626"/>
          <w:sz w:val="24"/>
          <w:szCs w:val="24"/>
          <w:bdr w:val="none" w:sz="0" w:space="0" w:color="auto" w:frame="1"/>
          <w:lang w:eastAsia="uk-UA"/>
        </w:rPr>
        <w:t>provides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increased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precision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through</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its</w:t>
      </w:r>
      <w:proofErr w:type="spellEnd"/>
      <w:r w:rsidRPr="006C1393">
        <w:rPr>
          <w:rFonts w:ascii="inherit" w:eastAsia="Times New Roman" w:hAnsi="inherit" w:cs="Segoe UI"/>
          <w:color w:val="262626"/>
          <w:sz w:val="24"/>
          <w:szCs w:val="24"/>
          <w:bdr w:val="none" w:sz="0" w:space="0" w:color="auto" w:frame="1"/>
          <w:lang w:eastAsia="uk-UA"/>
        </w:rPr>
        <w:t xml:space="preserve"> 16-bit ADC, </w:t>
      </w:r>
      <w:proofErr w:type="spellStart"/>
      <w:r w:rsidRPr="006C1393">
        <w:rPr>
          <w:rFonts w:ascii="inherit" w:eastAsia="Times New Roman" w:hAnsi="inherit" w:cs="Segoe UI"/>
          <w:color w:val="262626"/>
          <w:sz w:val="24"/>
          <w:szCs w:val="24"/>
          <w:bdr w:val="none" w:sz="0" w:space="0" w:color="auto" w:frame="1"/>
          <w:lang w:eastAsia="uk-UA"/>
        </w:rPr>
        <w:t>resulting</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more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accurate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measurements</w:t>
      </w:r>
      <w:proofErr w:type="spellEnd"/>
      <w:r w:rsidRPr="006C1393">
        <w:rPr>
          <w:rFonts w:ascii="inherit" w:eastAsia="Times New Roman" w:hAnsi="inherit" w:cs="Segoe UI"/>
          <w:color w:val="262626"/>
          <w:sz w:val="24"/>
          <w:szCs w:val="24"/>
          <w:bdr w:val="none" w:sz="0" w:space="0" w:color="auto" w:frame="1"/>
          <w:lang w:eastAsia="uk-UA"/>
        </w:rPr>
        <w:t>.</w:t>
      </w:r>
    </w:p>
    <w:p w14:paraId="47118932" w14:textId="77777777" w:rsidR="006C1393" w:rsidRPr="006C1393" w:rsidRDefault="006C1393" w:rsidP="006C1393">
      <w:pPr>
        <w:numPr>
          <w:ilvl w:val="0"/>
          <w:numId w:val="1"/>
        </w:numPr>
        <w:shd w:val="clear" w:color="auto" w:fill="FFFFFF"/>
        <w:spacing w:before="100" w:beforeAutospacing="1" w:after="10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color w:val="262626"/>
          <w:sz w:val="24"/>
          <w:szCs w:val="24"/>
          <w:bdr w:val="none" w:sz="0" w:space="0" w:color="auto" w:frame="1"/>
          <w:lang w:eastAsia="uk-UA"/>
        </w:rPr>
        <w:t>Programmable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alarm</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limit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violations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and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available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data</w:t>
      </w:r>
      <w:proofErr w:type="spellEnd"/>
    </w:p>
    <w:p w14:paraId="06C90C26" w14:textId="0EB36076" w:rsidR="006C1393" w:rsidRPr="006C1393" w:rsidRDefault="006C1393" w:rsidP="006C1393">
      <w:pPr>
        <w:shd w:val="clear" w:color="auto" w:fill="FFFFFF"/>
        <w:spacing w:after="0" w:line="240" w:lineRule="auto"/>
        <w:textAlignment w:val="baseline"/>
        <w:rPr>
          <w:ins w:id="1" w:author="Unknown"/>
          <w:rFonts w:ascii="inherit" w:eastAsia="Times New Roman" w:hAnsi="inherit" w:cs="Segoe UI"/>
          <w:color w:val="262626"/>
          <w:sz w:val="24"/>
          <w:szCs w:val="24"/>
          <w:bdr w:val="none" w:sz="0" w:space="0" w:color="auto" w:frame="1"/>
          <w:lang w:eastAsia="uk-UA"/>
        </w:rPr>
      </w:pPr>
    </w:p>
    <w:p w14:paraId="69E3BE22" w14:textId="77777777" w:rsidR="006C1393" w:rsidRPr="006C1393" w:rsidRDefault="006C1393" w:rsidP="006C1393">
      <w:pPr>
        <w:shd w:val="clear" w:color="auto" w:fill="FFFFFF"/>
        <w:spacing w:before="615" w:after="615" w:line="240" w:lineRule="auto"/>
        <w:textAlignment w:val="baseline"/>
        <w:rPr>
          <w:rFonts w:ascii="Segoe UI" w:eastAsia="Times New Roman" w:hAnsi="Segoe UI" w:cs="Segoe UI"/>
          <w:color w:val="262626"/>
          <w:sz w:val="24"/>
          <w:szCs w:val="24"/>
          <w:bdr w:val="none" w:sz="0" w:space="0" w:color="auto" w:frame="1"/>
          <w:lang w:eastAsia="uk-UA"/>
        </w:rPr>
      </w:pPr>
      <w:r w:rsidRPr="006C1393">
        <w:rPr>
          <w:rFonts w:ascii="Segoe UI" w:eastAsia="Times New Roman" w:hAnsi="Segoe UI" w:cs="Segoe UI"/>
          <w:color w:val="262626"/>
          <w:sz w:val="24"/>
          <w:szCs w:val="24"/>
          <w:bdr w:val="none" w:sz="0" w:space="0" w:color="auto" w:frame="1"/>
          <w:lang w:eastAsia="uk-UA"/>
        </w:rPr>
        <w:lastRenderedPageBreak/>
        <w:pict w14:anchorId="2F4CC4F4">
          <v:rect id="_x0000_i1036" style="width:0;height:.75pt" o:hralign="center" o:hrstd="t" o:hr="t" fillcolor="#a0a0a0" stroked="f"/>
        </w:pict>
      </w:r>
    </w:p>
    <w:p w14:paraId="6101FE42" w14:textId="77777777" w:rsidR="006C1393" w:rsidRPr="006C1393" w:rsidRDefault="006C1393" w:rsidP="006C1393">
      <w:pPr>
        <w:shd w:val="clear" w:color="auto" w:fill="FFFFFF"/>
        <w:spacing w:after="0" w:line="240" w:lineRule="auto"/>
        <w:textAlignment w:val="baseline"/>
        <w:outlineLvl w:val="3"/>
        <w:rPr>
          <w:rFonts w:ascii="var(--text-h-font,inherit)" w:eastAsia="Times New Roman" w:hAnsi="var(--text-h-font,inherit)" w:cs="Segoe UI"/>
          <w:b/>
          <w:bCs/>
          <w:color w:val="FFA500"/>
          <w:sz w:val="29"/>
          <w:szCs w:val="29"/>
          <w:bdr w:val="none" w:sz="0" w:space="0" w:color="auto" w:frame="1"/>
          <w:lang w:eastAsia="uk-UA"/>
        </w:rPr>
      </w:pPr>
      <w:proofErr w:type="spellStart"/>
      <w:r w:rsidRPr="006C1393">
        <w:rPr>
          <w:rFonts w:ascii="inherit" w:eastAsia="Times New Roman" w:hAnsi="inherit" w:cs="Segoe UI"/>
          <w:b/>
          <w:bCs/>
          <w:color w:val="FFA500"/>
          <w:sz w:val="29"/>
          <w:szCs w:val="29"/>
          <w:bdr w:val="none" w:sz="0" w:space="0" w:color="auto" w:frame="1"/>
          <w:lang w:eastAsia="uk-UA"/>
        </w:rPr>
        <w:t>Pinout</w:t>
      </w:r>
      <w:proofErr w:type="spellEnd"/>
      <w:r w:rsidRPr="006C1393">
        <w:rPr>
          <w:rFonts w:ascii="inherit" w:eastAsia="Times New Roman" w:hAnsi="inherit" w:cs="Segoe UI"/>
          <w:b/>
          <w:bCs/>
          <w:color w:val="FFA500"/>
          <w:sz w:val="29"/>
          <w:szCs w:val="29"/>
          <w:bdr w:val="none" w:sz="0" w:space="0" w:color="auto" w:frame="1"/>
          <w:lang w:eastAsia="uk-UA"/>
        </w:rPr>
        <w:t xml:space="preserve"> </w:t>
      </w:r>
      <w:proofErr w:type="spellStart"/>
      <w:r w:rsidRPr="006C1393">
        <w:rPr>
          <w:rFonts w:ascii="inherit" w:eastAsia="Times New Roman" w:hAnsi="inherit" w:cs="Segoe UI"/>
          <w:b/>
          <w:bCs/>
          <w:color w:val="FFA500"/>
          <w:sz w:val="29"/>
          <w:szCs w:val="29"/>
          <w:bdr w:val="none" w:sz="0" w:space="0" w:color="auto" w:frame="1"/>
          <w:lang w:eastAsia="uk-UA"/>
        </w:rPr>
        <w:t>of</w:t>
      </w:r>
      <w:proofErr w:type="spellEnd"/>
      <w:r w:rsidRPr="006C1393">
        <w:rPr>
          <w:rFonts w:ascii="inherit" w:eastAsia="Times New Roman" w:hAnsi="inherit" w:cs="Segoe UI"/>
          <w:b/>
          <w:bCs/>
          <w:color w:val="FFA500"/>
          <w:sz w:val="29"/>
          <w:szCs w:val="29"/>
          <w:bdr w:val="none" w:sz="0" w:space="0" w:color="auto" w:frame="1"/>
          <w:lang w:eastAsia="uk-UA"/>
        </w:rPr>
        <w:t xml:space="preserve"> INA226</w:t>
      </w:r>
    </w:p>
    <w:p w14:paraId="24841700" w14:textId="77777777" w:rsidR="006C1393" w:rsidRPr="006C1393" w:rsidRDefault="006C1393" w:rsidP="006C1393">
      <w:pPr>
        <w:shd w:val="clear" w:color="auto" w:fill="FFFFFF"/>
        <w:spacing w:after="10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INA226 </w:t>
      </w:r>
      <w:proofErr w:type="spellStart"/>
      <w:r w:rsidRPr="006C1393">
        <w:rPr>
          <w:rFonts w:ascii="inherit" w:eastAsia="Times New Roman" w:hAnsi="inherit" w:cs="Segoe UI"/>
          <w:color w:val="262626"/>
          <w:sz w:val="24"/>
          <w:szCs w:val="24"/>
          <w:bdr w:val="none" w:sz="0" w:space="0" w:color="auto" w:frame="1"/>
          <w:lang w:eastAsia="uk-UA"/>
        </w:rPr>
        <w:t>sensor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module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typically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has</w:t>
      </w:r>
      <w:proofErr w:type="spellEnd"/>
      <w:r w:rsidRPr="006C1393">
        <w:rPr>
          <w:rFonts w:ascii="inherit" w:eastAsia="Times New Roman" w:hAnsi="inherit" w:cs="Segoe UI"/>
          <w:color w:val="262626"/>
          <w:sz w:val="24"/>
          <w:szCs w:val="24"/>
          <w:bdr w:val="none" w:sz="0" w:space="0" w:color="auto" w:frame="1"/>
          <w:lang w:eastAsia="uk-UA"/>
        </w:rPr>
        <w:t xml:space="preserve"> 8 </w:t>
      </w:r>
      <w:proofErr w:type="spellStart"/>
      <w:r w:rsidRPr="006C1393">
        <w:rPr>
          <w:rFonts w:ascii="inherit" w:eastAsia="Times New Roman" w:hAnsi="inherit" w:cs="Segoe UI"/>
          <w:color w:val="262626"/>
          <w:sz w:val="24"/>
          <w:szCs w:val="24"/>
          <w:bdr w:val="none" w:sz="0" w:space="0" w:color="auto" w:frame="1"/>
          <w:lang w:eastAsia="uk-UA"/>
        </w:rPr>
        <w:t>pins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which</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are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follows</w:t>
      </w:r>
      <w:proofErr w:type="spellEnd"/>
      <w:r w:rsidRPr="006C1393">
        <w:rPr>
          <w:rFonts w:ascii="inherit" w:eastAsia="Times New Roman" w:hAnsi="inherit" w:cs="Segoe UI"/>
          <w:color w:val="262626"/>
          <w:sz w:val="24"/>
          <w:szCs w:val="24"/>
          <w:bdr w:val="none" w:sz="0" w:space="0" w:color="auto" w:frame="1"/>
          <w:lang w:eastAsia="uk-UA"/>
        </w:rPr>
        <w:t>:</w:t>
      </w:r>
    </w:p>
    <w:p w14:paraId="7A73197D" w14:textId="20175E00" w:rsidR="006C1393" w:rsidRPr="006C1393" w:rsidRDefault="006C1393" w:rsidP="006C1393">
      <w:pPr>
        <w:shd w:val="clear" w:color="auto" w:fill="FFFFFF"/>
        <w:spacing w:after="0" w:afterAutospacing="1" w:line="240" w:lineRule="auto"/>
        <w:textAlignment w:val="baseline"/>
        <w:rPr>
          <w:rFonts w:ascii="inherit" w:eastAsia="Times New Roman" w:hAnsi="inherit" w:cs="Segoe UI"/>
          <w:color w:val="262626"/>
          <w:sz w:val="24"/>
          <w:szCs w:val="24"/>
          <w:bdr w:val="none" w:sz="0" w:space="0" w:color="auto" w:frame="1"/>
          <w:lang w:eastAsia="uk-UA"/>
        </w:rPr>
      </w:pPr>
      <w:r w:rsidRPr="006C1393">
        <w:rPr>
          <w:rFonts w:ascii="inherit" w:eastAsia="Times New Roman" w:hAnsi="inherit" w:cs="Segoe UI"/>
          <w:noProof/>
          <w:color w:val="0000FF"/>
          <w:sz w:val="24"/>
          <w:szCs w:val="24"/>
          <w:bdr w:val="none" w:sz="0" w:space="0" w:color="auto" w:frame="1"/>
          <w:lang w:eastAsia="uk-UA"/>
        </w:rPr>
        <w:drawing>
          <wp:inline distT="0" distB="0" distL="0" distR="0" wp14:anchorId="2F2C8C80" wp14:editId="41100EDF">
            <wp:extent cx="3219450" cy="2095500"/>
            <wp:effectExtent l="0" t="0" r="0" b="0"/>
            <wp:docPr id="5" name="Picture 5" descr="INA226 Pinout">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A226 Pinout">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9450" cy="2095500"/>
                    </a:xfrm>
                    <a:prstGeom prst="rect">
                      <a:avLst/>
                    </a:prstGeom>
                    <a:noFill/>
                    <a:ln>
                      <a:noFill/>
                    </a:ln>
                  </pic:spPr>
                </pic:pic>
              </a:graphicData>
            </a:graphic>
          </wp:inline>
        </w:drawing>
      </w:r>
    </w:p>
    <w:p w14:paraId="2CA5BCFC" w14:textId="77777777" w:rsidR="006C1393" w:rsidRPr="006C1393" w:rsidRDefault="006C1393" w:rsidP="006C1393">
      <w:pPr>
        <w:numPr>
          <w:ilvl w:val="0"/>
          <w:numId w:val="2"/>
        </w:numPr>
        <w:shd w:val="clear" w:color="auto" w:fill="FFFFFF"/>
        <w:spacing w:beforeAutospacing="1" w:after="0" w:afterAutospacing="1" w:line="240" w:lineRule="auto"/>
        <w:textAlignment w:val="baseline"/>
        <w:rPr>
          <w:rFonts w:ascii="inherit" w:eastAsia="Times New Roman" w:hAnsi="inherit" w:cs="Segoe UI"/>
          <w:color w:val="262626"/>
          <w:sz w:val="24"/>
          <w:szCs w:val="24"/>
          <w:bdr w:val="none" w:sz="0" w:space="0" w:color="auto" w:frame="1"/>
          <w:lang w:eastAsia="uk-UA"/>
        </w:rPr>
      </w:pPr>
      <w:r w:rsidRPr="006C1393">
        <w:rPr>
          <w:rFonts w:ascii="inherit" w:eastAsia="Times New Roman" w:hAnsi="inherit" w:cs="Segoe UI"/>
          <w:b/>
          <w:bCs/>
          <w:color w:val="262626"/>
          <w:sz w:val="24"/>
          <w:szCs w:val="24"/>
          <w:bdr w:val="none" w:sz="0" w:space="0" w:color="auto" w:frame="1"/>
          <w:lang w:eastAsia="uk-UA"/>
        </w:rPr>
        <w:t>VCC</w:t>
      </w:r>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accepts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input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voltage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from</w:t>
      </w:r>
      <w:proofErr w:type="spellEnd"/>
      <w:r w:rsidRPr="006C1393">
        <w:rPr>
          <w:rFonts w:ascii="inherit" w:eastAsia="Times New Roman" w:hAnsi="inherit" w:cs="Segoe UI"/>
          <w:color w:val="262626"/>
          <w:sz w:val="24"/>
          <w:szCs w:val="24"/>
          <w:bdr w:val="none" w:sz="0" w:space="0" w:color="auto" w:frame="1"/>
          <w:lang w:eastAsia="uk-UA"/>
        </w:rPr>
        <w:t xml:space="preserve"> 2.7V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5.5V.</w:t>
      </w:r>
    </w:p>
    <w:p w14:paraId="6D4FCAAA" w14:textId="77777777" w:rsidR="006C1393" w:rsidRPr="006C1393" w:rsidRDefault="006C1393" w:rsidP="006C1393">
      <w:pPr>
        <w:numPr>
          <w:ilvl w:val="0"/>
          <w:numId w:val="2"/>
        </w:numPr>
        <w:shd w:val="clear" w:color="auto" w:fill="FFFFFF"/>
        <w:spacing w:beforeAutospacing="1" w:after="0" w:afterAutospacing="1" w:line="240" w:lineRule="auto"/>
        <w:textAlignment w:val="baseline"/>
        <w:rPr>
          <w:rFonts w:ascii="inherit" w:eastAsia="Times New Roman" w:hAnsi="inherit" w:cs="Segoe UI"/>
          <w:color w:val="262626"/>
          <w:sz w:val="24"/>
          <w:szCs w:val="24"/>
          <w:bdr w:val="none" w:sz="0" w:space="0" w:color="auto" w:frame="1"/>
          <w:lang w:eastAsia="uk-UA"/>
        </w:rPr>
      </w:pPr>
      <w:r w:rsidRPr="006C1393">
        <w:rPr>
          <w:rFonts w:ascii="inherit" w:eastAsia="Times New Roman" w:hAnsi="inherit" w:cs="Segoe UI"/>
          <w:b/>
          <w:bCs/>
          <w:color w:val="262626"/>
          <w:sz w:val="24"/>
          <w:szCs w:val="24"/>
          <w:bdr w:val="none" w:sz="0" w:space="0" w:color="auto" w:frame="1"/>
          <w:lang w:eastAsia="uk-UA"/>
        </w:rPr>
        <w:t>GND</w:t>
      </w:r>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Ground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connected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ground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power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supply</w:t>
      </w:r>
      <w:proofErr w:type="spellEnd"/>
      <w:r w:rsidRPr="006C1393">
        <w:rPr>
          <w:rFonts w:ascii="inherit" w:eastAsia="Times New Roman" w:hAnsi="inherit" w:cs="Segoe UI"/>
          <w:color w:val="262626"/>
          <w:sz w:val="24"/>
          <w:szCs w:val="24"/>
          <w:bdr w:val="none" w:sz="0" w:space="0" w:color="auto" w:frame="1"/>
          <w:lang w:eastAsia="uk-UA"/>
        </w:rPr>
        <w:t>.</w:t>
      </w:r>
    </w:p>
    <w:p w14:paraId="291EC1A9" w14:textId="77777777" w:rsidR="006C1393" w:rsidRPr="006C1393" w:rsidRDefault="006C1393" w:rsidP="006C1393">
      <w:pPr>
        <w:numPr>
          <w:ilvl w:val="0"/>
          <w:numId w:val="2"/>
        </w:numPr>
        <w:shd w:val="clear" w:color="auto" w:fill="FFFFFF"/>
        <w:spacing w:beforeAutospacing="1" w:after="0" w:afterAutospacing="1" w:line="240" w:lineRule="auto"/>
        <w:textAlignment w:val="baseline"/>
        <w:rPr>
          <w:rFonts w:ascii="inherit" w:eastAsia="Times New Roman" w:hAnsi="inherit" w:cs="Segoe UI"/>
          <w:color w:val="262626"/>
          <w:sz w:val="24"/>
          <w:szCs w:val="24"/>
          <w:bdr w:val="none" w:sz="0" w:space="0" w:color="auto" w:frame="1"/>
          <w:lang w:eastAsia="uk-UA"/>
        </w:rPr>
      </w:pPr>
      <w:r w:rsidRPr="006C1393">
        <w:rPr>
          <w:rFonts w:ascii="inherit" w:eastAsia="Times New Roman" w:hAnsi="inherit" w:cs="Segoe UI"/>
          <w:b/>
          <w:bCs/>
          <w:color w:val="262626"/>
          <w:sz w:val="24"/>
          <w:szCs w:val="24"/>
          <w:bdr w:val="none" w:sz="0" w:space="0" w:color="auto" w:frame="1"/>
          <w:lang w:eastAsia="uk-UA"/>
        </w:rPr>
        <w:t>SDA</w:t>
      </w:r>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Serial</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Data</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line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I2C </w:t>
      </w:r>
      <w:proofErr w:type="spellStart"/>
      <w:r w:rsidRPr="006C1393">
        <w:rPr>
          <w:rFonts w:ascii="inherit" w:eastAsia="Times New Roman" w:hAnsi="inherit" w:cs="Segoe UI"/>
          <w:color w:val="262626"/>
          <w:sz w:val="24"/>
          <w:szCs w:val="24"/>
          <w:bdr w:val="none" w:sz="0" w:space="0" w:color="auto" w:frame="1"/>
          <w:lang w:eastAsia="uk-UA"/>
        </w:rPr>
        <w:t>interface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It’s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used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bidirectional</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transfer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data</w:t>
      </w:r>
      <w:proofErr w:type="spellEnd"/>
      <w:r w:rsidRPr="006C1393">
        <w:rPr>
          <w:rFonts w:ascii="inherit" w:eastAsia="Times New Roman" w:hAnsi="inherit" w:cs="Segoe UI"/>
          <w:color w:val="262626"/>
          <w:sz w:val="24"/>
          <w:szCs w:val="24"/>
          <w:bdr w:val="none" w:sz="0" w:space="0" w:color="auto" w:frame="1"/>
          <w:lang w:eastAsia="uk-UA"/>
        </w:rPr>
        <w:t>.</w:t>
      </w:r>
    </w:p>
    <w:p w14:paraId="1BF84B6F" w14:textId="77777777" w:rsidR="006C1393" w:rsidRPr="006C1393" w:rsidRDefault="006C1393" w:rsidP="006C1393">
      <w:pPr>
        <w:numPr>
          <w:ilvl w:val="0"/>
          <w:numId w:val="2"/>
        </w:numPr>
        <w:shd w:val="clear" w:color="auto" w:fill="FFFFFF"/>
        <w:spacing w:beforeAutospacing="1" w:after="0" w:afterAutospacing="1" w:line="240" w:lineRule="auto"/>
        <w:textAlignment w:val="baseline"/>
        <w:rPr>
          <w:rFonts w:ascii="inherit" w:eastAsia="Times New Roman" w:hAnsi="inherit" w:cs="Segoe UI"/>
          <w:color w:val="262626"/>
          <w:sz w:val="24"/>
          <w:szCs w:val="24"/>
          <w:bdr w:val="none" w:sz="0" w:space="0" w:color="auto" w:frame="1"/>
          <w:lang w:eastAsia="uk-UA"/>
        </w:rPr>
      </w:pPr>
      <w:r w:rsidRPr="006C1393">
        <w:rPr>
          <w:rFonts w:ascii="inherit" w:eastAsia="Times New Roman" w:hAnsi="inherit" w:cs="Segoe UI"/>
          <w:b/>
          <w:bCs/>
          <w:color w:val="262626"/>
          <w:sz w:val="24"/>
          <w:szCs w:val="24"/>
          <w:bdr w:val="none" w:sz="0" w:space="0" w:color="auto" w:frame="1"/>
          <w:lang w:eastAsia="uk-UA"/>
        </w:rPr>
        <w:t>SCL</w:t>
      </w:r>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Serial</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Clock</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line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I2C </w:t>
      </w:r>
      <w:proofErr w:type="spellStart"/>
      <w:r w:rsidRPr="006C1393">
        <w:rPr>
          <w:rFonts w:ascii="inherit" w:eastAsia="Times New Roman" w:hAnsi="inherit" w:cs="Segoe UI"/>
          <w:color w:val="262626"/>
          <w:sz w:val="24"/>
          <w:szCs w:val="24"/>
          <w:bdr w:val="none" w:sz="0" w:space="0" w:color="auto" w:frame="1"/>
          <w:lang w:eastAsia="uk-UA"/>
        </w:rPr>
        <w:t>interface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It’s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used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synchronization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during</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data</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transfer</w:t>
      </w:r>
      <w:proofErr w:type="spellEnd"/>
      <w:r w:rsidRPr="006C1393">
        <w:rPr>
          <w:rFonts w:ascii="inherit" w:eastAsia="Times New Roman" w:hAnsi="inherit" w:cs="Segoe UI"/>
          <w:color w:val="262626"/>
          <w:sz w:val="24"/>
          <w:szCs w:val="24"/>
          <w:bdr w:val="none" w:sz="0" w:space="0" w:color="auto" w:frame="1"/>
          <w:lang w:eastAsia="uk-UA"/>
        </w:rPr>
        <w:t>.</w:t>
      </w:r>
    </w:p>
    <w:p w14:paraId="1F72AF67" w14:textId="77777777" w:rsidR="006C1393" w:rsidRPr="006C1393" w:rsidRDefault="006C1393" w:rsidP="006C1393">
      <w:pPr>
        <w:numPr>
          <w:ilvl w:val="0"/>
          <w:numId w:val="2"/>
        </w:numPr>
        <w:shd w:val="clear" w:color="auto" w:fill="FFFFFF"/>
        <w:spacing w:beforeAutospacing="1" w:after="0" w:afterAutospacing="1" w:line="240" w:lineRule="auto"/>
        <w:textAlignment w:val="baseline"/>
        <w:rPr>
          <w:rFonts w:ascii="inherit" w:eastAsia="Times New Roman" w:hAnsi="inherit" w:cs="Segoe UI"/>
          <w:color w:val="262626"/>
          <w:sz w:val="24"/>
          <w:szCs w:val="24"/>
          <w:bdr w:val="none" w:sz="0" w:space="0" w:color="auto" w:frame="1"/>
          <w:lang w:eastAsia="uk-UA"/>
        </w:rPr>
      </w:pPr>
      <w:r w:rsidRPr="006C1393">
        <w:rPr>
          <w:rFonts w:ascii="inherit" w:eastAsia="Times New Roman" w:hAnsi="inherit" w:cs="Segoe UI"/>
          <w:b/>
          <w:bCs/>
          <w:color w:val="262626"/>
          <w:sz w:val="24"/>
          <w:szCs w:val="24"/>
          <w:bdr w:val="none" w:sz="0" w:space="0" w:color="auto" w:frame="1"/>
          <w:lang w:eastAsia="uk-UA"/>
        </w:rPr>
        <w:t>ALE</w:t>
      </w:r>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Alert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It’s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open-drain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output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that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requires</w:t>
      </w:r>
      <w:proofErr w:type="spellEnd"/>
      <w:r w:rsidRPr="006C1393">
        <w:rPr>
          <w:rFonts w:ascii="inherit" w:eastAsia="Times New Roman" w:hAnsi="inherit" w:cs="Segoe UI"/>
          <w:color w:val="262626"/>
          <w:sz w:val="24"/>
          <w:szCs w:val="24"/>
          <w:bdr w:val="none" w:sz="0" w:space="0" w:color="auto" w:frame="1"/>
          <w:lang w:eastAsia="uk-UA"/>
        </w:rPr>
        <w:t xml:space="preserve"> a </w:t>
      </w:r>
      <w:proofErr w:type="spellStart"/>
      <w:r w:rsidRPr="006C1393">
        <w:rPr>
          <w:rFonts w:ascii="inherit" w:eastAsia="Times New Roman" w:hAnsi="inherit" w:cs="Segoe UI"/>
          <w:color w:val="262626"/>
          <w:sz w:val="24"/>
          <w:szCs w:val="24"/>
          <w:bdr w:val="none" w:sz="0" w:space="0" w:color="auto" w:frame="1"/>
          <w:lang w:eastAsia="uk-UA"/>
        </w:rPr>
        <w:t>pull-up</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resistor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can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be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used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various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alerts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as</w:t>
      </w:r>
      <w:proofErr w:type="spellEnd"/>
      <w:r w:rsidRPr="006C1393">
        <w:rPr>
          <w:rFonts w:ascii="inherit" w:eastAsia="Times New Roman" w:hAnsi="inherit" w:cs="Segoe UI"/>
          <w:color w:val="262626"/>
          <w:sz w:val="24"/>
          <w:szCs w:val="24"/>
          <w:bdr w:val="none" w:sz="0" w:space="0" w:color="auto" w:frame="1"/>
          <w:lang w:eastAsia="uk-UA"/>
        </w:rPr>
        <w:t xml:space="preserve"> a </w:t>
      </w:r>
      <w:proofErr w:type="spellStart"/>
      <w:r w:rsidRPr="006C1393">
        <w:rPr>
          <w:rFonts w:ascii="inherit" w:eastAsia="Times New Roman" w:hAnsi="inherit" w:cs="Segoe UI"/>
          <w:color w:val="262626"/>
          <w:sz w:val="24"/>
          <w:szCs w:val="24"/>
          <w:bdr w:val="none" w:sz="0" w:space="0" w:color="auto" w:frame="1"/>
          <w:lang w:eastAsia="uk-UA"/>
        </w:rPr>
        <w:t>conversion-ready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signal</w:t>
      </w:r>
      <w:proofErr w:type="spellEnd"/>
      <w:r w:rsidRPr="006C1393">
        <w:rPr>
          <w:rFonts w:ascii="inherit" w:eastAsia="Times New Roman" w:hAnsi="inherit" w:cs="Segoe UI"/>
          <w:color w:val="262626"/>
          <w:sz w:val="24"/>
          <w:szCs w:val="24"/>
          <w:bdr w:val="none" w:sz="0" w:space="0" w:color="auto" w:frame="1"/>
          <w:lang w:eastAsia="uk-UA"/>
        </w:rPr>
        <w:t>.</w:t>
      </w:r>
    </w:p>
    <w:p w14:paraId="0DBFC03D" w14:textId="77777777" w:rsidR="006C1393" w:rsidRPr="006C1393" w:rsidRDefault="006C1393" w:rsidP="006C1393">
      <w:pPr>
        <w:numPr>
          <w:ilvl w:val="0"/>
          <w:numId w:val="2"/>
        </w:numPr>
        <w:shd w:val="clear" w:color="auto" w:fill="FFFFFF"/>
        <w:spacing w:beforeAutospacing="1" w:after="0" w:afterAutospacing="1" w:line="240" w:lineRule="auto"/>
        <w:textAlignment w:val="baseline"/>
        <w:rPr>
          <w:rFonts w:ascii="inherit" w:eastAsia="Times New Roman" w:hAnsi="inherit" w:cs="Segoe UI"/>
          <w:color w:val="262626"/>
          <w:sz w:val="24"/>
          <w:szCs w:val="24"/>
          <w:bdr w:val="none" w:sz="0" w:space="0" w:color="auto" w:frame="1"/>
          <w:lang w:eastAsia="uk-UA"/>
        </w:rPr>
      </w:pPr>
      <w:r w:rsidRPr="006C1393">
        <w:rPr>
          <w:rFonts w:ascii="inherit" w:eastAsia="Times New Roman" w:hAnsi="inherit" w:cs="Segoe UI"/>
          <w:b/>
          <w:bCs/>
          <w:color w:val="262626"/>
          <w:sz w:val="24"/>
          <w:szCs w:val="24"/>
          <w:bdr w:val="none" w:sz="0" w:space="0" w:color="auto" w:frame="1"/>
          <w:lang w:eastAsia="uk-UA"/>
        </w:rPr>
        <w:t>VBUS</w:t>
      </w:r>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used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measure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supply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voltage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can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measure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supply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voltage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up</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36V.</w:t>
      </w:r>
    </w:p>
    <w:p w14:paraId="103E9205" w14:textId="77777777" w:rsidR="006C1393" w:rsidRPr="006C1393" w:rsidRDefault="006C1393" w:rsidP="006C1393">
      <w:pPr>
        <w:numPr>
          <w:ilvl w:val="0"/>
          <w:numId w:val="2"/>
        </w:numPr>
        <w:shd w:val="clear" w:color="auto" w:fill="FFFFFF"/>
        <w:spacing w:beforeAutospacing="1" w:after="0" w:afterAutospacing="1" w:line="240" w:lineRule="auto"/>
        <w:textAlignment w:val="baseline"/>
        <w:rPr>
          <w:rFonts w:ascii="inherit" w:eastAsia="Times New Roman" w:hAnsi="inherit" w:cs="Segoe UI"/>
          <w:color w:val="262626"/>
          <w:sz w:val="24"/>
          <w:szCs w:val="24"/>
          <w:bdr w:val="none" w:sz="0" w:space="0" w:color="auto" w:frame="1"/>
          <w:lang w:eastAsia="uk-UA"/>
        </w:rPr>
      </w:pPr>
      <w:r w:rsidRPr="006C1393">
        <w:rPr>
          <w:rFonts w:ascii="inherit" w:eastAsia="Times New Roman" w:hAnsi="inherit" w:cs="Segoe UI"/>
          <w:b/>
          <w:bCs/>
          <w:color w:val="262626"/>
          <w:sz w:val="24"/>
          <w:szCs w:val="24"/>
          <w:bdr w:val="none" w:sz="0" w:space="0" w:color="auto" w:frame="1"/>
          <w:lang w:eastAsia="uk-UA"/>
        </w:rPr>
        <w:t>IN-</w:t>
      </w:r>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connects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Load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where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shunt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resistor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placed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current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sensing</w:t>
      </w:r>
      <w:proofErr w:type="spellEnd"/>
      <w:r w:rsidRPr="006C1393">
        <w:rPr>
          <w:rFonts w:ascii="inherit" w:eastAsia="Times New Roman" w:hAnsi="inherit" w:cs="Segoe UI"/>
          <w:color w:val="262626"/>
          <w:sz w:val="24"/>
          <w:szCs w:val="24"/>
          <w:bdr w:val="none" w:sz="0" w:space="0" w:color="auto" w:frame="1"/>
          <w:lang w:eastAsia="uk-UA"/>
        </w:rPr>
        <w:t>.</w:t>
      </w:r>
    </w:p>
    <w:p w14:paraId="4B748396" w14:textId="77777777" w:rsidR="006C1393" w:rsidRPr="006C1393" w:rsidRDefault="006C1393" w:rsidP="006C1393">
      <w:pPr>
        <w:numPr>
          <w:ilvl w:val="0"/>
          <w:numId w:val="2"/>
        </w:numPr>
        <w:shd w:val="clear" w:color="auto" w:fill="FFFFFF"/>
        <w:spacing w:beforeAutospacing="1" w:after="0" w:afterAutospacing="1" w:line="240" w:lineRule="auto"/>
        <w:textAlignment w:val="baseline"/>
        <w:rPr>
          <w:rFonts w:ascii="inherit" w:eastAsia="Times New Roman" w:hAnsi="inherit" w:cs="Segoe UI"/>
          <w:color w:val="262626"/>
          <w:sz w:val="24"/>
          <w:szCs w:val="24"/>
          <w:bdr w:val="none" w:sz="0" w:space="0" w:color="auto" w:frame="1"/>
          <w:lang w:eastAsia="uk-UA"/>
        </w:rPr>
      </w:pPr>
      <w:r w:rsidRPr="006C1393">
        <w:rPr>
          <w:rFonts w:ascii="inherit" w:eastAsia="Times New Roman" w:hAnsi="inherit" w:cs="Segoe UI"/>
          <w:b/>
          <w:bCs/>
          <w:color w:val="262626"/>
          <w:sz w:val="24"/>
          <w:szCs w:val="24"/>
          <w:bdr w:val="none" w:sz="0" w:space="0" w:color="auto" w:frame="1"/>
          <w:lang w:eastAsia="uk-UA"/>
        </w:rPr>
        <w:t>IN+</w:t>
      </w:r>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connects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Power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Source</w:t>
      </w:r>
      <w:proofErr w:type="spellEnd"/>
      <w:r w:rsidRPr="006C1393">
        <w:rPr>
          <w:rFonts w:ascii="inherit" w:eastAsia="Times New Roman" w:hAnsi="inherit" w:cs="Segoe UI"/>
          <w:color w:val="262626"/>
          <w:sz w:val="24"/>
          <w:szCs w:val="24"/>
          <w:bdr w:val="none" w:sz="0" w:space="0" w:color="auto" w:frame="1"/>
          <w:lang w:eastAsia="uk-UA"/>
        </w:rPr>
        <w:t>.</w:t>
      </w:r>
    </w:p>
    <w:p w14:paraId="4FE8ED0E" w14:textId="77777777" w:rsidR="006C1393" w:rsidRPr="006C1393" w:rsidRDefault="006C1393" w:rsidP="006C1393">
      <w:pPr>
        <w:shd w:val="clear" w:color="auto" w:fill="FFFFFF"/>
        <w:spacing w:before="615" w:after="615" w:line="240" w:lineRule="auto"/>
        <w:textAlignment w:val="baseline"/>
        <w:rPr>
          <w:rFonts w:ascii="Segoe UI" w:eastAsia="Times New Roman" w:hAnsi="Segoe UI" w:cs="Segoe UI"/>
          <w:color w:val="262626"/>
          <w:sz w:val="24"/>
          <w:szCs w:val="24"/>
          <w:bdr w:val="none" w:sz="0" w:space="0" w:color="auto" w:frame="1"/>
          <w:lang w:eastAsia="uk-UA"/>
        </w:rPr>
      </w:pPr>
      <w:r w:rsidRPr="006C1393">
        <w:rPr>
          <w:rFonts w:ascii="Segoe UI" w:eastAsia="Times New Roman" w:hAnsi="Segoe UI" w:cs="Segoe UI"/>
          <w:color w:val="262626"/>
          <w:sz w:val="24"/>
          <w:szCs w:val="24"/>
          <w:bdr w:val="none" w:sz="0" w:space="0" w:color="auto" w:frame="1"/>
          <w:lang w:eastAsia="uk-UA"/>
        </w:rPr>
        <w:pict w14:anchorId="5B16C564">
          <v:rect id="_x0000_i1038" style="width:0;height:.75pt" o:hralign="center" o:hrstd="t" o:hr="t" fillcolor="#a0a0a0" stroked="f"/>
        </w:pict>
      </w:r>
    </w:p>
    <w:p w14:paraId="35DB0A94" w14:textId="77777777" w:rsidR="006C1393" w:rsidRPr="006C1393" w:rsidRDefault="006C1393" w:rsidP="006C1393">
      <w:pPr>
        <w:shd w:val="clear" w:color="auto" w:fill="FFFFFF"/>
        <w:spacing w:after="0" w:line="240" w:lineRule="auto"/>
        <w:textAlignment w:val="baseline"/>
        <w:outlineLvl w:val="3"/>
        <w:rPr>
          <w:rFonts w:ascii="var(--text-h-font,inherit)" w:eastAsia="Times New Roman" w:hAnsi="var(--text-h-font,inherit)" w:cs="Segoe UI"/>
          <w:b/>
          <w:bCs/>
          <w:color w:val="FFA500"/>
          <w:sz w:val="29"/>
          <w:szCs w:val="29"/>
          <w:bdr w:val="none" w:sz="0" w:space="0" w:color="auto" w:frame="1"/>
          <w:lang w:eastAsia="uk-UA"/>
        </w:rPr>
      </w:pPr>
      <w:proofErr w:type="spellStart"/>
      <w:r w:rsidRPr="006C1393">
        <w:rPr>
          <w:rFonts w:ascii="inherit" w:eastAsia="Times New Roman" w:hAnsi="inherit" w:cs="Segoe UI"/>
          <w:b/>
          <w:bCs/>
          <w:color w:val="FFA500"/>
          <w:sz w:val="29"/>
          <w:szCs w:val="29"/>
          <w:bdr w:val="none" w:sz="0" w:space="0" w:color="auto" w:frame="1"/>
          <w:lang w:eastAsia="uk-UA"/>
        </w:rPr>
        <w:t>Current</w:t>
      </w:r>
      <w:proofErr w:type="spellEnd"/>
      <w:r w:rsidRPr="006C1393">
        <w:rPr>
          <w:rFonts w:ascii="inherit" w:eastAsia="Times New Roman" w:hAnsi="inherit" w:cs="Segoe UI"/>
          <w:b/>
          <w:bCs/>
          <w:color w:val="FFA500"/>
          <w:sz w:val="29"/>
          <w:szCs w:val="29"/>
          <w:bdr w:val="none" w:sz="0" w:space="0" w:color="auto" w:frame="1"/>
          <w:lang w:eastAsia="uk-UA"/>
        </w:rPr>
        <w:t xml:space="preserve"> </w:t>
      </w:r>
      <w:proofErr w:type="spellStart"/>
      <w:r w:rsidRPr="006C1393">
        <w:rPr>
          <w:rFonts w:ascii="inherit" w:eastAsia="Times New Roman" w:hAnsi="inherit" w:cs="Segoe UI"/>
          <w:b/>
          <w:bCs/>
          <w:color w:val="FFA500"/>
          <w:sz w:val="29"/>
          <w:szCs w:val="29"/>
          <w:bdr w:val="none" w:sz="0" w:space="0" w:color="auto" w:frame="1"/>
          <w:lang w:eastAsia="uk-UA"/>
        </w:rPr>
        <w:t>Sensing</w:t>
      </w:r>
      <w:proofErr w:type="spellEnd"/>
      <w:r w:rsidRPr="006C1393">
        <w:rPr>
          <w:rFonts w:ascii="inherit" w:eastAsia="Times New Roman" w:hAnsi="inherit" w:cs="Segoe UI"/>
          <w:b/>
          <w:bCs/>
          <w:color w:val="FFA500"/>
          <w:sz w:val="29"/>
          <w:szCs w:val="29"/>
          <w:bdr w:val="none" w:sz="0" w:space="0" w:color="auto" w:frame="1"/>
          <w:lang w:eastAsia="uk-UA"/>
        </w:rPr>
        <w:t xml:space="preserve"> </w:t>
      </w:r>
      <w:proofErr w:type="spellStart"/>
      <w:r w:rsidRPr="006C1393">
        <w:rPr>
          <w:rFonts w:ascii="inherit" w:eastAsia="Times New Roman" w:hAnsi="inherit" w:cs="Segoe UI"/>
          <w:b/>
          <w:bCs/>
          <w:color w:val="FFA500"/>
          <w:sz w:val="29"/>
          <w:szCs w:val="29"/>
          <w:bdr w:val="none" w:sz="0" w:space="0" w:color="auto" w:frame="1"/>
          <w:lang w:eastAsia="uk-UA"/>
        </w:rPr>
        <w:t>Resistor</w:t>
      </w:r>
      <w:proofErr w:type="spellEnd"/>
      <w:r w:rsidRPr="006C1393">
        <w:rPr>
          <w:rFonts w:ascii="inherit" w:eastAsia="Times New Roman" w:hAnsi="inherit" w:cs="Segoe UI"/>
          <w:b/>
          <w:bCs/>
          <w:color w:val="FFA500"/>
          <w:sz w:val="29"/>
          <w:szCs w:val="29"/>
          <w:bdr w:val="none" w:sz="0" w:space="0" w:color="auto" w:frame="1"/>
          <w:lang w:eastAsia="uk-UA"/>
        </w:rPr>
        <w:t xml:space="preserve"> </w:t>
      </w:r>
      <w:proofErr w:type="spellStart"/>
      <w:r w:rsidRPr="006C1393">
        <w:rPr>
          <w:rFonts w:ascii="inherit" w:eastAsia="Times New Roman" w:hAnsi="inherit" w:cs="Segoe UI"/>
          <w:b/>
          <w:bCs/>
          <w:color w:val="FFA500"/>
          <w:sz w:val="29"/>
          <w:szCs w:val="29"/>
          <w:bdr w:val="none" w:sz="0" w:space="0" w:color="auto" w:frame="1"/>
          <w:lang w:eastAsia="uk-UA"/>
        </w:rPr>
        <w:t>Selection</w:t>
      </w:r>
      <w:proofErr w:type="spellEnd"/>
    </w:p>
    <w:p w14:paraId="2F319719" w14:textId="77777777" w:rsidR="006C1393" w:rsidRPr="006C1393" w:rsidRDefault="006C1393" w:rsidP="006C1393">
      <w:pPr>
        <w:shd w:val="clear" w:color="auto" w:fill="FFFFFF"/>
        <w:spacing w:after="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w:t>
      </w:r>
      <w:proofErr w:type="spellStart"/>
      <w:r w:rsidRPr="006C1393">
        <w:rPr>
          <w:rFonts w:ascii="inherit" w:eastAsia="Times New Roman" w:hAnsi="inherit" w:cs="Segoe UI"/>
          <w:b/>
          <w:bCs/>
          <w:color w:val="262626"/>
          <w:sz w:val="24"/>
          <w:szCs w:val="24"/>
          <w:bdr w:val="none" w:sz="0" w:space="0" w:color="auto" w:frame="1"/>
          <w:lang w:eastAsia="uk-UA"/>
        </w:rPr>
        <w:t>maximum</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current</w:t>
      </w:r>
      <w:proofErr w:type="spellEnd"/>
      <w:r w:rsidRPr="006C1393">
        <w:rPr>
          <w:rFonts w:ascii="inherit" w:eastAsia="Times New Roman" w:hAnsi="inherit" w:cs="Segoe UI"/>
          <w:color w:val="262626"/>
          <w:sz w:val="24"/>
          <w:szCs w:val="24"/>
          <w:bdr w:val="none" w:sz="0" w:space="0" w:color="auto" w:frame="1"/>
          <w:lang w:eastAsia="uk-UA"/>
        </w:rPr>
        <w:t> </w:t>
      </w:r>
      <w:proofErr w:type="spellStart"/>
      <w:r w:rsidRPr="006C1393">
        <w:rPr>
          <w:rFonts w:ascii="inherit" w:eastAsia="Times New Roman" w:hAnsi="inherit" w:cs="Segoe UI"/>
          <w:color w:val="262626"/>
          <w:sz w:val="24"/>
          <w:szCs w:val="24"/>
          <w:bdr w:val="none" w:sz="0" w:space="0" w:color="auto" w:frame="1"/>
          <w:lang w:eastAsia="uk-UA"/>
        </w:rPr>
        <w:t>that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INA226 </w:t>
      </w:r>
      <w:proofErr w:type="spellStart"/>
      <w:r w:rsidRPr="006C1393">
        <w:rPr>
          <w:rFonts w:ascii="inherit" w:eastAsia="Times New Roman" w:hAnsi="inherit" w:cs="Segoe UI"/>
          <w:color w:val="262626"/>
          <w:sz w:val="24"/>
          <w:szCs w:val="24"/>
          <w:bdr w:val="none" w:sz="0" w:space="0" w:color="auto" w:frame="1"/>
          <w:lang w:eastAsia="uk-UA"/>
        </w:rPr>
        <w:t>can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measure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not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determined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directly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by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chip</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itself</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but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rather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by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value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w:t>
      </w:r>
      <w:proofErr w:type="spellStart"/>
      <w:r w:rsidRPr="006C1393">
        <w:rPr>
          <w:rFonts w:ascii="inherit" w:eastAsia="Times New Roman" w:hAnsi="inherit" w:cs="Segoe UI"/>
          <w:b/>
          <w:bCs/>
          <w:color w:val="262626"/>
          <w:sz w:val="24"/>
          <w:szCs w:val="24"/>
          <w:bdr w:val="none" w:sz="0" w:space="0" w:color="auto" w:frame="1"/>
          <w:lang w:eastAsia="uk-UA"/>
        </w:rPr>
        <w:t>shunt</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resistor</w:t>
      </w:r>
      <w:proofErr w:type="spellEnd"/>
      <w:r w:rsidRPr="006C1393">
        <w:rPr>
          <w:rFonts w:ascii="inherit" w:eastAsia="Times New Roman" w:hAnsi="inherit" w:cs="Segoe UI"/>
          <w:color w:val="262626"/>
          <w:sz w:val="24"/>
          <w:szCs w:val="24"/>
          <w:bdr w:val="none" w:sz="0" w:space="0" w:color="auto" w:frame="1"/>
          <w:lang w:eastAsia="uk-UA"/>
        </w:rPr>
        <w:t> </w:t>
      </w:r>
      <w:proofErr w:type="spellStart"/>
      <w:r w:rsidRPr="006C1393">
        <w:rPr>
          <w:rFonts w:ascii="inherit" w:eastAsia="Times New Roman" w:hAnsi="inherit" w:cs="Segoe UI"/>
          <w:color w:val="262626"/>
          <w:sz w:val="24"/>
          <w:szCs w:val="24"/>
          <w:bdr w:val="none" w:sz="0" w:space="0" w:color="auto" w:frame="1"/>
          <w:lang w:eastAsia="uk-UA"/>
        </w:rPr>
        <w:t>used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conjunction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with</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it</w:t>
      </w:r>
      <w:proofErr w:type="spellEnd"/>
      <w:r w:rsidRPr="006C1393">
        <w:rPr>
          <w:rFonts w:ascii="inherit" w:eastAsia="Times New Roman" w:hAnsi="inherit" w:cs="Segoe UI"/>
          <w:color w:val="262626"/>
          <w:sz w:val="24"/>
          <w:szCs w:val="24"/>
          <w:bdr w:val="none" w:sz="0" w:space="0" w:color="auto" w:frame="1"/>
          <w:lang w:eastAsia="uk-UA"/>
        </w:rPr>
        <w:t>.</w:t>
      </w:r>
    </w:p>
    <w:p w14:paraId="1C7E70ED" w14:textId="77777777" w:rsidR="006C1393" w:rsidRPr="006C1393" w:rsidRDefault="006C1393" w:rsidP="006C1393">
      <w:pPr>
        <w:shd w:val="clear" w:color="auto" w:fill="FFFFFF"/>
        <w:spacing w:after="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INA226 </w:t>
      </w:r>
      <w:proofErr w:type="spellStart"/>
      <w:r w:rsidRPr="006C1393">
        <w:rPr>
          <w:rFonts w:ascii="inherit" w:eastAsia="Times New Roman" w:hAnsi="inherit" w:cs="Segoe UI"/>
          <w:color w:val="262626"/>
          <w:sz w:val="24"/>
          <w:szCs w:val="24"/>
          <w:bdr w:val="none" w:sz="0" w:space="0" w:color="auto" w:frame="1"/>
          <w:lang w:eastAsia="uk-UA"/>
        </w:rPr>
        <w:t>measures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w:t>
      </w:r>
      <w:proofErr w:type="spellStart"/>
      <w:r w:rsidRPr="006C1393">
        <w:rPr>
          <w:rFonts w:ascii="inherit" w:eastAsia="Times New Roman" w:hAnsi="inherit" w:cs="Segoe UI"/>
          <w:b/>
          <w:bCs/>
          <w:color w:val="262626"/>
          <w:sz w:val="24"/>
          <w:szCs w:val="24"/>
          <w:bdr w:val="none" w:sz="0" w:space="0" w:color="auto" w:frame="1"/>
          <w:lang w:eastAsia="uk-UA"/>
        </w:rPr>
        <w:t>voltage</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drop</w:t>
      </w:r>
      <w:proofErr w:type="spellEnd"/>
      <w:r w:rsidRPr="006C1393">
        <w:rPr>
          <w:rFonts w:ascii="inherit" w:eastAsia="Times New Roman" w:hAnsi="inherit" w:cs="Segoe UI"/>
          <w:color w:val="262626"/>
          <w:sz w:val="24"/>
          <w:szCs w:val="24"/>
          <w:bdr w:val="none" w:sz="0" w:space="0" w:color="auto" w:frame="1"/>
          <w:lang w:eastAsia="uk-UA"/>
        </w:rPr>
        <w:t> </w:t>
      </w:r>
      <w:proofErr w:type="spellStart"/>
      <w:r w:rsidRPr="006C1393">
        <w:rPr>
          <w:rFonts w:ascii="inherit" w:eastAsia="Times New Roman" w:hAnsi="inherit" w:cs="Segoe UI"/>
          <w:color w:val="262626"/>
          <w:sz w:val="24"/>
          <w:szCs w:val="24"/>
          <w:bdr w:val="none" w:sz="0" w:space="0" w:color="auto" w:frame="1"/>
          <w:lang w:eastAsia="uk-UA"/>
        </w:rPr>
        <w:t>across</w:t>
      </w:r>
      <w:proofErr w:type="spellEnd"/>
      <w:r w:rsidRPr="006C1393">
        <w:rPr>
          <w:rFonts w:ascii="inherit" w:eastAsia="Times New Roman" w:hAnsi="inherit" w:cs="Segoe UI"/>
          <w:color w:val="262626"/>
          <w:sz w:val="24"/>
          <w:szCs w:val="24"/>
          <w:bdr w:val="none" w:sz="0" w:space="0" w:color="auto" w:frame="1"/>
          <w:lang w:eastAsia="uk-UA"/>
        </w:rPr>
        <w:t xml:space="preserve"> a </w:t>
      </w:r>
      <w:proofErr w:type="spellStart"/>
      <w:r w:rsidRPr="006C1393">
        <w:rPr>
          <w:rFonts w:ascii="inherit" w:eastAsia="Times New Roman" w:hAnsi="inherit" w:cs="Segoe UI"/>
          <w:b/>
          <w:bCs/>
          <w:color w:val="262626"/>
          <w:sz w:val="24"/>
          <w:szCs w:val="24"/>
          <w:bdr w:val="none" w:sz="0" w:space="0" w:color="auto" w:frame="1"/>
          <w:lang w:eastAsia="uk-UA"/>
        </w:rPr>
        <w:t>shunt</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resistor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and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from</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that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calculates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current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using</w:t>
      </w:r>
      <w:proofErr w:type="spellEnd"/>
      <w:r w:rsidRPr="006C1393">
        <w:rPr>
          <w:rFonts w:ascii="inherit" w:eastAsia="Times New Roman" w:hAnsi="inherit" w:cs="Segoe UI"/>
          <w:color w:val="262626"/>
          <w:sz w:val="24"/>
          <w:szCs w:val="24"/>
          <w:bdr w:val="none" w:sz="0" w:space="0" w:color="auto" w:frame="1"/>
          <w:lang w:eastAsia="uk-UA"/>
        </w:rPr>
        <w:t> </w:t>
      </w:r>
      <w:proofErr w:type="spellStart"/>
      <w:r w:rsidRPr="006C1393">
        <w:rPr>
          <w:rFonts w:ascii="inherit" w:eastAsia="Times New Roman" w:hAnsi="inherit" w:cs="Segoe UI"/>
          <w:b/>
          <w:bCs/>
          <w:color w:val="262626"/>
          <w:sz w:val="24"/>
          <w:szCs w:val="24"/>
          <w:bdr w:val="none" w:sz="0" w:space="0" w:color="auto" w:frame="1"/>
          <w:lang w:eastAsia="uk-UA"/>
        </w:rPr>
        <w:t>Ohm’s</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law</w:t>
      </w:r>
      <w:proofErr w:type="spellEnd"/>
      <w:r w:rsidRPr="006C1393">
        <w:rPr>
          <w:rFonts w:ascii="inherit" w:eastAsia="Times New Roman" w:hAnsi="inherit" w:cs="Segoe UI"/>
          <w:b/>
          <w:bCs/>
          <w:color w:val="262626"/>
          <w:sz w:val="24"/>
          <w:szCs w:val="24"/>
          <w:bdr w:val="none" w:sz="0" w:space="0" w:color="auto" w:frame="1"/>
          <w:lang w:eastAsia="uk-UA"/>
        </w:rPr>
        <w:t xml:space="preserve"> (I = V/R)</w:t>
      </w:r>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Since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INA226 </w:t>
      </w:r>
      <w:proofErr w:type="spellStart"/>
      <w:r w:rsidRPr="006C1393">
        <w:rPr>
          <w:rFonts w:ascii="inherit" w:eastAsia="Times New Roman" w:hAnsi="inherit" w:cs="Segoe UI"/>
          <w:color w:val="262626"/>
          <w:sz w:val="24"/>
          <w:szCs w:val="24"/>
          <w:bdr w:val="none" w:sz="0" w:space="0" w:color="auto" w:frame="1"/>
          <w:lang w:eastAsia="uk-UA"/>
        </w:rPr>
        <w:t>can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measure</w:t>
      </w:r>
      <w:proofErr w:type="spellEnd"/>
      <w:r w:rsidRPr="006C1393">
        <w:rPr>
          <w:rFonts w:ascii="inherit" w:eastAsia="Times New Roman" w:hAnsi="inherit" w:cs="Segoe UI"/>
          <w:color w:val="262626"/>
          <w:sz w:val="24"/>
          <w:szCs w:val="24"/>
          <w:bdr w:val="none" w:sz="0" w:space="0" w:color="auto" w:frame="1"/>
          <w:lang w:eastAsia="uk-UA"/>
        </w:rPr>
        <w:t xml:space="preserve"> a </w:t>
      </w:r>
      <w:proofErr w:type="spellStart"/>
      <w:r w:rsidRPr="006C1393">
        <w:rPr>
          <w:rFonts w:ascii="inherit" w:eastAsia="Times New Roman" w:hAnsi="inherit" w:cs="Segoe UI"/>
          <w:color w:val="262626"/>
          <w:sz w:val="24"/>
          <w:szCs w:val="24"/>
          <w:bdr w:val="none" w:sz="0" w:space="0" w:color="auto" w:frame="1"/>
          <w:lang w:eastAsia="uk-UA"/>
        </w:rPr>
        <w:t>maximum</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shunt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voltage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w:t>
      </w:r>
      <w:r w:rsidRPr="006C1393">
        <w:rPr>
          <w:rFonts w:ascii="inherit" w:eastAsia="Times New Roman" w:hAnsi="inherit" w:cs="Segoe UI"/>
          <w:b/>
          <w:bCs/>
          <w:color w:val="262626"/>
          <w:sz w:val="24"/>
          <w:szCs w:val="24"/>
          <w:bdr w:val="none" w:sz="0" w:space="0" w:color="auto" w:frame="1"/>
          <w:lang w:eastAsia="uk-UA"/>
        </w:rPr>
        <w:t>81.92mV</w:t>
      </w:r>
      <w:r w:rsidRPr="006C1393">
        <w:rPr>
          <w:rFonts w:ascii="inherit" w:eastAsia="Times New Roman" w:hAnsi="inherit" w:cs="Segoe UI"/>
          <w:color w:val="262626"/>
          <w:sz w:val="24"/>
          <w:szCs w:val="24"/>
          <w:bdr w:val="none" w:sz="0" w:space="0" w:color="auto" w:frame="1"/>
          <w:lang w:eastAsia="uk-UA"/>
        </w:rPr>
        <w:t> (</w:t>
      </w:r>
      <w:proofErr w:type="spellStart"/>
      <w:r w:rsidRPr="006C1393">
        <w:rPr>
          <w:rFonts w:ascii="inherit" w:eastAsia="Times New Roman" w:hAnsi="inherit" w:cs="Segoe UI"/>
          <w:color w:val="262626"/>
          <w:sz w:val="24"/>
          <w:szCs w:val="24"/>
          <w:bdr w:val="none" w:sz="0" w:space="0" w:color="auto" w:frame="1"/>
          <w:lang w:eastAsia="uk-UA"/>
        </w:rPr>
        <w:t>with</w:t>
      </w:r>
      <w:proofErr w:type="spellEnd"/>
      <w:r w:rsidRPr="006C1393">
        <w:rPr>
          <w:rFonts w:ascii="inherit" w:eastAsia="Times New Roman" w:hAnsi="inherit" w:cs="Segoe UI"/>
          <w:color w:val="262626"/>
          <w:sz w:val="24"/>
          <w:szCs w:val="24"/>
          <w:bdr w:val="none" w:sz="0" w:space="0" w:color="auto" w:frame="1"/>
          <w:lang w:eastAsia="uk-UA"/>
        </w:rPr>
        <w:t xml:space="preserve"> a </w:t>
      </w:r>
      <w:proofErr w:type="spellStart"/>
      <w:r w:rsidRPr="006C1393">
        <w:rPr>
          <w:rFonts w:ascii="inherit" w:eastAsia="Times New Roman" w:hAnsi="inherit" w:cs="Segoe UI"/>
          <w:color w:val="262626"/>
          <w:sz w:val="24"/>
          <w:szCs w:val="24"/>
          <w:bdr w:val="none" w:sz="0" w:space="0" w:color="auto" w:frame="1"/>
          <w:lang w:eastAsia="uk-UA"/>
        </w:rPr>
        <w:t>resolution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xml:space="preserve"> 2.5µV),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maximum</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current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dependent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w:t>
      </w:r>
      <w:proofErr w:type="spellStart"/>
      <w:r w:rsidRPr="006C1393">
        <w:rPr>
          <w:rFonts w:ascii="inherit" w:eastAsia="Times New Roman" w:hAnsi="inherit" w:cs="Segoe UI"/>
          <w:b/>
          <w:bCs/>
          <w:color w:val="262626"/>
          <w:sz w:val="24"/>
          <w:szCs w:val="24"/>
          <w:bdr w:val="none" w:sz="0" w:space="0" w:color="auto" w:frame="1"/>
          <w:lang w:eastAsia="uk-UA"/>
        </w:rPr>
        <w:t>resistance</w:t>
      </w:r>
      <w:proofErr w:type="spellEnd"/>
      <w:r w:rsidRPr="006C1393">
        <w:rPr>
          <w:rFonts w:ascii="inherit" w:eastAsia="Times New Roman" w:hAnsi="inherit" w:cs="Segoe UI"/>
          <w:color w:val="262626"/>
          <w:sz w:val="24"/>
          <w:szCs w:val="24"/>
          <w:bdr w:val="none" w:sz="0" w:space="0" w:color="auto" w:frame="1"/>
          <w:lang w:eastAsia="uk-UA"/>
        </w:rPr>
        <w:t>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shunt</w:t>
      </w:r>
      <w:proofErr w:type="spellEnd"/>
      <w:r w:rsidRPr="006C1393">
        <w:rPr>
          <w:rFonts w:ascii="inherit" w:eastAsia="Times New Roman" w:hAnsi="inherit" w:cs="Segoe UI"/>
          <w:color w:val="262626"/>
          <w:sz w:val="24"/>
          <w:szCs w:val="24"/>
          <w:bdr w:val="none" w:sz="0" w:space="0" w:color="auto" w:frame="1"/>
          <w:lang w:eastAsia="uk-UA"/>
        </w:rPr>
        <w:t>.</w:t>
      </w:r>
    </w:p>
    <w:p w14:paraId="39BEFB94" w14:textId="77777777" w:rsidR="006C1393" w:rsidRPr="006C1393" w:rsidRDefault="006C1393" w:rsidP="006C1393">
      <w:pPr>
        <w:shd w:val="clear" w:color="auto" w:fill="FFFFFF"/>
        <w:spacing w:after="10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color w:val="262626"/>
          <w:sz w:val="24"/>
          <w:szCs w:val="24"/>
          <w:bdr w:val="none" w:sz="0" w:space="0" w:color="auto" w:frame="1"/>
          <w:lang w:eastAsia="uk-UA"/>
        </w:rPr>
        <w:t>Below</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is</w:t>
      </w:r>
      <w:proofErr w:type="spellEnd"/>
      <w:r w:rsidRPr="006C1393">
        <w:rPr>
          <w:rFonts w:ascii="inherit" w:eastAsia="Times New Roman" w:hAnsi="inherit" w:cs="Segoe UI"/>
          <w:color w:val="262626"/>
          <w:sz w:val="24"/>
          <w:szCs w:val="24"/>
          <w:bdr w:val="none" w:sz="0" w:space="0" w:color="auto" w:frame="1"/>
          <w:lang w:eastAsia="uk-UA"/>
        </w:rPr>
        <w:t xml:space="preserve"> a </w:t>
      </w:r>
      <w:proofErr w:type="spellStart"/>
      <w:r w:rsidRPr="006C1393">
        <w:rPr>
          <w:rFonts w:ascii="inherit" w:eastAsia="Times New Roman" w:hAnsi="inherit" w:cs="Segoe UI"/>
          <w:color w:val="262626"/>
          <w:sz w:val="24"/>
          <w:szCs w:val="24"/>
          <w:bdr w:val="none" w:sz="0" w:space="0" w:color="auto" w:frame="1"/>
          <w:lang w:eastAsia="uk-UA"/>
        </w:rPr>
        <w:t>table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suggested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shunts</w:t>
      </w:r>
      <w:proofErr w:type="spellEnd"/>
      <w:r w:rsidRPr="006C1393">
        <w:rPr>
          <w:rFonts w:ascii="inherit" w:eastAsia="Times New Roman" w:hAnsi="inherit" w:cs="Segoe UI"/>
          <w:color w:val="262626"/>
          <w:sz w:val="24"/>
          <w:szCs w:val="24"/>
          <w:bdr w:val="none" w:sz="0" w:space="0" w:color="auto" w:frame="1"/>
          <w:lang w:eastAsia="uk-UA"/>
        </w:rPr>
        <w:t>.</w:t>
      </w:r>
    </w:p>
    <w:tbl>
      <w:tblPr>
        <w:tblW w:w="0" w:type="auto"/>
        <w:tblCellMar>
          <w:left w:w="0" w:type="dxa"/>
          <w:right w:w="0" w:type="dxa"/>
        </w:tblCellMar>
        <w:tblLook w:val="04A0" w:firstRow="1" w:lastRow="0" w:firstColumn="1" w:lastColumn="0" w:noHBand="0" w:noVBand="1"/>
      </w:tblPr>
      <w:tblGrid>
        <w:gridCol w:w="1814"/>
        <w:gridCol w:w="1637"/>
        <w:gridCol w:w="1037"/>
        <w:gridCol w:w="1918"/>
        <w:gridCol w:w="1695"/>
        <w:gridCol w:w="1538"/>
      </w:tblGrid>
      <w:tr w:rsidR="006C1393" w:rsidRPr="006C1393" w14:paraId="1DE8FAF0" w14:textId="77777777" w:rsidTr="006C1393">
        <w:tc>
          <w:tcPr>
            <w:tcW w:w="0" w:type="auto"/>
            <w:shd w:val="clear" w:color="auto" w:fill="auto"/>
            <w:tcMar>
              <w:top w:w="75" w:type="dxa"/>
              <w:left w:w="135" w:type="dxa"/>
              <w:bottom w:w="75" w:type="dxa"/>
              <w:right w:w="135" w:type="dxa"/>
            </w:tcMar>
            <w:vAlign w:val="bottom"/>
            <w:hideMark/>
          </w:tcPr>
          <w:p w14:paraId="6EC6418B"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proofErr w:type="spellStart"/>
            <w:r w:rsidRPr="006C1393">
              <w:rPr>
                <w:rFonts w:ascii="inherit" w:eastAsia="Times New Roman" w:hAnsi="inherit" w:cs="Times New Roman"/>
                <w:b/>
                <w:bCs/>
                <w:sz w:val="23"/>
                <w:szCs w:val="23"/>
                <w:bdr w:val="none" w:sz="0" w:space="0" w:color="auto" w:frame="1"/>
                <w:lang w:eastAsia="uk-UA"/>
              </w:rPr>
              <w:t>Shunt</w:t>
            </w:r>
            <w:proofErr w:type="spellEnd"/>
            <w:r w:rsidRPr="006C1393">
              <w:rPr>
                <w:rFonts w:ascii="inherit" w:eastAsia="Times New Roman" w:hAnsi="inherit" w:cs="Times New Roman"/>
                <w:b/>
                <w:bCs/>
                <w:sz w:val="23"/>
                <w:szCs w:val="23"/>
                <w:bdr w:val="none" w:sz="0" w:space="0" w:color="auto" w:frame="1"/>
                <w:lang w:eastAsia="uk-UA"/>
              </w:rPr>
              <w:t xml:space="preserve"> </w:t>
            </w:r>
            <w:proofErr w:type="spellStart"/>
            <w:r w:rsidRPr="006C1393">
              <w:rPr>
                <w:rFonts w:ascii="inherit" w:eastAsia="Times New Roman" w:hAnsi="inherit" w:cs="Times New Roman"/>
                <w:b/>
                <w:bCs/>
                <w:sz w:val="23"/>
                <w:szCs w:val="23"/>
                <w:bdr w:val="none" w:sz="0" w:space="0" w:color="auto" w:frame="1"/>
                <w:lang w:eastAsia="uk-UA"/>
              </w:rPr>
              <w:t>Resistance</w:t>
            </w:r>
            <w:proofErr w:type="spellEnd"/>
          </w:p>
        </w:tc>
        <w:tc>
          <w:tcPr>
            <w:tcW w:w="0" w:type="auto"/>
            <w:shd w:val="clear" w:color="auto" w:fill="auto"/>
            <w:tcMar>
              <w:top w:w="75" w:type="dxa"/>
              <w:left w:w="135" w:type="dxa"/>
              <w:bottom w:w="75" w:type="dxa"/>
              <w:right w:w="135" w:type="dxa"/>
            </w:tcMar>
            <w:vAlign w:val="bottom"/>
            <w:hideMark/>
          </w:tcPr>
          <w:p w14:paraId="46CD5719"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proofErr w:type="spellStart"/>
            <w:r w:rsidRPr="006C1393">
              <w:rPr>
                <w:rFonts w:ascii="inherit" w:eastAsia="Times New Roman" w:hAnsi="inherit" w:cs="Times New Roman"/>
                <w:b/>
                <w:bCs/>
                <w:sz w:val="23"/>
                <w:szCs w:val="23"/>
                <w:bdr w:val="none" w:sz="0" w:space="0" w:color="auto" w:frame="1"/>
                <w:lang w:eastAsia="uk-UA"/>
              </w:rPr>
              <w:t>Max</w:t>
            </w:r>
            <w:proofErr w:type="spellEnd"/>
            <w:r w:rsidRPr="006C1393">
              <w:rPr>
                <w:rFonts w:ascii="inherit" w:eastAsia="Times New Roman" w:hAnsi="inherit" w:cs="Times New Roman"/>
                <w:b/>
                <w:bCs/>
                <w:sz w:val="23"/>
                <w:szCs w:val="23"/>
                <w:bdr w:val="none" w:sz="0" w:space="0" w:color="auto" w:frame="1"/>
                <w:lang w:eastAsia="uk-UA"/>
              </w:rPr>
              <w:t xml:space="preserve"> </w:t>
            </w:r>
            <w:proofErr w:type="spellStart"/>
            <w:r w:rsidRPr="006C1393">
              <w:rPr>
                <w:rFonts w:ascii="inherit" w:eastAsia="Times New Roman" w:hAnsi="inherit" w:cs="Times New Roman"/>
                <w:b/>
                <w:bCs/>
                <w:sz w:val="23"/>
                <w:szCs w:val="23"/>
                <w:bdr w:val="none" w:sz="0" w:space="0" w:color="auto" w:frame="1"/>
                <w:lang w:eastAsia="uk-UA"/>
              </w:rPr>
              <w:t>Current</w:t>
            </w:r>
            <w:proofErr w:type="spellEnd"/>
            <w:r w:rsidRPr="006C1393">
              <w:rPr>
                <w:rFonts w:ascii="inherit" w:eastAsia="Times New Roman" w:hAnsi="inherit" w:cs="Times New Roman"/>
                <w:b/>
                <w:bCs/>
                <w:sz w:val="23"/>
                <w:szCs w:val="23"/>
                <w:bdr w:val="none" w:sz="0" w:space="0" w:color="auto" w:frame="1"/>
                <w:lang w:eastAsia="uk-UA"/>
              </w:rPr>
              <w:t xml:space="preserve"> (A)</w:t>
            </w:r>
          </w:p>
        </w:tc>
        <w:tc>
          <w:tcPr>
            <w:tcW w:w="0" w:type="auto"/>
            <w:shd w:val="clear" w:color="auto" w:fill="auto"/>
            <w:tcMar>
              <w:top w:w="75" w:type="dxa"/>
              <w:left w:w="135" w:type="dxa"/>
              <w:bottom w:w="75" w:type="dxa"/>
              <w:right w:w="135" w:type="dxa"/>
            </w:tcMar>
            <w:vAlign w:val="bottom"/>
            <w:hideMark/>
          </w:tcPr>
          <w:p w14:paraId="4E933F9C"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proofErr w:type="spellStart"/>
            <w:r w:rsidRPr="006C1393">
              <w:rPr>
                <w:rFonts w:ascii="inherit" w:eastAsia="Times New Roman" w:hAnsi="inherit" w:cs="Times New Roman"/>
                <w:b/>
                <w:bCs/>
                <w:sz w:val="23"/>
                <w:szCs w:val="23"/>
                <w:bdr w:val="none" w:sz="0" w:space="0" w:color="auto" w:frame="1"/>
                <w:lang w:eastAsia="uk-UA"/>
              </w:rPr>
              <w:t>Part</w:t>
            </w:r>
            <w:proofErr w:type="spellEnd"/>
            <w:r w:rsidRPr="006C1393">
              <w:rPr>
                <w:rFonts w:ascii="inherit" w:eastAsia="Times New Roman" w:hAnsi="inherit" w:cs="Times New Roman"/>
                <w:b/>
                <w:bCs/>
                <w:sz w:val="23"/>
                <w:szCs w:val="23"/>
                <w:bdr w:val="none" w:sz="0" w:space="0" w:color="auto" w:frame="1"/>
                <w:lang w:eastAsia="uk-UA"/>
              </w:rPr>
              <w:t xml:space="preserve"> </w:t>
            </w:r>
            <w:proofErr w:type="spellStart"/>
            <w:r w:rsidRPr="006C1393">
              <w:rPr>
                <w:rFonts w:ascii="inherit" w:eastAsia="Times New Roman" w:hAnsi="inherit" w:cs="Times New Roman"/>
                <w:b/>
                <w:bCs/>
                <w:sz w:val="23"/>
                <w:szCs w:val="23"/>
                <w:bdr w:val="none" w:sz="0" w:space="0" w:color="auto" w:frame="1"/>
                <w:lang w:eastAsia="uk-UA"/>
              </w:rPr>
              <w:t>Size</w:t>
            </w:r>
            <w:proofErr w:type="spellEnd"/>
          </w:p>
        </w:tc>
        <w:tc>
          <w:tcPr>
            <w:tcW w:w="0" w:type="auto"/>
            <w:shd w:val="clear" w:color="auto" w:fill="auto"/>
            <w:tcMar>
              <w:top w:w="75" w:type="dxa"/>
              <w:left w:w="135" w:type="dxa"/>
              <w:bottom w:w="75" w:type="dxa"/>
              <w:right w:w="135" w:type="dxa"/>
            </w:tcMar>
            <w:vAlign w:val="bottom"/>
            <w:hideMark/>
          </w:tcPr>
          <w:p w14:paraId="01FC223C"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proofErr w:type="spellStart"/>
            <w:r w:rsidRPr="006C1393">
              <w:rPr>
                <w:rFonts w:ascii="inherit" w:eastAsia="Times New Roman" w:hAnsi="inherit" w:cs="Times New Roman"/>
                <w:b/>
                <w:bCs/>
                <w:sz w:val="23"/>
                <w:szCs w:val="23"/>
                <w:bdr w:val="none" w:sz="0" w:space="0" w:color="auto" w:frame="1"/>
                <w:lang w:eastAsia="uk-UA"/>
              </w:rPr>
              <w:t>Part</w:t>
            </w:r>
            <w:proofErr w:type="spellEnd"/>
            <w:r w:rsidRPr="006C1393">
              <w:rPr>
                <w:rFonts w:ascii="inherit" w:eastAsia="Times New Roman" w:hAnsi="inherit" w:cs="Times New Roman"/>
                <w:b/>
                <w:bCs/>
                <w:sz w:val="23"/>
                <w:szCs w:val="23"/>
                <w:bdr w:val="none" w:sz="0" w:space="0" w:color="auto" w:frame="1"/>
                <w:lang w:eastAsia="uk-UA"/>
              </w:rPr>
              <w:t xml:space="preserve"> </w:t>
            </w:r>
            <w:proofErr w:type="spellStart"/>
            <w:r w:rsidRPr="006C1393">
              <w:rPr>
                <w:rFonts w:ascii="inherit" w:eastAsia="Times New Roman" w:hAnsi="inherit" w:cs="Times New Roman"/>
                <w:b/>
                <w:bCs/>
                <w:sz w:val="23"/>
                <w:szCs w:val="23"/>
                <w:bdr w:val="none" w:sz="0" w:space="0" w:color="auto" w:frame="1"/>
                <w:lang w:eastAsia="uk-UA"/>
              </w:rPr>
              <w:t>Number</w:t>
            </w:r>
            <w:proofErr w:type="spellEnd"/>
          </w:p>
        </w:tc>
        <w:tc>
          <w:tcPr>
            <w:tcW w:w="0" w:type="auto"/>
            <w:shd w:val="clear" w:color="auto" w:fill="auto"/>
            <w:tcMar>
              <w:top w:w="75" w:type="dxa"/>
              <w:left w:w="135" w:type="dxa"/>
              <w:bottom w:w="75" w:type="dxa"/>
              <w:right w:w="135" w:type="dxa"/>
            </w:tcMar>
            <w:vAlign w:val="bottom"/>
            <w:hideMark/>
          </w:tcPr>
          <w:p w14:paraId="40BA141D"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proofErr w:type="spellStart"/>
            <w:r w:rsidRPr="006C1393">
              <w:rPr>
                <w:rFonts w:ascii="inherit" w:eastAsia="Times New Roman" w:hAnsi="inherit" w:cs="Times New Roman"/>
                <w:b/>
                <w:bCs/>
                <w:sz w:val="23"/>
                <w:szCs w:val="23"/>
                <w:bdr w:val="none" w:sz="0" w:space="0" w:color="auto" w:frame="1"/>
                <w:lang w:eastAsia="uk-UA"/>
              </w:rPr>
              <w:t>Power</w:t>
            </w:r>
            <w:proofErr w:type="spellEnd"/>
            <w:r w:rsidRPr="006C1393">
              <w:rPr>
                <w:rFonts w:ascii="inherit" w:eastAsia="Times New Roman" w:hAnsi="inherit" w:cs="Times New Roman"/>
                <w:b/>
                <w:bCs/>
                <w:sz w:val="23"/>
                <w:szCs w:val="23"/>
                <w:bdr w:val="none" w:sz="0" w:space="0" w:color="auto" w:frame="1"/>
                <w:lang w:eastAsia="uk-UA"/>
              </w:rPr>
              <w:t xml:space="preserve"> </w:t>
            </w:r>
            <w:proofErr w:type="spellStart"/>
            <w:r w:rsidRPr="006C1393">
              <w:rPr>
                <w:rFonts w:ascii="inherit" w:eastAsia="Times New Roman" w:hAnsi="inherit" w:cs="Times New Roman"/>
                <w:b/>
                <w:bCs/>
                <w:sz w:val="23"/>
                <w:szCs w:val="23"/>
                <w:bdr w:val="none" w:sz="0" w:space="0" w:color="auto" w:frame="1"/>
                <w:lang w:eastAsia="uk-UA"/>
              </w:rPr>
              <w:t>Rating</w:t>
            </w:r>
            <w:proofErr w:type="spellEnd"/>
            <w:r w:rsidRPr="006C1393">
              <w:rPr>
                <w:rFonts w:ascii="inherit" w:eastAsia="Times New Roman" w:hAnsi="inherit" w:cs="Times New Roman"/>
                <w:b/>
                <w:bCs/>
                <w:sz w:val="23"/>
                <w:szCs w:val="23"/>
                <w:bdr w:val="none" w:sz="0" w:space="0" w:color="auto" w:frame="1"/>
                <w:lang w:eastAsia="uk-UA"/>
              </w:rPr>
              <w:t xml:space="preserve"> (W)</w:t>
            </w:r>
          </w:p>
        </w:tc>
        <w:tc>
          <w:tcPr>
            <w:tcW w:w="0" w:type="auto"/>
            <w:shd w:val="clear" w:color="auto" w:fill="auto"/>
            <w:tcMar>
              <w:top w:w="75" w:type="dxa"/>
              <w:left w:w="135" w:type="dxa"/>
              <w:bottom w:w="75" w:type="dxa"/>
              <w:right w:w="135" w:type="dxa"/>
            </w:tcMar>
            <w:vAlign w:val="bottom"/>
            <w:hideMark/>
          </w:tcPr>
          <w:p w14:paraId="3DA27ED8"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proofErr w:type="spellStart"/>
            <w:r w:rsidRPr="006C1393">
              <w:rPr>
                <w:rFonts w:ascii="inherit" w:eastAsia="Times New Roman" w:hAnsi="inherit" w:cs="Times New Roman"/>
                <w:b/>
                <w:bCs/>
                <w:sz w:val="23"/>
                <w:szCs w:val="23"/>
                <w:bdr w:val="none" w:sz="0" w:space="0" w:color="auto" w:frame="1"/>
                <w:lang w:eastAsia="uk-UA"/>
              </w:rPr>
              <w:t>Max</w:t>
            </w:r>
            <w:proofErr w:type="spellEnd"/>
            <w:r w:rsidRPr="006C1393">
              <w:rPr>
                <w:rFonts w:ascii="inherit" w:eastAsia="Times New Roman" w:hAnsi="inherit" w:cs="Times New Roman"/>
                <w:b/>
                <w:bCs/>
                <w:sz w:val="23"/>
                <w:szCs w:val="23"/>
                <w:bdr w:val="none" w:sz="0" w:space="0" w:color="auto" w:frame="1"/>
                <w:lang w:eastAsia="uk-UA"/>
              </w:rPr>
              <w:t xml:space="preserve"> </w:t>
            </w:r>
            <w:proofErr w:type="spellStart"/>
            <w:r w:rsidRPr="006C1393">
              <w:rPr>
                <w:rFonts w:ascii="inherit" w:eastAsia="Times New Roman" w:hAnsi="inherit" w:cs="Times New Roman"/>
                <w:b/>
                <w:bCs/>
                <w:sz w:val="23"/>
                <w:szCs w:val="23"/>
                <w:bdr w:val="none" w:sz="0" w:space="0" w:color="auto" w:frame="1"/>
                <w:lang w:eastAsia="uk-UA"/>
              </w:rPr>
              <w:t>Power</w:t>
            </w:r>
            <w:proofErr w:type="spellEnd"/>
            <w:r w:rsidRPr="006C1393">
              <w:rPr>
                <w:rFonts w:ascii="inherit" w:eastAsia="Times New Roman" w:hAnsi="inherit" w:cs="Times New Roman"/>
                <w:b/>
                <w:bCs/>
                <w:sz w:val="23"/>
                <w:szCs w:val="23"/>
                <w:bdr w:val="none" w:sz="0" w:space="0" w:color="auto" w:frame="1"/>
                <w:lang w:eastAsia="uk-UA"/>
              </w:rPr>
              <w:t xml:space="preserve"> (W)</w:t>
            </w:r>
          </w:p>
        </w:tc>
      </w:tr>
      <w:tr w:rsidR="006C1393" w:rsidRPr="006C1393" w14:paraId="5148E537" w14:textId="77777777" w:rsidTr="006C1393">
        <w:tc>
          <w:tcPr>
            <w:tcW w:w="0" w:type="auto"/>
            <w:shd w:val="clear" w:color="auto" w:fill="auto"/>
            <w:tcMar>
              <w:top w:w="75" w:type="dxa"/>
              <w:left w:w="135" w:type="dxa"/>
              <w:bottom w:w="75" w:type="dxa"/>
              <w:right w:w="135" w:type="dxa"/>
            </w:tcMar>
            <w:vAlign w:val="bottom"/>
            <w:hideMark/>
          </w:tcPr>
          <w:p w14:paraId="0DEF9432"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0.003</w:t>
            </w:r>
          </w:p>
        </w:tc>
        <w:tc>
          <w:tcPr>
            <w:tcW w:w="0" w:type="auto"/>
            <w:shd w:val="clear" w:color="auto" w:fill="auto"/>
            <w:tcMar>
              <w:top w:w="75" w:type="dxa"/>
              <w:left w:w="135" w:type="dxa"/>
              <w:bottom w:w="75" w:type="dxa"/>
              <w:right w:w="135" w:type="dxa"/>
            </w:tcMar>
            <w:vAlign w:val="bottom"/>
            <w:hideMark/>
          </w:tcPr>
          <w:p w14:paraId="3B14EED2"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27.31</w:t>
            </w:r>
          </w:p>
        </w:tc>
        <w:tc>
          <w:tcPr>
            <w:tcW w:w="0" w:type="auto"/>
            <w:shd w:val="clear" w:color="auto" w:fill="auto"/>
            <w:tcMar>
              <w:top w:w="75" w:type="dxa"/>
              <w:left w:w="135" w:type="dxa"/>
              <w:bottom w:w="75" w:type="dxa"/>
              <w:right w:w="135" w:type="dxa"/>
            </w:tcMar>
            <w:vAlign w:val="bottom"/>
            <w:hideMark/>
          </w:tcPr>
          <w:p w14:paraId="2D1AD205"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2512</w:t>
            </w:r>
          </w:p>
        </w:tc>
        <w:tc>
          <w:tcPr>
            <w:tcW w:w="0" w:type="auto"/>
            <w:shd w:val="clear" w:color="auto" w:fill="auto"/>
            <w:tcMar>
              <w:top w:w="75" w:type="dxa"/>
              <w:left w:w="135" w:type="dxa"/>
              <w:bottom w:w="75" w:type="dxa"/>
              <w:right w:w="135" w:type="dxa"/>
            </w:tcMar>
            <w:vAlign w:val="bottom"/>
            <w:hideMark/>
          </w:tcPr>
          <w:p w14:paraId="78F7DA96"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ERJMS4SF3M0U</w:t>
            </w:r>
          </w:p>
        </w:tc>
        <w:tc>
          <w:tcPr>
            <w:tcW w:w="0" w:type="auto"/>
            <w:shd w:val="clear" w:color="auto" w:fill="auto"/>
            <w:tcMar>
              <w:top w:w="75" w:type="dxa"/>
              <w:left w:w="135" w:type="dxa"/>
              <w:bottom w:w="75" w:type="dxa"/>
              <w:right w:w="135" w:type="dxa"/>
            </w:tcMar>
            <w:vAlign w:val="bottom"/>
            <w:hideMark/>
          </w:tcPr>
          <w:p w14:paraId="5789A55A"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3</w:t>
            </w:r>
          </w:p>
        </w:tc>
        <w:tc>
          <w:tcPr>
            <w:tcW w:w="0" w:type="auto"/>
            <w:shd w:val="clear" w:color="auto" w:fill="auto"/>
            <w:tcMar>
              <w:top w:w="75" w:type="dxa"/>
              <w:left w:w="135" w:type="dxa"/>
              <w:bottom w:w="75" w:type="dxa"/>
              <w:right w:w="135" w:type="dxa"/>
            </w:tcMar>
            <w:vAlign w:val="bottom"/>
            <w:hideMark/>
          </w:tcPr>
          <w:p w14:paraId="56994715"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2.24</w:t>
            </w:r>
          </w:p>
        </w:tc>
      </w:tr>
      <w:tr w:rsidR="006C1393" w:rsidRPr="006C1393" w14:paraId="2981A58A" w14:textId="77777777" w:rsidTr="006C1393">
        <w:tc>
          <w:tcPr>
            <w:tcW w:w="0" w:type="auto"/>
            <w:shd w:val="clear" w:color="auto" w:fill="auto"/>
            <w:tcMar>
              <w:top w:w="75" w:type="dxa"/>
              <w:left w:w="135" w:type="dxa"/>
              <w:bottom w:w="75" w:type="dxa"/>
              <w:right w:w="135" w:type="dxa"/>
            </w:tcMar>
            <w:vAlign w:val="bottom"/>
            <w:hideMark/>
          </w:tcPr>
          <w:p w14:paraId="748E6118"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lastRenderedPageBreak/>
              <w:t>0.004</w:t>
            </w:r>
          </w:p>
        </w:tc>
        <w:tc>
          <w:tcPr>
            <w:tcW w:w="0" w:type="auto"/>
            <w:shd w:val="clear" w:color="auto" w:fill="auto"/>
            <w:tcMar>
              <w:top w:w="75" w:type="dxa"/>
              <w:left w:w="135" w:type="dxa"/>
              <w:bottom w:w="75" w:type="dxa"/>
              <w:right w:w="135" w:type="dxa"/>
            </w:tcMar>
            <w:vAlign w:val="bottom"/>
            <w:hideMark/>
          </w:tcPr>
          <w:p w14:paraId="152FC810"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20.48</w:t>
            </w:r>
          </w:p>
        </w:tc>
        <w:tc>
          <w:tcPr>
            <w:tcW w:w="0" w:type="auto"/>
            <w:shd w:val="clear" w:color="auto" w:fill="auto"/>
            <w:tcMar>
              <w:top w:w="75" w:type="dxa"/>
              <w:left w:w="135" w:type="dxa"/>
              <w:bottom w:w="75" w:type="dxa"/>
              <w:right w:w="135" w:type="dxa"/>
            </w:tcMar>
            <w:vAlign w:val="bottom"/>
            <w:hideMark/>
          </w:tcPr>
          <w:p w14:paraId="651AC87B"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2512</w:t>
            </w:r>
          </w:p>
        </w:tc>
        <w:tc>
          <w:tcPr>
            <w:tcW w:w="0" w:type="auto"/>
            <w:shd w:val="clear" w:color="auto" w:fill="auto"/>
            <w:tcMar>
              <w:top w:w="75" w:type="dxa"/>
              <w:left w:w="135" w:type="dxa"/>
              <w:bottom w:w="75" w:type="dxa"/>
              <w:right w:w="135" w:type="dxa"/>
            </w:tcMar>
            <w:vAlign w:val="bottom"/>
            <w:hideMark/>
          </w:tcPr>
          <w:p w14:paraId="4F89F924"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ERJMS4SF4M0U</w:t>
            </w:r>
          </w:p>
        </w:tc>
        <w:tc>
          <w:tcPr>
            <w:tcW w:w="0" w:type="auto"/>
            <w:shd w:val="clear" w:color="auto" w:fill="auto"/>
            <w:tcMar>
              <w:top w:w="75" w:type="dxa"/>
              <w:left w:w="135" w:type="dxa"/>
              <w:bottom w:w="75" w:type="dxa"/>
              <w:right w:w="135" w:type="dxa"/>
            </w:tcMar>
            <w:vAlign w:val="bottom"/>
            <w:hideMark/>
          </w:tcPr>
          <w:p w14:paraId="7B27A77A"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3</w:t>
            </w:r>
          </w:p>
        </w:tc>
        <w:tc>
          <w:tcPr>
            <w:tcW w:w="0" w:type="auto"/>
            <w:shd w:val="clear" w:color="auto" w:fill="auto"/>
            <w:tcMar>
              <w:top w:w="75" w:type="dxa"/>
              <w:left w:w="135" w:type="dxa"/>
              <w:bottom w:w="75" w:type="dxa"/>
              <w:right w:w="135" w:type="dxa"/>
            </w:tcMar>
            <w:vAlign w:val="bottom"/>
            <w:hideMark/>
          </w:tcPr>
          <w:p w14:paraId="3B50E583"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1.68</w:t>
            </w:r>
          </w:p>
        </w:tc>
      </w:tr>
      <w:tr w:rsidR="006C1393" w:rsidRPr="006C1393" w14:paraId="27C7F6E0" w14:textId="77777777" w:rsidTr="006C1393">
        <w:tc>
          <w:tcPr>
            <w:tcW w:w="0" w:type="auto"/>
            <w:shd w:val="clear" w:color="auto" w:fill="auto"/>
            <w:tcMar>
              <w:top w:w="75" w:type="dxa"/>
              <w:left w:w="135" w:type="dxa"/>
              <w:bottom w:w="75" w:type="dxa"/>
              <w:right w:w="135" w:type="dxa"/>
            </w:tcMar>
            <w:vAlign w:val="bottom"/>
            <w:hideMark/>
          </w:tcPr>
          <w:p w14:paraId="6DB85587"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0.005</w:t>
            </w:r>
          </w:p>
        </w:tc>
        <w:tc>
          <w:tcPr>
            <w:tcW w:w="0" w:type="auto"/>
            <w:shd w:val="clear" w:color="auto" w:fill="auto"/>
            <w:tcMar>
              <w:top w:w="75" w:type="dxa"/>
              <w:left w:w="135" w:type="dxa"/>
              <w:bottom w:w="75" w:type="dxa"/>
              <w:right w:w="135" w:type="dxa"/>
            </w:tcMar>
            <w:vAlign w:val="bottom"/>
            <w:hideMark/>
          </w:tcPr>
          <w:p w14:paraId="53B6174D"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16.38</w:t>
            </w:r>
          </w:p>
        </w:tc>
        <w:tc>
          <w:tcPr>
            <w:tcW w:w="0" w:type="auto"/>
            <w:shd w:val="clear" w:color="auto" w:fill="auto"/>
            <w:tcMar>
              <w:top w:w="75" w:type="dxa"/>
              <w:left w:w="135" w:type="dxa"/>
              <w:bottom w:w="75" w:type="dxa"/>
              <w:right w:w="135" w:type="dxa"/>
            </w:tcMar>
            <w:vAlign w:val="bottom"/>
            <w:hideMark/>
          </w:tcPr>
          <w:p w14:paraId="0BA8B72C"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2512</w:t>
            </w:r>
          </w:p>
        </w:tc>
        <w:tc>
          <w:tcPr>
            <w:tcW w:w="0" w:type="auto"/>
            <w:shd w:val="clear" w:color="auto" w:fill="auto"/>
            <w:tcMar>
              <w:top w:w="75" w:type="dxa"/>
              <w:left w:w="135" w:type="dxa"/>
              <w:bottom w:w="75" w:type="dxa"/>
              <w:right w:w="135" w:type="dxa"/>
            </w:tcMar>
            <w:vAlign w:val="bottom"/>
            <w:hideMark/>
          </w:tcPr>
          <w:p w14:paraId="6287D06C"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ERJMS4HF5M0U</w:t>
            </w:r>
          </w:p>
        </w:tc>
        <w:tc>
          <w:tcPr>
            <w:tcW w:w="0" w:type="auto"/>
            <w:shd w:val="clear" w:color="auto" w:fill="auto"/>
            <w:tcMar>
              <w:top w:w="75" w:type="dxa"/>
              <w:left w:w="135" w:type="dxa"/>
              <w:bottom w:w="75" w:type="dxa"/>
              <w:right w:w="135" w:type="dxa"/>
            </w:tcMar>
            <w:vAlign w:val="bottom"/>
            <w:hideMark/>
          </w:tcPr>
          <w:p w14:paraId="0F53BD58"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3</w:t>
            </w:r>
          </w:p>
        </w:tc>
        <w:tc>
          <w:tcPr>
            <w:tcW w:w="0" w:type="auto"/>
            <w:shd w:val="clear" w:color="auto" w:fill="auto"/>
            <w:tcMar>
              <w:top w:w="75" w:type="dxa"/>
              <w:left w:w="135" w:type="dxa"/>
              <w:bottom w:w="75" w:type="dxa"/>
              <w:right w:w="135" w:type="dxa"/>
            </w:tcMar>
            <w:vAlign w:val="bottom"/>
            <w:hideMark/>
          </w:tcPr>
          <w:p w14:paraId="1A9380FC"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1.34</w:t>
            </w:r>
          </w:p>
        </w:tc>
      </w:tr>
      <w:tr w:rsidR="006C1393" w:rsidRPr="006C1393" w14:paraId="3572F10E" w14:textId="77777777" w:rsidTr="006C1393">
        <w:tc>
          <w:tcPr>
            <w:tcW w:w="0" w:type="auto"/>
            <w:shd w:val="clear" w:color="auto" w:fill="auto"/>
            <w:tcMar>
              <w:top w:w="75" w:type="dxa"/>
              <w:left w:w="135" w:type="dxa"/>
              <w:bottom w:w="75" w:type="dxa"/>
              <w:right w:w="135" w:type="dxa"/>
            </w:tcMar>
            <w:vAlign w:val="bottom"/>
            <w:hideMark/>
          </w:tcPr>
          <w:p w14:paraId="3D56B31C"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0.006</w:t>
            </w:r>
          </w:p>
        </w:tc>
        <w:tc>
          <w:tcPr>
            <w:tcW w:w="0" w:type="auto"/>
            <w:shd w:val="clear" w:color="auto" w:fill="auto"/>
            <w:tcMar>
              <w:top w:w="75" w:type="dxa"/>
              <w:left w:w="135" w:type="dxa"/>
              <w:bottom w:w="75" w:type="dxa"/>
              <w:right w:w="135" w:type="dxa"/>
            </w:tcMar>
            <w:vAlign w:val="bottom"/>
            <w:hideMark/>
          </w:tcPr>
          <w:p w14:paraId="42221ACE"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13.65</w:t>
            </w:r>
          </w:p>
        </w:tc>
        <w:tc>
          <w:tcPr>
            <w:tcW w:w="0" w:type="auto"/>
            <w:shd w:val="clear" w:color="auto" w:fill="auto"/>
            <w:tcMar>
              <w:top w:w="75" w:type="dxa"/>
              <w:left w:w="135" w:type="dxa"/>
              <w:bottom w:w="75" w:type="dxa"/>
              <w:right w:w="135" w:type="dxa"/>
            </w:tcMar>
            <w:vAlign w:val="bottom"/>
            <w:hideMark/>
          </w:tcPr>
          <w:p w14:paraId="316B1E50"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2512</w:t>
            </w:r>
          </w:p>
        </w:tc>
        <w:tc>
          <w:tcPr>
            <w:tcW w:w="0" w:type="auto"/>
            <w:shd w:val="clear" w:color="auto" w:fill="auto"/>
            <w:tcMar>
              <w:top w:w="75" w:type="dxa"/>
              <w:left w:w="135" w:type="dxa"/>
              <w:bottom w:w="75" w:type="dxa"/>
              <w:right w:w="135" w:type="dxa"/>
            </w:tcMar>
            <w:vAlign w:val="bottom"/>
            <w:hideMark/>
          </w:tcPr>
          <w:p w14:paraId="7576B5DB"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ERJMS4HF6M0U</w:t>
            </w:r>
          </w:p>
        </w:tc>
        <w:tc>
          <w:tcPr>
            <w:tcW w:w="0" w:type="auto"/>
            <w:shd w:val="clear" w:color="auto" w:fill="auto"/>
            <w:tcMar>
              <w:top w:w="75" w:type="dxa"/>
              <w:left w:w="135" w:type="dxa"/>
              <w:bottom w:w="75" w:type="dxa"/>
              <w:right w:w="135" w:type="dxa"/>
            </w:tcMar>
            <w:vAlign w:val="bottom"/>
            <w:hideMark/>
          </w:tcPr>
          <w:p w14:paraId="662B87BF"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3</w:t>
            </w:r>
          </w:p>
        </w:tc>
        <w:tc>
          <w:tcPr>
            <w:tcW w:w="0" w:type="auto"/>
            <w:shd w:val="clear" w:color="auto" w:fill="auto"/>
            <w:tcMar>
              <w:top w:w="75" w:type="dxa"/>
              <w:left w:w="135" w:type="dxa"/>
              <w:bottom w:w="75" w:type="dxa"/>
              <w:right w:w="135" w:type="dxa"/>
            </w:tcMar>
            <w:vAlign w:val="bottom"/>
            <w:hideMark/>
          </w:tcPr>
          <w:p w14:paraId="2F038786"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1.12</w:t>
            </w:r>
          </w:p>
        </w:tc>
      </w:tr>
      <w:tr w:rsidR="006C1393" w:rsidRPr="006C1393" w14:paraId="24F35C02" w14:textId="77777777" w:rsidTr="006C1393">
        <w:tc>
          <w:tcPr>
            <w:tcW w:w="0" w:type="auto"/>
            <w:shd w:val="clear" w:color="auto" w:fill="auto"/>
            <w:tcMar>
              <w:top w:w="75" w:type="dxa"/>
              <w:left w:w="135" w:type="dxa"/>
              <w:bottom w:w="75" w:type="dxa"/>
              <w:right w:w="135" w:type="dxa"/>
            </w:tcMar>
            <w:vAlign w:val="bottom"/>
            <w:hideMark/>
          </w:tcPr>
          <w:p w14:paraId="1596639B"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0.007</w:t>
            </w:r>
          </w:p>
        </w:tc>
        <w:tc>
          <w:tcPr>
            <w:tcW w:w="0" w:type="auto"/>
            <w:shd w:val="clear" w:color="auto" w:fill="auto"/>
            <w:tcMar>
              <w:top w:w="75" w:type="dxa"/>
              <w:left w:w="135" w:type="dxa"/>
              <w:bottom w:w="75" w:type="dxa"/>
              <w:right w:w="135" w:type="dxa"/>
            </w:tcMar>
            <w:vAlign w:val="bottom"/>
            <w:hideMark/>
          </w:tcPr>
          <w:p w14:paraId="4577E9A8"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11.70</w:t>
            </w:r>
          </w:p>
        </w:tc>
        <w:tc>
          <w:tcPr>
            <w:tcW w:w="0" w:type="auto"/>
            <w:shd w:val="clear" w:color="auto" w:fill="auto"/>
            <w:tcMar>
              <w:top w:w="75" w:type="dxa"/>
              <w:left w:w="135" w:type="dxa"/>
              <w:bottom w:w="75" w:type="dxa"/>
              <w:right w:w="135" w:type="dxa"/>
            </w:tcMar>
            <w:vAlign w:val="bottom"/>
            <w:hideMark/>
          </w:tcPr>
          <w:p w14:paraId="244B9C4A"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2512</w:t>
            </w:r>
          </w:p>
        </w:tc>
        <w:tc>
          <w:tcPr>
            <w:tcW w:w="0" w:type="auto"/>
            <w:shd w:val="clear" w:color="auto" w:fill="auto"/>
            <w:tcMar>
              <w:top w:w="75" w:type="dxa"/>
              <w:left w:w="135" w:type="dxa"/>
              <w:bottom w:w="75" w:type="dxa"/>
              <w:right w:w="135" w:type="dxa"/>
            </w:tcMar>
            <w:vAlign w:val="bottom"/>
            <w:hideMark/>
          </w:tcPr>
          <w:p w14:paraId="03B77696"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ERJMS4HF7M0U</w:t>
            </w:r>
          </w:p>
        </w:tc>
        <w:tc>
          <w:tcPr>
            <w:tcW w:w="0" w:type="auto"/>
            <w:shd w:val="clear" w:color="auto" w:fill="auto"/>
            <w:tcMar>
              <w:top w:w="75" w:type="dxa"/>
              <w:left w:w="135" w:type="dxa"/>
              <w:bottom w:w="75" w:type="dxa"/>
              <w:right w:w="135" w:type="dxa"/>
            </w:tcMar>
            <w:vAlign w:val="bottom"/>
            <w:hideMark/>
          </w:tcPr>
          <w:p w14:paraId="304D18B5"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2</w:t>
            </w:r>
          </w:p>
        </w:tc>
        <w:tc>
          <w:tcPr>
            <w:tcW w:w="0" w:type="auto"/>
            <w:shd w:val="clear" w:color="auto" w:fill="auto"/>
            <w:tcMar>
              <w:top w:w="75" w:type="dxa"/>
              <w:left w:w="135" w:type="dxa"/>
              <w:bottom w:w="75" w:type="dxa"/>
              <w:right w:w="135" w:type="dxa"/>
            </w:tcMar>
            <w:vAlign w:val="bottom"/>
            <w:hideMark/>
          </w:tcPr>
          <w:p w14:paraId="18B9A4C8"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0.96</w:t>
            </w:r>
          </w:p>
        </w:tc>
      </w:tr>
      <w:tr w:rsidR="006C1393" w:rsidRPr="006C1393" w14:paraId="08763598" w14:textId="77777777" w:rsidTr="006C1393">
        <w:tc>
          <w:tcPr>
            <w:tcW w:w="0" w:type="auto"/>
            <w:shd w:val="clear" w:color="auto" w:fill="auto"/>
            <w:tcMar>
              <w:top w:w="75" w:type="dxa"/>
              <w:left w:w="135" w:type="dxa"/>
              <w:bottom w:w="75" w:type="dxa"/>
              <w:right w:w="135" w:type="dxa"/>
            </w:tcMar>
            <w:vAlign w:val="bottom"/>
            <w:hideMark/>
          </w:tcPr>
          <w:p w14:paraId="271D79EB"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0.008</w:t>
            </w:r>
          </w:p>
        </w:tc>
        <w:tc>
          <w:tcPr>
            <w:tcW w:w="0" w:type="auto"/>
            <w:shd w:val="clear" w:color="auto" w:fill="auto"/>
            <w:tcMar>
              <w:top w:w="75" w:type="dxa"/>
              <w:left w:w="135" w:type="dxa"/>
              <w:bottom w:w="75" w:type="dxa"/>
              <w:right w:w="135" w:type="dxa"/>
            </w:tcMar>
            <w:vAlign w:val="bottom"/>
            <w:hideMark/>
          </w:tcPr>
          <w:p w14:paraId="30DAE0E6"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10.24</w:t>
            </w:r>
          </w:p>
        </w:tc>
        <w:tc>
          <w:tcPr>
            <w:tcW w:w="0" w:type="auto"/>
            <w:shd w:val="clear" w:color="auto" w:fill="auto"/>
            <w:tcMar>
              <w:top w:w="75" w:type="dxa"/>
              <w:left w:w="135" w:type="dxa"/>
              <w:bottom w:w="75" w:type="dxa"/>
              <w:right w:w="135" w:type="dxa"/>
            </w:tcMar>
            <w:vAlign w:val="bottom"/>
            <w:hideMark/>
          </w:tcPr>
          <w:p w14:paraId="57F297B1"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2512</w:t>
            </w:r>
          </w:p>
        </w:tc>
        <w:tc>
          <w:tcPr>
            <w:tcW w:w="0" w:type="auto"/>
            <w:shd w:val="clear" w:color="auto" w:fill="auto"/>
            <w:tcMar>
              <w:top w:w="75" w:type="dxa"/>
              <w:left w:w="135" w:type="dxa"/>
              <w:bottom w:w="75" w:type="dxa"/>
              <w:right w:w="135" w:type="dxa"/>
            </w:tcMar>
            <w:vAlign w:val="bottom"/>
            <w:hideMark/>
          </w:tcPr>
          <w:p w14:paraId="10B24DBA"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ERJMS4HF8M0U</w:t>
            </w:r>
          </w:p>
        </w:tc>
        <w:tc>
          <w:tcPr>
            <w:tcW w:w="0" w:type="auto"/>
            <w:shd w:val="clear" w:color="auto" w:fill="auto"/>
            <w:tcMar>
              <w:top w:w="75" w:type="dxa"/>
              <w:left w:w="135" w:type="dxa"/>
              <w:bottom w:w="75" w:type="dxa"/>
              <w:right w:w="135" w:type="dxa"/>
            </w:tcMar>
            <w:vAlign w:val="bottom"/>
            <w:hideMark/>
          </w:tcPr>
          <w:p w14:paraId="235C85AE"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2</w:t>
            </w:r>
          </w:p>
        </w:tc>
        <w:tc>
          <w:tcPr>
            <w:tcW w:w="0" w:type="auto"/>
            <w:shd w:val="clear" w:color="auto" w:fill="auto"/>
            <w:tcMar>
              <w:top w:w="75" w:type="dxa"/>
              <w:left w:w="135" w:type="dxa"/>
              <w:bottom w:w="75" w:type="dxa"/>
              <w:right w:w="135" w:type="dxa"/>
            </w:tcMar>
            <w:vAlign w:val="bottom"/>
            <w:hideMark/>
          </w:tcPr>
          <w:p w14:paraId="2F812506"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0.84</w:t>
            </w:r>
          </w:p>
        </w:tc>
      </w:tr>
      <w:tr w:rsidR="006C1393" w:rsidRPr="006C1393" w14:paraId="36FEF220" w14:textId="77777777" w:rsidTr="006C1393">
        <w:tc>
          <w:tcPr>
            <w:tcW w:w="0" w:type="auto"/>
            <w:shd w:val="clear" w:color="auto" w:fill="auto"/>
            <w:tcMar>
              <w:top w:w="75" w:type="dxa"/>
              <w:left w:w="135" w:type="dxa"/>
              <w:bottom w:w="75" w:type="dxa"/>
              <w:right w:w="135" w:type="dxa"/>
            </w:tcMar>
            <w:vAlign w:val="bottom"/>
            <w:hideMark/>
          </w:tcPr>
          <w:p w14:paraId="39F2B69A"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0.009</w:t>
            </w:r>
          </w:p>
        </w:tc>
        <w:tc>
          <w:tcPr>
            <w:tcW w:w="0" w:type="auto"/>
            <w:shd w:val="clear" w:color="auto" w:fill="auto"/>
            <w:tcMar>
              <w:top w:w="75" w:type="dxa"/>
              <w:left w:w="135" w:type="dxa"/>
              <w:bottom w:w="75" w:type="dxa"/>
              <w:right w:w="135" w:type="dxa"/>
            </w:tcMar>
            <w:vAlign w:val="bottom"/>
            <w:hideMark/>
          </w:tcPr>
          <w:p w14:paraId="2F53F622"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9.10</w:t>
            </w:r>
          </w:p>
        </w:tc>
        <w:tc>
          <w:tcPr>
            <w:tcW w:w="0" w:type="auto"/>
            <w:shd w:val="clear" w:color="auto" w:fill="auto"/>
            <w:tcMar>
              <w:top w:w="75" w:type="dxa"/>
              <w:left w:w="135" w:type="dxa"/>
              <w:bottom w:w="75" w:type="dxa"/>
              <w:right w:w="135" w:type="dxa"/>
            </w:tcMar>
            <w:vAlign w:val="bottom"/>
            <w:hideMark/>
          </w:tcPr>
          <w:p w14:paraId="43163511"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2512</w:t>
            </w:r>
          </w:p>
        </w:tc>
        <w:tc>
          <w:tcPr>
            <w:tcW w:w="0" w:type="auto"/>
            <w:shd w:val="clear" w:color="auto" w:fill="auto"/>
            <w:tcMar>
              <w:top w:w="75" w:type="dxa"/>
              <w:left w:w="135" w:type="dxa"/>
              <w:bottom w:w="75" w:type="dxa"/>
              <w:right w:w="135" w:type="dxa"/>
            </w:tcMar>
            <w:vAlign w:val="bottom"/>
            <w:hideMark/>
          </w:tcPr>
          <w:p w14:paraId="45FEA84A"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ERJMS4HF9M0U</w:t>
            </w:r>
          </w:p>
        </w:tc>
        <w:tc>
          <w:tcPr>
            <w:tcW w:w="0" w:type="auto"/>
            <w:shd w:val="clear" w:color="auto" w:fill="auto"/>
            <w:tcMar>
              <w:top w:w="75" w:type="dxa"/>
              <w:left w:w="135" w:type="dxa"/>
              <w:bottom w:w="75" w:type="dxa"/>
              <w:right w:w="135" w:type="dxa"/>
            </w:tcMar>
            <w:vAlign w:val="bottom"/>
            <w:hideMark/>
          </w:tcPr>
          <w:p w14:paraId="558AF3ED"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2</w:t>
            </w:r>
          </w:p>
        </w:tc>
        <w:tc>
          <w:tcPr>
            <w:tcW w:w="0" w:type="auto"/>
            <w:shd w:val="clear" w:color="auto" w:fill="auto"/>
            <w:tcMar>
              <w:top w:w="75" w:type="dxa"/>
              <w:left w:w="135" w:type="dxa"/>
              <w:bottom w:w="75" w:type="dxa"/>
              <w:right w:w="135" w:type="dxa"/>
            </w:tcMar>
            <w:vAlign w:val="bottom"/>
            <w:hideMark/>
          </w:tcPr>
          <w:p w14:paraId="4EBCAB28"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0.75</w:t>
            </w:r>
          </w:p>
        </w:tc>
      </w:tr>
      <w:tr w:rsidR="006C1393" w:rsidRPr="006C1393" w14:paraId="720857F3" w14:textId="77777777" w:rsidTr="006C1393">
        <w:tc>
          <w:tcPr>
            <w:tcW w:w="0" w:type="auto"/>
            <w:shd w:val="clear" w:color="auto" w:fill="auto"/>
            <w:tcMar>
              <w:top w:w="75" w:type="dxa"/>
              <w:left w:w="135" w:type="dxa"/>
              <w:bottom w:w="75" w:type="dxa"/>
              <w:right w:w="135" w:type="dxa"/>
            </w:tcMar>
            <w:vAlign w:val="bottom"/>
            <w:hideMark/>
          </w:tcPr>
          <w:p w14:paraId="6D9B923C"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0.010</w:t>
            </w:r>
          </w:p>
        </w:tc>
        <w:tc>
          <w:tcPr>
            <w:tcW w:w="0" w:type="auto"/>
            <w:shd w:val="clear" w:color="auto" w:fill="auto"/>
            <w:tcMar>
              <w:top w:w="75" w:type="dxa"/>
              <w:left w:w="135" w:type="dxa"/>
              <w:bottom w:w="75" w:type="dxa"/>
              <w:right w:w="135" w:type="dxa"/>
            </w:tcMar>
            <w:vAlign w:val="bottom"/>
            <w:hideMark/>
          </w:tcPr>
          <w:p w14:paraId="0445F51F"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8.19</w:t>
            </w:r>
          </w:p>
        </w:tc>
        <w:tc>
          <w:tcPr>
            <w:tcW w:w="0" w:type="auto"/>
            <w:shd w:val="clear" w:color="auto" w:fill="auto"/>
            <w:tcMar>
              <w:top w:w="75" w:type="dxa"/>
              <w:left w:w="135" w:type="dxa"/>
              <w:bottom w:w="75" w:type="dxa"/>
              <w:right w:w="135" w:type="dxa"/>
            </w:tcMar>
            <w:vAlign w:val="bottom"/>
            <w:hideMark/>
          </w:tcPr>
          <w:p w14:paraId="0AD95A57"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2512</w:t>
            </w:r>
          </w:p>
        </w:tc>
        <w:tc>
          <w:tcPr>
            <w:tcW w:w="0" w:type="auto"/>
            <w:shd w:val="clear" w:color="auto" w:fill="auto"/>
            <w:tcMar>
              <w:top w:w="75" w:type="dxa"/>
              <w:left w:w="135" w:type="dxa"/>
              <w:bottom w:w="75" w:type="dxa"/>
              <w:right w:w="135" w:type="dxa"/>
            </w:tcMar>
            <w:vAlign w:val="bottom"/>
            <w:hideMark/>
          </w:tcPr>
          <w:p w14:paraId="4F6B784C"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ERJMS4HF10MU</w:t>
            </w:r>
          </w:p>
        </w:tc>
        <w:tc>
          <w:tcPr>
            <w:tcW w:w="0" w:type="auto"/>
            <w:shd w:val="clear" w:color="auto" w:fill="auto"/>
            <w:tcMar>
              <w:top w:w="75" w:type="dxa"/>
              <w:left w:w="135" w:type="dxa"/>
              <w:bottom w:w="75" w:type="dxa"/>
              <w:right w:w="135" w:type="dxa"/>
            </w:tcMar>
            <w:vAlign w:val="bottom"/>
            <w:hideMark/>
          </w:tcPr>
          <w:p w14:paraId="68F2DA64"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2</w:t>
            </w:r>
          </w:p>
        </w:tc>
        <w:tc>
          <w:tcPr>
            <w:tcW w:w="0" w:type="auto"/>
            <w:shd w:val="clear" w:color="auto" w:fill="auto"/>
            <w:tcMar>
              <w:top w:w="75" w:type="dxa"/>
              <w:left w:w="135" w:type="dxa"/>
              <w:bottom w:w="75" w:type="dxa"/>
              <w:right w:w="135" w:type="dxa"/>
            </w:tcMar>
            <w:vAlign w:val="bottom"/>
            <w:hideMark/>
          </w:tcPr>
          <w:p w14:paraId="47B125EA" w14:textId="77777777" w:rsidR="006C1393" w:rsidRPr="006C1393" w:rsidRDefault="006C1393" w:rsidP="006C1393">
            <w:pPr>
              <w:spacing w:after="0" w:line="240" w:lineRule="auto"/>
              <w:jc w:val="center"/>
              <w:rPr>
                <w:rFonts w:ascii="inherit" w:eastAsia="Times New Roman" w:hAnsi="inherit" w:cs="Times New Roman"/>
                <w:sz w:val="23"/>
                <w:szCs w:val="23"/>
                <w:lang w:eastAsia="uk-UA"/>
              </w:rPr>
            </w:pPr>
            <w:r w:rsidRPr="006C1393">
              <w:rPr>
                <w:rFonts w:ascii="inherit" w:eastAsia="Times New Roman" w:hAnsi="inherit" w:cs="Times New Roman"/>
                <w:sz w:val="23"/>
                <w:szCs w:val="23"/>
                <w:lang w:eastAsia="uk-UA"/>
              </w:rPr>
              <w:t>0.67</w:t>
            </w:r>
          </w:p>
        </w:tc>
      </w:tr>
    </w:tbl>
    <w:p w14:paraId="4522EC3B" w14:textId="77777777" w:rsidR="006C1393" w:rsidRPr="006C1393" w:rsidRDefault="006C1393" w:rsidP="006C1393">
      <w:pPr>
        <w:shd w:val="clear" w:color="auto" w:fill="FFFFFF"/>
        <w:spacing w:after="0" w:line="240" w:lineRule="auto"/>
        <w:textAlignment w:val="baseline"/>
        <w:rPr>
          <w:ins w:id="2" w:author="Unknown"/>
          <w:rFonts w:ascii="inherit" w:eastAsia="Times New Roman" w:hAnsi="inherit" w:cs="Segoe UI"/>
          <w:color w:val="262626"/>
          <w:sz w:val="24"/>
          <w:szCs w:val="24"/>
          <w:bdr w:val="none" w:sz="0" w:space="0" w:color="auto" w:frame="1"/>
          <w:lang w:eastAsia="uk-UA"/>
        </w:rPr>
      </w:pPr>
      <w:r w:rsidRPr="006C1393">
        <w:rPr>
          <w:rFonts w:ascii="inherit" w:eastAsia="Times New Roman" w:hAnsi="inherit" w:cs="Segoe UI"/>
          <w:color w:val="262626"/>
          <w:sz w:val="24"/>
          <w:szCs w:val="24"/>
          <w:bdr w:val="none" w:sz="0" w:space="0" w:color="auto" w:frame="1"/>
          <w:lang w:eastAsia="uk-UA"/>
        </w:rPr>
        <w:br/>
      </w:r>
    </w:p>
    <w:p w14:paraId="67CD5D16" w14:textId="77777777" w:rsidR="006C1393" w:rsidRPr="006C1393" w:rsidRDefault="006C1393" w:rsidP="006C1393">
      <w:pPr>
        <w:shd w:val="clear" w:color="auto" w:fill="FFFFFF"/>
        <w:spacing w:before="615" w:after="615" w:line="240" w:lineRule="auto"/>
        <w:textAlignment w:val="baseline"/>
        <w:rPr>
          <w:rFonts w:ascii="Segoe UI" w:eastAsia="Times New Roman" w:hAnsi="Segoe UI" w:cs="Segoe UI"/>
          <w:color w:val="262626"/>
          <w:sz w:val="24"/>
          <w:szCs w:val="24"/>
          <w:bdr w:val="none" w:sz="0" w:space="0" w:color="auto" w:frame="1"/>
          <w:lang w:eastAsia="uk-UA"/>
        </w:rPr>
      </w:pPr>
      <w:r w:rsidRPr="006C1393">
        <w:rPr>
          <w:rFonts w:ascii="Segoe UI" w:eastAsia="Times New Roman" w:hAnsi="Segoe UI" w:cs="Segoe UI"/>
          <w:color w:val="262626"/>
          <w:sz w:val="24"/>
          <w:szCs w:val="24"/>
          <w:bdr w:val="none" w:sz="0" w:space="0" w:color="auto" w:frame="1"/>
          <w:lang w:eastAsia="uk-UA"/>
        </w:rPr>
        <w:pict w14:anchorId="139F84B1">
          <v:rect id="_x0000_i1039" style="width:0;height:.75pt" o:hralign="center" o:hrstd="t" o:hr="t" fillcolor="#a0a0a0" stroked="f"/>
        </w:pict>
      </w:r>
    </w:p>
    <w:p w14:paraId="4C790409" w14:textId="77777777" w:rsidR="006C1393" w:rsidRPr="006C1393" w:rsidRDefault="006C1393" w:rsidP="006C1393">
      <w:pPr>
        <w:shd w:val="clear" w:color="auto" w:fill="FFFFFF"/>
        <w:spacing w:after="0" w:line="240" w:lineRule="auto"/>
        <w:textAlignment w:val="baseline"/>
        <w:outlineLvl w:val="3"/>
        <w:rPr>
          <w:rFonts w:ascii="var(--text-h-font,inherit)" w:eastAsia="Times New Roman" w:hAnsi="var(--text-h-font,inherit)" w:cs="Segoe UI"/>
          <w:b/>
          <w:bCs/>
          <w:color w:val="FFA500"/>
          <w:sz w:val="29"/>
          <w:szCs w:val="29"/>
          <w:bdr w:val="none" w:sz="0" w:space="0" w:color="auto" w:frame="1"/>
          <w:lang w:eastAsia="uk-UA"/>
        </w:rPr>
      </w:pPr>
      <w:r w:rsidRPr="006C1393">
        <w:rPr>
          <w:rFonts w:ascii="inherit" w:eastAsia="Times New Roman" w:hAnsi="inherit" w:cs="Segoe UI"/>
          <w:b/>
          <w:bCs/>
          <w:color w:val="FFA500"/>
          <w:sz w:val="29"/>
          <w:szCs w:val="29"/>
          <w:bdr w:val="none" w:sz="0" w:space="0" w:color="auto" w:frame="1"/>
          <w:lang w:eastAsia="uk-UA"/>
        </w:rPr>
        <w:t xml:space="preserve">ADC </w:t>
      </w:r>
      <w:proofErr w:type="spellStart"/>
      <w:r w:rsidRPr="006C1393">
        <w:rPr>
          <w:rFonts w:ascii="inherit" w:eastAsia="Times New Roman" w:hAnsi="inherit" w:cs="Segoe UI"/>
          <w:b/>
          <w:bCs/>
          <w:color w:val="FFA500"/>
          <w:sz w:val="29"/>
          <w:szCs w:val="29"/>
          <w:bdr w:val="none" w:sz="0" w:space="0" w:color="auto" w:frame="1"/>
          <w:lang w:eastAsia="uk-UA"/>
        </w:rPr>
        <w:t>Resolution</w:t>
      </w:r>
      <w:proofErr w:type="spellEnd"/>
    </w:p>
    <w:p w14:paraId="599CAE73" w14:textId="77777777" w:rsidR="006C1393" w:rsidRPr="006C1393" w:rsidRDefault="006C1393" w:rsidP="006C1393">
      <w:pPr>
        <w:shd w:val="clear" w:color="auto" w:fill="FFFFFF"/>
        <w:spacing w:after="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bus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voltage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register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INA226, a </w:t>
      </w:r>
      <w:r w:rsidRPr="006C1393">
        <w:rPr>
          <w:rFonts w:ascii="inherit" w:eastAsia="Times New Roman" w:hAnsi="inherit" w:cs="Segoe UI"/>
          <w:b/>
          <w:bCs/>
          <w:color w:val="262626"/>
          <w:sz w:val="24"/>
          <w:szCs w:val="24"/>
          <w:bdr w:val="none" w:sz="0" w:space="0" w:color="auto" w:frame="1"/>
          <w:lang w:eastAsia="uk-UA"/>
        </w:rPr>
        <w:t xml:space="preserve">16-bit </w:t>
      </w:r>
      <w:proofErr w:type="spellStart"/>
      <w:r w:rsidRPr="006C1393">
        <w:rPr>
          <w:rFonts w:ascii="inherit" w:eastAsia="Times New Roman" w:hAnsi="inherit" w:cs="Segoe UI"/>
          <w:b/>
          <w:bCs/>
          <w:color w:val="262626"/>
          <w:sz w:val="24"/>
          <w:szCs w:val="24"/>
          <w:bdr w:val="none" w:sz="0" w:space="0" w:color="auto" w:frame="1"/>
          <w:lang w:eastAsia="uk-UA"/>
        </w:rPr>
        <w:t>signed</w:t>
      </w:r>
      <w:proofErr w:type="spellEnd"/>
      <w:r w:rsidRPr="006C1393">
        <w:rPr>
          <w:rFonts w:ascii="inherit" w:eastAsia="Times New Roman" w:hAnsi="inherit" w:cs="Segoe UI"/>
          <w:color w:val="262626"/>
          <w:sz w:val="24"/>
          <w:szCs w:val="24"/>
          <w:bdr w:val="none" w:sz="0" w:space="0" w:color="auto" w:frame="1"/>
          <w:lang w:eastAsia="uk-UA"/>
        </w:rPr>
        <w:t> </w:t>
      </w:r>
      <w:proofErr w:type="spellStart"/>
      <w:r w:rsidRPr="006C1393">
        <w:rPr>
          <w:rFonts w:ascii="inherit" w:eastAsia="Times New Roman" w:hAnsi="inherit" w:cs="Segoe UI"/>
          <w:color w:val="262626"/>
          <w:sz w:val="24"/>
          <w:szCs w:val="24"/>
          <w:bdr w:val="none" w:sz="0" w:space="0" w:color="auto" w:frame="1"/>
          <w:lang w:eastAsia="uk-UA"/>
        </w:rPr>
        <w:t>entity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features</w:t>
      </w:r>
      <w:proofErr w:type="spellEnd"/>
      <w:r w:rsidRPr="006C1393">
        <w:rPr>
          <w:rFonts w:ascii="inherit" w:eastAsia="Times New Roman" w:hAnsi="inherit" w:cs="Segoe UI"/>
          <w:color w:val="262626"/>
          <w:sz w:val="24"/>
          <w:szCs w:val="24"/>
          <w:bdr w:val="none" w:sz="0" w:space="0" w:color="auto" w:frame="1"/>
          <w:lang w:eastAsia="uk-UA"/>
        </w:rPr>
        <w:t xml:space="preserve"> a </w:t>
      </w:r>
      <w:proofErr w:type="spellStart"/>
      <w:r w:rsidRPr="006C1393">
        <w:rPr>
          <w:rFonts w:ascii="inherit" w:eastAsia="Times New Roman" w:hAnsi="inherit" w:cs="Segoe UI"/>
          <w:b/>
          <w:bCs/>
          <w:color w:val="262626"/>
          <w:sz w:val="24"/>
          <w:szCs w:val="24"/>
          <w:bdr w:val="none" w:sz="0" w:space="0" w:color="auto" w:frame="1"/>
          <w:lang w:eastAsia="uk-UA"/>
        </w:rPr>
        <w:t>least</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significant</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bit</w:t>
      </w:r>
      <w:proofErr w:type="spellEnd"/>
      <w:r w:rsidRPr="006C1393">
        <w:rPr>
          <w:rFonts w:ascii="inherit" w:eastAsia="Times New Roman" w:hAnsi="inherit" w:cs="Segoe UI"/>
          <w:b/>
          <w:bCs/>
          <w:color w:val="262626"/>
          <w:sz w:val="24"/>
          <w:szCs w:val="24"/>
          <w:bdr w:val="none" w:sz="0" w:space="0" w:color="auto" w:frame="1"/>
          <w:lang w:eastAsia="uk-UA"/>
        </w:rPr>
        <w:t xml:space="preserve"> (LSB)</w:t>
      </w:r>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resolution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w:t>
      </w:r>
      <w:r w:rsidRPr="006C1393">
        <w:rPr>
          <w:rFonts w:ascii="inherit" w:eastAsia="Times New Roman" w:hAnsi="inherit" w:cs="Segoe UI"/>
          <w:b/>
          <w:bCs/>
          <w:color w:val="262626"/>
          <w:sz w:val="24"/>
          <w:szCs w:val="24"/>
          <w:bdr w:val="none" w:sz="0" w:space="0" w:color="auto" w:frame="1"/>
          <w:lang w:eastAsia="uk-UA"/>
        </w:rPr>
        <w:t>1.25mV</w:t>
      </w:r>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permits</w:t>
      </w:r>
      <w:proofErr w:type="spellEnd"/>
      <w:r w:rsidRPr="006C1393">
        <w:rPr>
          <w:rFonts w:ascii="inherit" w:eastAsia="Times New Roman" w:hAnsi="inherit" w:cs="Segoe UI"/>
          <w:color w:val="262626"/>
          <w:sz w:val="24"/>
          <w:szCs w:val="24"/>
          <w:bdr w:val="none" w:sz="0" w:space="0" w:color="auto" w:frame="1"/>
          <w:lang w:eastAsia="uk-UA"/>
        </w:rPr>
        <w:t xml:space="preserve"> a </w:t>
      </w:r>
      <w:proofErr w:type="spellStart"/>
      <w:r w:rsidRPr="006C1393">
        <w:rPr>
          <w:rFonts w:ascii="inherit" w:eastAsia="Times New Roman" w:hAnsi="inherit" w:cs="Segoe UI"/>
          <w:color w:val="262626"/>
          <w:sz w:val="24"/>
          <w:szCs w:val="24"/>
          <w:bdr w:val="none" w:sz="0" w:space="0" w:color="auto" w:frame="1"/>
          <w:lang w:eastAsia="uk-UA"/>
        </w:rPr>
        <w:t>full-scale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voltage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measurement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range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w:t>
      </w:r>
      <w:r w:rsidRPr="006C1393">
        <w:rPr>
          <w:rFonts w:ascii="inherit" w:eastAsia="Times New Roman" w:hAnsi="inherit" w:cs="Segoe UI"/>
          <w:b/>
          <w:bCs/>
          <w:color w:val="262626"/>
          <w:sz w:val="24"/>
          <w:szCs w:val="24"/>
          <w:bdr w:val="none" w:sz="0" w:space="0" w:color="auto" w:frame="1"/>
          <w:lang w:eastAsia="uk-UA"/>
        </w:rPr>
        <w:t>+/-40.96V</w:t>
      </w:r>
      <w:r w:rsidRPr="006C1393">
        <w:rPr>
          <w:rFonts w:ascii="inherit" w:eastAsia="Times New Roman" w:hAnsi="inherit" w:cs="Segoe UI"/>
          <w:color w:val="262626"/>
          <w:sz w:val="24"/>
          <w:szCs w:val="24"/>
          <w:bdr w:val="none" w:sz="0" w:space="0" w:color="auto" w:frame="1"/>
          <w:lang w:eastAsia="uk-UA"/>
        </w:rPr>
        <w:t>.</w:t>
      </w:r>
    </w:p>
    <w:p w14:paraId="6ADD622B" w14:textId="77777777" w:rsidR="006C1393" w:rsidRPr="006C1393" w:rsidRDefault="006C1393" w:rsidP="006C1393">
      <w:pPr>
        <w:shd w:val="clear" w:color="auto" w:fill="FFFFFF"/>
        <w:spacing w:after="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INA226’s </w:t>
      </w:r>
      <w:proofErr w:type="spellStart"/>
      <w:r w:rsidRPr="006C1393">
        <w:rPr>
          <w:rFonts w:ascii="inherit" w:eastAsia="Times New Roman" w:hAnsi="inherit" w:cs="Segoe UI"/>
          <w:color w:val="262626"/>
          <w:sz w:val="24"/>
          <w:szCs w:val="24"/>
          <w:bdr w:val="none" w:sz="0" w:space="0" w:color="auto" w:frame="1"/>
          <w:lang w:eastAsia="uk-UA"/>
        </w:rPr>
        <w:t>analog</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input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designed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w:t>
      </w:r>
      <w:proofErr w:type="spellStart"/>
      <w:r w:rsidRPr="006C1393">
        <w:rPr>
          <w:rFonts w:ascii="inherit" w:eastAsia="Times New Roman" w:hAnsi="inherit" w:cs="Segoe UI"/>
          <w:b/>
          <w:bCs/>
          <w:color w:val="262626"/>
          <w:sz w:val="24"/>
          <w:szCs w:val="24"/>
          <w:bdr w:val="none" w:sz="0" w:space="0" w:color="auto" w:frame="1"/>
          <w:lang w:eastAsia="uk-UA"/>
        </w:rPr>
        <w:t>shunt</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resistor</w:t>
      </w:r>
      <w:proofErr w:type="spellEnd"/>
      <w:r w:rsidRPr="006C1393">
        <w:rPr>
          <w:rFonts w:ascii="inherit" w:eastAsia="Times New Roman" w:hAnsi="inherit" w:cs="Segoe UI"/>
          <w:color w:val="262626"/>
          <w:sz w:val="24"/>
          <w:szCs w:val="24"/>
          <w:bdr w:val="none" w:sz="0" w:space="0" w:color="auto" w:frame="1"/>
          <w:lang w:eastAsia="uk-UA"/>
        </w:rPr>
        <w:t> </w:t>
      </w:r>
      <w:proofErr w:type="spellStart"/>
      <w:r w:rsidRPr="006C1393">
        <w:rPr>
          <w:rFonts w:ascii="inherit" w:eastAsia="Times New Roman" w:hAnsi="inherit" w:cs="Segoe UI"/>
          <w:color w:val="262626"/>
          <w:sz w:val="24"/>
          <w:szCs w:val="24"/>
          <w:bdr w:val="none" w:sz="0" w:space="0" w:color="auto" w:frame="1"/>
          <w:lang w:eastAsia="uk-UA"/>
        </w:rPr>
        <w:t>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capable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accepting</w:t>
      </w:r>
      <w:proofErr w:type="spellEnd"/>
      <w:r w:rsidRPr="006C1393">
        <w:rPr>
          <w:rFonts w:ascii="inherit" w:eastAsia="Times New Roman" w:hAnsi="inherit" w:cs="Segoe UI"/>
          <w:color w:val="262626"/>
          <w:sz w:val="24"/>
          <w:szCs w:val="24"/>
          <w:bdr w:val="none" w:sz="0" w:space="0" w:color="auto" w:frame="1"/>
          <w:lang w:eastAsia="uk-UA"/>
        </w:rPr>
        <w:t xml:space="preserve"> a </w:t>
      </w:r>
      <w:proofErr w:type="spellStart"/>
      <w:r w:rsidRPr="006C1393">
        <w:rPr>
          <w:rFonts w:ascii="inherit" w:eastAsia="Times New Roman" w:hAnsi="inherit" w:cs="Segoe UI"/>
          <w:color w:val="262626"/>
          <w:sz w:val="24"/>
          <w:szCs w:val="24"/>
          <w:bdr w:val="none" w:sz="0" w:space="0" w:color="auto" w:frame="1"/>
          <w:lang w:eastAsia="uk-UA"/>
        </w:rPr>
        <w:t>maximum</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full</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scale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voltage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w:t>
      </w:r>
      <w:r w:rsidRPr="006C1393">
        <w:rPr>
          <w:rFonts w:ascii="inherit" w:eastAsia="Times New Roman" w:hAnsi="inherit" w:cs="Segoe UI"/>
          <w:b/>
          <w:bCs/>
          <w:color w:val="262626"/>
          <w:sz w:val="24"/>
          <w:szCs w:val="24"/>
          <w:bdr w:val="none" w:sz="0" w:space="0" w:color="auto" w:frame="1"/>
          <w:lang w:eastAsia="uk-UA"/>
        </w:rPr>
        <w:t>81.92mV</w:t>
      </w:r>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When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paired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with</w:t>
      </w:r>
      <w:proofErr w:type="spellEnd"/>
      <w:r w:rsidRPr="006C1393">
        <w:rPr>
          <w:rFonts w:ascii="inherit" w:eastAsia="Times New Roman" w:hAnsi="inherit" w:cs="Segoe UI"/>
          <w:color w:val="262626"/>
          <w:sz w:val="24"/>
          <w:szCs w:val="24"/>
          <w:bdr w:val="none" w:sz="0" w:space="0" w:color="auto" w:frame="1"/>
          <w:lang w:eastAsia="uk-UA"/>
        </w:rPr>
        <w:t xml:space="preserve"> a </w:t>
      </w:r>
      <w:proofErr w:type="spellStart"/>
      <w:r w:rsidRPr="006C1393">
        <w:rPr>
          <w:rFonts w:ascii="inherit" w:eastAsia="Times New Roman" w:hAnsi="inherit" w:cs="Segoe UI"/>
          <w:color w:val="262626"/>
          <w:sz w:val="24"/>
          <w:szCs w:val="24"/>
          <w:bdr w:val="none" w:sz="0" w:space="0" w:color="auto" w:frame="1"/>
          <w:lang w:eastAsia="uk-UA"/>
        </w:rPr>
        <w:t>shunt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resistor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w:t>
      </w:r>
      <w:r w:rsidRPr="006C1393">
        <w:rPr>
          <w:rFonts w:ascii="inherit" w:eastAsia="Times New Roman" w:hAnsi="inherit" w:cs="Segoe UI"/>
          <w:b/>
          <w:bCs/>
          <w:color w:val="262626"/>
          <w:sz w:val="24"/>
          <w:szCs w:val="24"/>
          <w:bdr w:val="none" w:sz="0" w:space="0" w:color="auto" w:frame="1"/>
          <w:lang w:eastAsia="uk-UA"/>
        </w:rPr>
        <w:t>4mOhm</w:t>
      </w:r>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enables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measurement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xml:space="preserve"> a </w:t>
      </w:r>
      <w:proofErr w:type="spellStart"/>
      <w:r w:rsidRPr="006C1393">
        <w:rPr>
          <w:rFonts w:ascii="inherit" w:eastAsia="Times New Roman" w:hAnsi="inherit" w:cs="Segoe UI"/>
          <w:color w:val="262626"/>
          <w:sz w:val="24"/>
          <w:szCs w:val="24"/>
          <w:bdr w:val="none" w:sz="0" w:space="0" w:color="auto" w:frame="1"/>
          <w:lang w:eastAsia="uk-UA"/>
        </w:rPr>
        <w:t>current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up</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w:t>
      </w:r>
      <w:r w:rsidRPr="006C1393">
        <w:rPr>
          <w:rFonts w:ascii="inherit" w:eastAsia="Times New Roman" w:hAnsi="inherit" w:cs="Segoe UI"/>
          <w:b/>
          <w:bCs/>
          <w:color w:val="262626"/>
          <w:sz w:val="24"/>
          <w:szCs w:val="24"/>
          <w:bdr w:val="none" w:sz="0" w:space="0" w:color="auto" w:frame="1"/>
          <w:lang w:eastAsia="uk-UA"/>
        </w:rPr>
        <w:t>+/-20.48A</w:t>
      </w:r>
      <w:r w:rsidRPr="006C1393">
        <w:rPr>
          <w:rFonts w:ascii="inherit" w:eastAsia="Times New Roman" w:hAnsi="inherit" w:cs="Segoe UI"/>
          <w:color w:val="262626"/>
          <w:sz w:val="24"/>
          <w:szCs w:val="24"/>
          <w:bdr w:val="none" w:sz="0" w:space="0" w:color="auto" w:frame="1"/>
          <w:lang w:eastAsia="uk-UA"/>
        </w:rPr>
        <w:t> </w:t>
      </w:r>
      <w:proofErr w:type="spellStart"/>
      <w:r w:rsidRPr="006C1393">
        <w:rPr>
          <w:rFonts w:ascii="inherit" w:eastAsia="Times New Roman" w:hAnsi="inherit" w:cs="Segoe UI"/>
          <w:color w:val="262626"/>
          <w:sz w:val="24"/>
          <w:szCs w:val="24"/>
          <w:bdr w:val="none" w:sz="0" w:space="0" w:color="auto" w:frame="1"/>
          <w:lang w:eastAsia="uk-UA"/>
        </w:rPr>
        <w:t>with</w:t>
      </w:r>
      <w:proofErr w:type="spellEnd"/>
      <w:r w:rsidRPr="006C1393">
        <w:rPr>
          <w:rFonts w:ascii="inherit" w:eastAsia="Times New Roman" w:hAnsi="inherit" w:cs="Segoe UI"/>
          <w:color w:val="262626"/>
          <w:sz w:val="24"/>
          <w:szCs w:val="24"/>
          <w:bdr w:val="none" w:sz="0" w:space="0" w:color="auto" w:frame="1"/>
          <w:lang w:eastAsia="uk-UA"/>
        </w:rPr>
        <w:t xml:space="preserve"> a </w:t>
      </w:r>
      <w:proofErr w:type="spellStart"/>
      <w:r w:rsidRPr="006C1393">
        <w:rPr>
          <w:rFonts w:ascii="inherit" w:eastAsia="Times New Roman" w:hAnsi="inherit" w:cs="Segoe UI"/>
          <w:color w:val="262626"/>
          <w:sz w:val="24"/>
          <w:szCs w:val="24"/>
          <w:bdr w:val="none" w:sz="0" w:space="0" w:color="auto" w:frame="1"/>
          <w:lang w:eastAsia="uk-UA"/>
        </w:rPr>
        <w:t>resolution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precise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as</w:t>
      </w:r>
      <w:proofErr w:type="spellEnd"/>
      <w:r w:rsidRPr="006C1393">
        <w:rPr>
          <w:rFonts w:ascii="inherit" w:eastAsia="Times New Roman" w:hAnsi="inherit" w:cs="Segoe UI"/>
          <w:color w:val="262626"/>
          <w:sz w:val="24"/>
          <w:szCs w:val="24"/>
          <w:bdr w:val="none" w:sz="0" w:space="0" w:color="auto" w:frame="1"/>
          <w:lang w:eastAsia="uk-UA"/>
        </w:rPr>
        <w:t> </w:t>
      </w:r>
      <w:r w:rsidRPr="006C1393">
        <w:rPr>
          <w:rFonts w:ascii="inherit" w:eastAsia="Times New Roman" w:hAnsi="inherit" w:cs="Segoe UI"/>
          <w:b/>
          <w:bCs/>
          <w:color w:val="262626"/>
          <w:sz w:val="24"/>
          <w:szCs w:val="24"/>
          <w:bdr w:val="none" w:sz="0" w:space="0" w:color="auto" w:frame="1"/>
          <w:lang w:eastAsia="uk-UA"/>
        </w:rPr>
        <w:t>625µA</w:t>
      </w:r>
      <w:r w:rsidRPr="006C1393">
        <w:rPr>
          <w:rFonts w:ascii="inherit" w:eastAsia="Times New Roman" w:hAnsi="inherit" w:cs="Segoe UI"/>
          <w:color w:val="262626"/>
          <w:sz w:val="24"/>
          <w:szCs w:val="24"/>
          <w:bdr w:val="none" w:sz="0" w:space="0" w:color="auto" w:frame="1"/>
          <w:lang w:eastAsia="uk-UA"/>
        </w:rPr>
        <w:t>.</w:t>
      </w:r>
    </w:p>
    <w:p w14:paraId="4A0BF725" w14:textId="77777777" w:rsidR="006C1393" w:rsidRPr="006C1393" w:rsidRDefault="006C1393" w:rsidP="006C1393">
      <w:pPr>
        <w:shd w:val="clear" w:color="auto" w:fill="FFFFFF"/>
        <w:spacing w:before="615" w:after="615" w:line="240" w:lineRule="auto"/>
        <w:textAlignment w:val="baseline"/>
        <w:rPr>
          <w:rFonts w:ascii="Segoe UI" w:eastAsia="Times New Roman" w:hAnsi="Segoe UI" w:cs="Segoe UI"/>
          <w:color w:val="262626"/>
          <w:sz w:val="24"/>
          <w:szCs w:val="24"/>
          <w:bdr w:val="none" w:sz="0" w:space="0" w:color="auto" w:frame="1"/>
          <w:lang w:eastAsia="uk-UA"/>
        </w:rPr>
      </w:pPr>
      <w:r w:rsidRPr="006C1393">
        <w:rPr>
          <w:rFonts w:ascii="Segoe UI" w:eastAsia="Times New Roman" w:hAnsi="Segoe UI" w:cs="Segoe UI"/>
          <w:color w:val="262626"/>
          <w:sz w:val="24"/>
          <w:szCs w:val="24"/>
          <w:bdr w:val="none" w:sz="0" w:space="0" w:color="auto" w:frame="1"/>
          <w:lang w:eastAsia="uk-UA"/>
        </w:rPr>
        <w:pict w14:anchorId="69B23B56">
          <v:rect id="_x0000_i1040" style="width:0;height:.75pt" o:hralign="center" o:hrstd="t" o:hr="t" fillcolor="#a0a0a0" stroked="f"/>
        </w:pict>
      </w:r>
    </w:p>
    <w:p w14:paraId="48151318" w14:textId="77777777" w:rsidR="006C1393" w:rsidRPr="006C1393" w:rsidRDefault="006C1393" w:rsidP="006C1393">
      <w:pPr>
        <w:shd w:val="clear" w:color="auto" w:fill="FFFFFF"/>
        <w:spacing w:after="0" w:line="240" w:lineRule="auto"/>
        <w:textAlignment w:val="baseline"/>
        <w:outlineLvl w:val="3"/>
        <w:rPr>
          <w:rFonts w:ascii="var(--text-h-font,inherit)" w:eastAsia="Times New Roman" w:hAnsi="var(--text-h-font,inherit)" w:cs="Segoe UI"/>
          <w:b/>
          <w:bCs/>
          <w:color w:val="FFA500"/>
          <w:sz w:val="29"/>
          <w:szCs w:val="29"/>
          <w:bdr w:val="none" w:sz="0" w:space="0" w:color="auto" w:frame="1"/>
          <w:lang w:eastAsia="uk-UA"/>
        </w:rPr>
      </w:pPr>
      <w:r w:rsidRPr="006C1393">
        <w:rPr>
          <w:rFonts w:ascii="inherit" w:eastAsia="Times New Roman" w:hAnsi="inherit" w:cs="Segoe UI"/>
          <w:b/>
          <w:bCs/>
          <w:color w:val="FFA500"/>
          <w:sz w:val="29"/>
          <w:szCs w:val="29"/>
          <w:bdr w:val="none" w:sz="0" w:space="0" w:color="auto" w:frame="1"/>
          <w:lang w:eastAsia="uk-UA"/>
        </w:rPr>
        <w:t xml:space="preserve">I2C </w:t>
      </w:r>
      <w:proofErr w:type="spellStart"/>
      <w:r w:rsidRPr="006C1393">
        <w:rPr>
          <w:rFonts w:ascii="inherit" w:eastAsia="Times New Roman" w:hAnsi="inherit" w:cs="Segoe UI"/>
          <w:b/>
          <w:bCs/>
          <w:color w:val="FFA500"/>
          <w:sz w:val="29"/>
          <w:szCs w:val="29"/>
          <w:bdr w:val="none" w:sz="0" w:space="0" w:color="auto" w:frame="1"/>
          <w:lang w:eastAsia="uk-UA"/>
        </w:rPr>
        <w:t>Address</w:t>
      </w:r>
      <w:proofErr w:type="spellEnd"/>
    </w:p>
    <w:p w14:paraId="6B8A5296" w14:textId="77777777" w:rsidR="006C1393" w:rsidRPr="006C1393" w:rsidRDefault="006C1393" w:rsidP="006C1393">
      <w:pPr>
        <w:shd w:val="clear" w:color="auto" w:fill="FFFFFF"/>
        <w:spacing w:after="10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color w:val="262626"/>
          <w:sz w:val="24"/>
          <w:szCs w:val="24"/>
          <w:bdr w:val="none" w:sz="0" w:space="0" w:color="auto" w:frame="1"/>
          <w:lang w:eastAsia="uk-UA"/>
        </w:rPr>
        <w:t>Similar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INA219,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INA226 </w:t>
      </w:r>
      <w:proofErr w:type="spellStart"/>
      <w:r w:rsidRPr="006C1393">
        <w:rPr>
          <w:rFonts w:ascii="inherit" w:eastAsia="Times New Roman" w:hAnsi="inherit" w:cs="Segoe UI"/>
          <w:color w:val="262626"/>
          <w:sz w:val="24"/>
          <w:szCs w:val="24"/>
          <w:bdr w:val="none" w:sz="0" w:space="0" w:color="auto" w:frame="1"/>
          <w:lang w:eastAsia="uk-UA"/>
        </w:rPr>
        <w:t>uses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I2C </w:t>
      </w:r>
      <w:proofErr w:type="spellStart"/>
      <w:r w:rsidRPr="006C1393">
        <w:rPr>
          <w:rFonts w:ascii="inherit" w:eastAsia="Times New Roman" w:hAnsi="inherit" w:cs="Segoe UI"/>
          <w:color w:val="262626"/>
          <w:sz w:val="24"/>
          <w:szCs w:val="24"/>
          <w:bdr w:val="none" w:sz="0" w:space="0" w:color="auto" w:frame="1"/>
          <w:lang w:eastAsia="uk-UA"/>
        </w:rPr>
        <w:t>protocol</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communicate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with</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microcontrollers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default</w:t>
      </w:r>
      <w:proofErr w:type="spellEnd"/>
      <w:r w:rsidRPr="006C1393">
        <w:rPr>
          <w:rFonts w:ascii="inherit" w:eastAsia="Times New Roman" w:hAnsi="inherit" w:cs="Segoe UI"/>
          <w:color w:val="262626"/>
          <w:sz w:val="24"/>
          <w:szCs w:val="24"/>
          <w:bdr w:val="none" w:sz="0" w:space="0" w:color="auto" w:frame="1"/>
          <w:lang w:eastAsia="uk-UA"/>
        </w:rPr>
        <w:t xml:space="preserve"> I2C </w:t>
      </w:r>
      <w:proofErr w:type="spellStart"/>
      <w:r w:rsidRPr="006C1393">
        <w:rPr>
          <w:rFonts w:ascii="inherit" w:eastAsia="Times New Roman" w:hAnsi="inherit" w:cs="Segoe UI"/>
          <w:color w:val="262626"/>
          <w:sz w:val="24"/>
          <w:szCs w:val="24"/>
          <w:bdr w:val="none" w:sz="0" w:space="0" w:color="auto" w:frame="1"/>
          <w:lang w:eastAsia="uk-UA"/>
        </w:rPr>
        <w:t>address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INA226 </w:t>
      </w:r>
      <w:proofErr w:type="spellStart"/>
      <w:r w:rsidRPr="006C1393">
        <w:rPr>
          <w:rFonts w:ascii="inherit" w:eastAsia="Times New Roman" w:hAnsi="inherit" w:cs="Segoe UI"/>
          <w:color w:val="262626"/>
          <w:sz w:val="24"/>
          <w:szCs w:val="24"/>
          <w:bdr w:val="none" w:sz="0" w:space="0" w:color="auto" w:frame="1"/>
          <w:lang w:eastAsia="uk-UA"/>
        </w:rPr>
        <w:t>is</w:t>
      </w:r>
      <w:proofErr w:type="spellEnd"/>
      <w:r w:rsidRPr="006C1393">
        <w:rPr>
          <w:rFonts w:ascii="inherit" w:eastAsia="Times New Roman" w:hAnsi="inherit" w:cs="Segoe UI"/>
          <w:color w:val="262626"/>
          <w:sz w:val="24"/>
          <w:szCs w:val="24"/>
          <w:bdr w:val="none" w:sz="0" w:space="0" w:color="auto" w:frame="1"/>
          <w:lang w:eastAsia="uk-UA"/>
        </w:rPr>
        <w:t xml:space="preserve"> 0x40. </w:t>
      </w:r>
      <w:proofErr w:type="spellStart"/>
      <w:r w:rsidRPr="006C1393">
        <w:rPr>
          <w:rFonts w:ascii="inherit" w:eastAsia="Times New Roman" w:hAnsi="inherit" w:cs="Segoe UI"/>
          <w:color w:val="262626"/>
          <w:sz w:val="24"/>
          <w:szCs w:val="24"/>
          <w:bdr w:val="none" w:sz="0" w:space="0" w:color="auto" w:frame="1"/>
          <w:lang w:eastAsia="uk-UA"/>
        </w:rPr>
        <w:t>This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address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can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be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changed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facilitate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use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multiple</w:t>
      </w:r>
      <w:proofErr w:type="spellEnd"/>
      <w:r w:rsidRPr="006C1393">
        <w:rPr>
          <w:rFonts w:ascii="inherit" w:eastAsia="Times New Roman" w:hAnsi="inherit" w:cs="Segoe UI"/>
          <w:color w:val="262626"/>
          <w:sz w:val="24"/>
          <w:szCs w:val="24"/>
          <w:bdr w:val="none" w:sz="0" w:space="0" w:color="auto" w:frame="1"/>
          <w:lang w:eastAsia="uk-UA"/>
        </w:rPr>
        <w:t xml:space="preserve"> INA226 </w:t>
      </w:r>
      <w:proofErr w:type="spellStart"/>
      <w:r w:rsidRPr="006C1393">
        <w:rPr>
          <w:rFonts w:ascii="inherit" w:eastAsia="Times New Roman" w:hAnsi="inherit" w:cs="Segoe UI"/>
          <w:color w:val="262626"/>
          <w:sz w:val="24"/>
          <w:szCs w:val="24"/>
          <w:bdr w:val="none" w:sz="0" w:space="0" w:color="auto" w:frame="1"/>
          <w:lang w:eastAsia="uk-UA"/>
        </w:rPr>
        <w:t>sensors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same</w:t>
      </w:r>
      <w:proofErr w:type="spellEnd"/>
      <w:r w:rsidRPr="006C1393">
        <w:rPr>
          <w:rFonts w:ascii="inherit" w:eastAsia="Times New Roman" w:hAnsi="inherit" w:cs="Segoe UI"/>
          <w:color w:val="262626"/>
          <w:sz w:val="24"/>
          <w:szCs w:val="24"/>
          <w:bdr w:val="none" w:sz="0" w:space="0" w:color="auto" w:frame="1"/>
          <w:lang w:eastAsia="uk-UA"/>
        </w:rPr>
        <w:t xml:space="preserve"> I2C </w:t>
      </w:r>
      <w:proofErr w:type="spellStart"/>
      <w:r w:rsidRPr="006C1393">
        <w:rPr>
          <w:rFonts w:ascii="inherit" w:eastAsia="Times New Roman" w:hAnsi="inherit" w:cs="Segoe UI"/>
          <w:color w:val="262626"/>
          <w:sz w:val="24"/>
          <w:szCs w:val="24"/>
          <w:bdr w:val="none" w:sz="0" w:space="0" w:color="auto" w:frame="1"/>
          <w:lang w:eastAsia="uk-UA"/>
        </w:rPr>
        <w:t>bus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INA226 </w:t>
      </w:r>
      <w:proofErr w:type="spellStart"/>
      <w:r w:rsidRPr="006C1393">
        <w:rPr>
          <w:rFonts w:ascii="inherit" w:eastAsia="Times New Roman" w:hAnsi="inherit" w:cs="Segoe UI"/>
          <w:color w:val="262626"/>
          <w:sz w:val="24"/>
          <w:szCs w:val="24"/>
          <w:bdr w:val="none" w:sz="0" w:space="0" w:color="auto" w:frame="1"/>
          <w:lang w:eastAsia="uk-UA"/>
        </w:rPr>
        <w:t>allows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up</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16 </w:t>
      </w:r>
      <w:proofErr w:type="spellStart"/>
      <w:r w:rsidRPr="006C1393">
        <w:rPr>
          <w:rFonts w:ascii="inherit" w:eastAsia="Times New Roman" w:hAnsi="inherit" w:cs="Segoe UI"/>
          <w:color w:val="262626"/>
          <w:sz w:val="24"/>
          <w:szCs w:val="24"/>
          <w:bdr w:val="none" w:sz="0" w:space="0" w:color="auto" w:frame="1"/>
          <w:lang w:eastAsia="uk-UA"/>
        </w:rPr>
        <w:t>different</w:t>
      </w:r>
      <w:proofErr w:type="spellEnd"/>
      <w:r w:rsidRPr="006C1393">
        <w:rPr>
          <w:rFonts w:ascii="inherit" w:eastAsia="Times New Roman" w:hAnsi="inherit" w:cs="Segoe UI"/>
          <w:color w:val="262626"/>
          <w:sz w:val="24"/>
          <w:szCs w:val="24"/>
          <w:bdr w:val="none" w:sz="0" w:space="0" w:color="auto" w:frame="1"/>
          <w:lang w:eastAsia="uk-UA"/>
        </w:rPr>
        <w:t xml:space="preserve"> I2C </w:t>
      </w:r>
      <w:proofErr w:type="spellStart"/>
      <w:r w:rsidRPr="006C1393">
        <w:rPr>
          <w:rFonts w:ascii="inherit" w:eastAsia="Times New Roman" w:hAnsi="inherit" w:cs="Segoe UI"/>
          <w:color w:val="262626"/>
          <w:sz w:val="24"/>
          <w:szCs w:val="24"/>
          <w:bdr w:val="none" w:sz="0" w:space="0" w:color="auto" w:frame="1"/>
          <w:lang w:eastAsia="uk-UA"/>
        </w:rPr>
        <w:t>addresses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from</w:t>
      </w:r>
      <w:proofErr w:type="spellEnd"/>
      <w:r w:rsidRPr="006C1393">
        <w:rPr>
          <w:rFonts w:ascii="inherit" w:eastAsia="Times New Roman" w:hAnsi="inherit" w:cs="Segoe UI"/>
          <w:color w:val="262626"/>
          <w:sz w:val="24"/>
          <w:szCs w:val="24"/>
          <w:bdr w:val="none" w:sz="0" w:space="0" w:color="auto" w:frame="1"/>
          <w:lang w:eastAsia="uk-UA"/>
        </w:rPr>
        <w:t xml:space="preserve"> 0x40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0x4F. </w:t>
      </w:r>
      <w:proofErr w:type="spellStart"/>
      <w:r w:rsidRPr="006C1393">
        <w:rPr>
          <w:rFonts w:ascii="inherit" w:eastAsia="Times New Roman" w:hAnsi="inherit" w:cs="Segoe UI"/>
          <w:color w:val="262626"/>
          <w:sz w:val="24"/>
          <w:szCs w:val="24"/>
          <w:bdr w:val="none" w:sz="0" w:space="0" w:color="auto" w:frame="1"/>
          <w:lang w:eastAsia="uk-UA"/>
        </w:rPr>
        <w:t>You</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can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change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I2C </w:t>
      </w:r>
      <w:proofErr w:type="spellStart"/>
      <w:r w:rsidRPr="006C1393">
        <w:rPr>
          <w:rFonts w:ascii="inherit" w:eastAsia="Times New Roman" w:hAnsi="inherit" w:cs="Segoe UI"/>
          <w:color w:val="262626"/>
          <w:sz w:val="24"/>
          <w:szCs w:val="24"/>
          <w:bdr w:val="none" w:sz="0" w:space="0" w:color="auto" w:frame="1"/>
          <w:lang w:eastAsia="uk-UA"/>
        </w:rPr>
        <w:t>address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by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modifying</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connections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A0 </w:t>
      </w:r>
      <w:proofErr w:type="spellStart"/>
      <w:r w:rsidRPr="006C1393">
        <w:rPr>
          <w:rFonts w:ascii="inherit" w:eastAsia="Times New Roman" w:hAnsi="inherit" w:cs="Segoe UI"/>
          <w:color w:val="262626"/>
          <w:sz w:val="24"/>
          <w:szCs w:val="24"/>
          <w:bdr w:val="none" w:sz="0" w:space="0" w:color="auto" w:frame="1"/>
          <w:lang w:eastAsia="uk-UA"/>
        </w:rPr>
        <w:t>and</w:t>
      </w:r>
      <w:proofErr w:type="spellEnd"/>
      <w:r w:rsidRPr="006C1393">
        <w:rPr>
          <w:rFonts w:ascii="inherit" w:eastAsia="Times New Roman" w:hAnsi="inherit" w:cs="Segoe UI"/>
          <w:color w:val="262626"/>
          <w:sz w:val="24"/>
          <w:szCs w:val="24"/>
          <w:bdr w:val="none" w:sz="0" w:space="0" w:color="auto" w:frame="1"/>
          <w:lang w:eastAsia="uk-UA"/>
        </w:rPr>
        <w:t xml:space="preserve"> A1 </w:t>
      </w:r>
      <w:proofErr w:type="spellStart"/>
      <w:r w:rsidRPr="006C1393">
        <w:rPr>
          <w:rFonts w:ascii="inherit" w:eastAsia="Times New Roman" w:hAnsi="inherit" w:cs="Segoe UI"/>
          <w:color w:val="262626"/>
          <w:sz w:val="24"/>
          <w:szCs w:val="24"/>
          <w:bdr w:val="none" w:sz="0" w:space="0" w:color="auto" w:frame="1"/>
          <w:lang w:eastAsia="uk-UA"/>
        </w:rPr>
        <w:t>pins</w:t>
      </w:r>
      <w:proofErr w:type="spellEnd"/>
      <w:r w:rsidRPr="006C1393">
        <w:rPr>
          <w:rFonts w:ascii="inherit" w:eastAsia="Times New Roman" w:hAnsi="inherit" w:cs="Segoe UI"/>
          <w:color w:val="262626"/>
          <w:sz w:val="24"/>
          <w:szCs w:val="24"/>
          <w:bdr w:val="none" w:sz="0" w:space="0" w:color="auto" w:frame="1"/>
          <w:lang w:eastAsia="uk-UA"/>
        </w:rPr>
        <w:t>.</w:t>
      </w:r>
    </w:p>
    <w:p w14:paraId="348F40A6" w14:textId="4E34ACEB" w:rsidR="006C1393" w:rsidRPr="006C1393" w:rsidRDefault="006C1393" w:rsidP="006C1393">
      <w:pPr>
        <w:shd w:val="clear" w:color="auto" w:fill="FFFFFF"/>
        <w:spacing w:after="0" w:afterAutospacing="1" w:line="240" w:lineRule="auto"/>
        <w:textAlignment w:val="baseline"/>
        <w:rPr>
          <w:rFonts w:ascii="inherit" w:eastAsia="Times New Roman" w:hAnsi="inherit" w:cs="Segoe UI"/>
          <w:color w:val="262626"/>
          <w:sz w:val="24"/>
          <w:szCs w:val="24"/>
          <w:bdr w:val="none" w:sz="0" w:space="0" w:color="auto" w:frame="1"/>
          <w:lang w:eastAsia="uk-UA"/>
        </w:rPr>
      </w:pPr>
      <w:r w:rsidRPr="006C1393">
        <w:rPr>
          <w:rFonts w:ascii="inherit" w:eastAsia="Times New Roman" w:hAnsi="inherit" w:cs="Segoe UI"/>
          <w:noProof/>
          <w:color w:val="0000FF"/>
          <w:sz w:val="24"/>
          <w:szCs w:val="24"/>
          <w:bdr w:val="none" w:sz="0" w:space="0" w:color="auto" w:frame="1"/>
          <w:lang w:eastAsia="uk-UA"/>
        </w:rPr>
        <w:lastRenderedPageBreak/>
        <w:drawing>
          <wp:inline distT="0" distB="0" distL="0" distR="0" wp14:anchorId="759B458E" wp14:editId="7F96908F">
            <wp:extent cx="6120765" cy="3608705"/>
            <wp:effectExtent l="0" t="0" r="0" b="0"/>
            <wp:docPr id="4" name="Picture 4">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765" cy="3608705"/>
                    </a:xfrm>
                    <a:prstGeom prst="rect">
                      <a:avLst/>
                    </a:prstGeom>
                    <a:noFill/>
                    <a:ln>
                      <a:noFill/>
                    </a:ln>
                  </pic:spPr>
                </pic:pic>
              </a:graphicData>
            </a:graphic>
          </wp:inline>
        </w:drawing>
      </w:r>
    </w:p>
    <w:p w14:paraId="76AFF964" w14:textId="77777777" w:rsidR="006C1393" w:rsidRPr="006C1393" w:rsidRDefault="006C1393" w:rsidP="006C1393">
      <w:pPr>
        <w:shd w:val="clear" w:color="auto" w:fill="FFFFFF"/>
        <w:spacing w:before="615" w:after="615" w:line="240" w:lineRule="auto"/>
        <w:textAlignment w:val="baseline"/>
        <w:rPr>
          <w:rFonts w:ascii="Segoe UI" w:eastAsia="Times New Roman" w:hAnsi="Segoe UI" w:cs="Segoe UI"/>
          <w:color w:val="262626"/>
          <w:sz w:val="24"/>
          <w:szCs w:val="24"/>
          <w:bdr w:val="none" w:sz="0" w:space="0" w:color="auto" w:frame="1"/>
          <w:lang w:eastAsia="uk-UA"/>
        </w:rPr>
      </w:pPr>
      <w:r w:rsidRPr="006C1393">
        <w:rPr>
          <w:rFonts w:ascii="Segoe UI" w:eastAsia="Times New Roman" w:hAnsi="Segoe UI" w:cs="Segoe UI"/>
          <w:color w:val="262626"/>
          <w:sz w:val="24"/>
          <w:szCs w:val="24"/>
          <w:bdr w:val="none" w:sz="0" w:space="0" w:color="auto" w:frame="1"/>
          <w:lang w:eastAsia="uk-UA"/>
        </w:rPr>
        <w:pict w14:anchorId="60C84754">
          <v:rect id="_x0000_i1042" style="width:0;height:.75pt" o:hralign="center" o:hrstd="t" o:hr="t" fillcolor="#a0a0a0" stroked="f"/>
        </w:pict>
      </w:r>
    </w:p>
    <w:p w14:paraId="57FF7068" w14:textId="77777777" w:rsidR="006C1393" w:rsidRPr="006C1393" w:rsidRDefault="006C1393" w:rsidP="006C1393">
      <w:pPr>
        <w:shd w:val="clear" w:color="auto" w:fill="FFFFFF"/>
        <w:spacing w:after="0" w:line="240" w:lineRule="auto"/>
        <w:textAlignment w:val="baseline"/>
        <w:outlineLvl w:val="3"/>
        <w:rPr>
          <w:rFonts w:ascii="var(--text-h-font,inherit)" w:eastAsia="Times New Roman" w:hAnsi="var(--text-h-font,inherit)" w:cs="Segoe UI"/>
          <w:b/>
          <w:bCs/>
          <w:color w:val="FFA500"/>
          <w:sz w:val="29"/>
          <w:szCs w:val="29"/>
          <w:bdr w:val="none" w:sz="0" w:space="0" w:color="auto" w:frame="1"/>
          <w:lang w:eastAsia="uk-UA"/>
        </w:rPr>
      </w:pPr>
      <w:proofErr w:type="spellStart"/>
      <w:r w:rsidRPr="006C1393">
        <w:rPr>
          <w:rFonts w:ascii="inherit" w:eastAsia="Times New Roman" w:hAnsi="inherit" w:cs="Segoe UI"/>
          <w:b/>
          <w:bCs/>
          <w:color w:val="FFA500"/>
          <w:sz w:val="29"/>
          <w:szCs w:val="29"/>
          <w:bdr w:val="none" w:sz="0" w:space="0" w:color="auto" w:frame="1"/>
          <w:lang w:eastAsia="uk-UA"/>
        </w:rPr>
        <w:t>Register</w:t>
      </w:r>
      <w:proofErr w:type="spellEnd"/>
      <w:r w:rsidRPr="006C1393">
        <w:rPr>
          <w:rFonts w:ascii="inherit" w:eastAsia="Times New Roman" w:hAnsi="inherit" w:cs="Segoe UI"/>
          <w:b/>
          <w:bCs/>
          <w:color w:val="FFA500"/>
          <w:sz w:val="29"/>
          <w:szCs w:val="29"/>
          <w:bdr w:val="none" w:sz="0" w:space="0" w:color="auto" w:frame="1"/>
          <w:lang w:eastAsia="uk-UA"/>
        </w:rPr>
        <w:t xml:space="preserve"> </w:t>
      </w:r>
      <w:proofErr w:type="spellStart"/>
      <w:r w:rsidRPr="006C1393">
        <w:rPr>
          <w:rFonts w:ascii="inherit" w:eastAsia="Times New Roman" w:hAnsi="inherit" w:cs="Segoe UI"/>
          <w:b/>
          <w:bCs/>
          <w:color w:val="FFA500"/>
          <w:sz w:val="29"/>
          <w:szCs w:val="29"/>
          <w:bdr w:val="none" w:sz="0" w:space="0" w:color="auto" w:frame="1"/>
          <w:lang w:eastAsia="uk-UA"/>
        </w:rPr>
        <w:t>Address</w:t>
      </w:r>
      <w:proofErr w:type="spellEnd"/>
      <w:r w:rsidRPr="006C1393">
        <w:rPr>
          <w:rFonts w:ascii="inherit" w:eastAsia="Times New Roman" w:hAnsi="inherit" w:cs="Segoe UI"/>
          <w:b/>
          <w:bCs/>
          <w:color w:val="FFA500"/>
          <w:sz w:val="29"/>
          <w:szCs w:val="29"/>
          <w:bdr w:val="none" w:sz="0" w:space="0" w:color="auto" w:frame="1"/>
          <w:lang w:eastAsia="uk-UA"/>
        </w:rPr>
        <w:t xml:space="preserve"> &amp; </w:t>
      </w:r>
      <w:proofErr w:type="spellStart"/>
      <w:r w:rsidRPr="006C1393">
        <w:rPr>
          <w:rFonts w:ascii="inherit" w:eastAsia="Times New Roman" w:hAnsi="inherit" w:cs="Segoe UI"/>
          <w:b/>
          <w:bCs/>
          <w:color w:val="FFA500"/>
          <w:sz w:val="29"/>
          <w:szCs w:val="29"/>
          <w:bdr w:val="none" w:sz="0" w:space="0" w:color="auto" w:frame="1"/>
          <w:lang w:eastAsia="uk-UA"/>
        </w:rPr>
        <w:t>Values</w:t>
      </w:r>
      <w:proofErr w:type="spellEnd"/>
      <w:r w:rsidRPr="006C1393">
        <w:rPr>
          <w:rFonts w:ascii="inherit" w:eastAsia="Times New Roman" w:hAnsi="inherit" w:cs="Segoe UI"/>
          <w:b/>
          <w:bCs/>
          <w:color w:val="FFA500"/>
          <w:sz w:val="29"/>
          <w:szCs w:val="29"/>
          <w:bdr w:val="none" w:sz="0" w:space="0" w:color="auto" w:frame="1"/>
          <w:lang w:eastAsia="uk-UA"/>
        </w:rPr>
        <w:t xml:space="preserve"> </w:t>
      </w:r>
      <w:proofErr w:type="spellStart"/>
      <w:r w:rsidRPr="006C1393">
        <w:rPr>
          <w:rFonts w:ascii="inherit" w:eastAsia="Times New Roman" w:hAnsi="inherit" w:cs="Segoe UI"/>
          <w:b/>
          <w:bCs/>
          <w:color w:val="FFA500"/>
          <w:sz w:val="29"/>
          <w:szCs w:val="29"/>
          <w:bdr w:val="none" w:sz="0" w:space="0" w:color="auto" w:frame="1"/>
          <w:lang w:eastAsia="uk-UA"/>
        </w:rPr>
        <w:t>Calculations</w:t>
      </w:r>
      <w:proofErr w:type="spellEnd"/>
    </w:p>
    <w:p w14:paraId="7D882204" w14:textId="77777777" w:rsidR="006C1393" w:rsidRPr="006C1393" w:rsidRDefault="006C1393" w:rsidP="006C1393">
      <w:pPr>
        <w:shd w:val="clear" w:color="auto" w:fill="FFFFFF"/>
        <w:spacing w:after="10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INA226 </w:t>
      </w:r>
      <w:proofErr w:type="spellStart"/>
      <w:r w:rsidRPr="006C1393">
        <w:rPr>
          <w:rFonts w:ascii="inherit" w:eastAsia="Times New Roman" w:hAnsi="inherit" w:cs="Segoe UI"/>
          <w:color w:val="262626"/>
          <w:sz w:val="24"/>
          <w:szCs w:val="24"/>
          <w:bdr w:val="none" w:sz="0" w:space="0" w:color="auto" w:frame="1"/>
          <w:lang w:eastAsia="uk-UA"/>
        </w:rPr>
        <w:t>also</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has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internal</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registers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which</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are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accessed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via</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I2C </w:t>
      </w:r>
      <w:proofErr w:type="spellStart"/>
      <w:r w:rsidRPr="006C1393">
        <w:rPr>
          <w:rFonts w:ascii="inherit" w:eastAsia="Times New Roman" w:hAnsi="inherit" w:cs="Segoe UI"/>
          <w:color w:val="262626"/>
          <w:sz w:val="24"/>
          <w:szCs w:val="24"/>
          <w:bdr w:val="none" w:sz="0" w:space="0" w:color="auto" w:frame="1"/>
          <w:lang w:eastAsia="uk-UA"/>
        </w:rPr>
        <w:t>interface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Some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essential</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ones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are</w:t>
      </w:r>
      <w:proofErr w:type="spellEnd"/>
      <w:r w:rsidRPr="006C1393">
        <w:rPr>
          <w:rFonts w:ascii="inherit" w:eastAsia="Times New Roman" w:hAnsi="inherit" w:cs="Segoe UI"/>
          <w:color w:val="262626"/>
          <w:sz w:val="24"/>
          <w:szCs w:val="24"/>
          <w:bdr w:val="none" w:sz="0" w:space="0" w:color="auto" w:frame="1"/>
          <w:lang w:eastAsia="uk-UA"/>
        </w:rPr>
        <w:t>:</w:t>
      </w:r>
    </w:p>
    <w:p w14:paraId="6A8DE44B" w14:textId="4285BDAA" w:rsidR="006C1393" w:rsidRPr="006C1393" w:rsidRDefault="006C1393" w:rsidP="006C1393">
      <w:pPr>
        <w:shd w:val="clear" w:color="auto" w:fill="FFFFFF"/>
        <w:spacing w:after="0" w:afterAutospacing="1" w:line="240" w:lineRule="auto"/>
        <w:textAlignment w:val="baseline"/>
        <w:rPr>
          <w:rFonts w:ascii="inherit" w:eastAsia="Times New Roman" w:hAnsi="inherit" w:cs="Segoe UI"/>
          <w:color w:val="262626"/>
          <w:sz w:val="24"/>
          <w:szCs w:val="24"/>
          <w:bdr w:val="none" w:sz="0" w:space="0" w:color="auto" w:frame="1"/>
          <w:lang w:eastAsia="uk-UA"/>
        </w:rPr>
      </w:pPr>
      <w:r w:rsidRPr="006C1393">
        <w:rPr>
          <w:rFonts w:ascii="inherit" w:eastAsia="Times New Roman" w:hAnsi="inherit" w:cs="Segoe UI"/>
          <w:noProof/>
          <w:color w:val="0000FF"/>
          <w:sz w:val="24"/>
          <w:szCs w:val="24"/>
          <w:bdr w:val="none" w:sz="0" w:space="0" w:color="auto" w:frame="1"/>
          <w:lang w:eastAsia="uk-UA"/>
        </w:rPr>
        <w:drawing>
          <wp:inline distT="0" distB="0" distL="0" distR="0" wp14:anchorId="7E654D55" wp14:editId="620A5C59">
            <wp:extent cx="6120765" cy="1208405"/>
            <wp:effectExtent l="0" t="0" r="0" b="0"/>
            <wp:docPr id="3" name="Picture 3">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765" cy="1208405"/>
                    </a:xfrm>
                    <a:prstGeom prst="rect">
                      <a:avLst/>
                    </a:prstGeom>
                    <a:noFill/>
                    <a:ln>
                      <a:noFill/>
                    </a:ln>
                  </pic:spPr>
                </pic:pic>
              </a:graphicData>
            </a:graphic>
          </wp:inline>
        </w:drawing>
      </w:r>
    </w:p>
    <w:p w14:paraId="607C005D" w14:textId="77777777" w:rsidR="006C1393" w:rsidRPr="006C1393" w:rsidRDefault="006C1393" w:rsidP="006C1393">
      <w:pPr>
        <w:numPr>
          <w:ilvl w:val="0"/>
          <w:numId w:val="3"/>
        </w:numPr>
        <w:shd w:val="clear" w:color="auto" w:fill="FFFFFF"/>
        <w:spacing w:beforeAutospacing="1" w:after="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b/>
          <w:bCs/>
          <w:color w:val="262626"/>
          <w:sz w:val="24"/>
          <w:szCs w:val="24"/>
          <w:bdr w:val="none" w:sz="0" w:space="0" w:color="auto" w:frame="1"/>
          <w:lang w:eastAsia="uk-UA"/>
        </w:rPr>
        <w:t>Configuration</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Register</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Address</w:t>
      </w:r>
      <w:proofErr w:type="spellEnd"/>
      <w:r w:rsidRPr="006C1393">
        <w:rPr>
          <w:rFonts w:ascii="inherit" w:eastAsia="Times New Roman" w:hAnsi="inherit" w:cs="Segoe UI"/>
          <w:b/>
          <w:bCs/>
          <w:color w:val="262626"/>
          <w:sz w:val="24"/>
          <w:szCs w:val="24"/>
          <w:bdr w:val="none" w:sz="0" w:space="0" w:color="auto" w:frame="1"/>
          <w:lang w:eastAsia="uk-UA"/>
        </w:rPr>
        <w:t xml:space="preserve"> = 00h)</w:t>
      </w:r>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Similar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w:t>
      </w:r>
      <w:hyperlink r:id="rId30" w:tgtFrame="_blank" w:history="1">
        <w:r w:rsidRPr="006C1393">
          <w:rPr>
            <w:rFonts w:ascii="inherit" w:eastAsia="Times New Roman" w:hAnsi="inherit" w:cs="Segoe UI"/>
            <w:b/>
            <w:bCs/>
            <w:color w:val="0000FF"/>
            <w:sz w:val="24"/>
            <w:szCs w:val="24"/>
            <w:bdr w:val="none" w:sz="0" w:space="0" w:color="auto" w:frame="1"/>
            <w:lang w:eastAsia="uk-UA"/>
          </w:rPr>
          <w:t>INA219</w:t>
        </w:r>
      </w:hyperlink>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register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used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control</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various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aspects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INA226.</w:t>
      </w:r>
    </w:p>
    <w:p w14:paraId="1026D7F0" w14:textId="77777777" w:rsidR="006C1393" w:rsidRPr="006C1393" w:rsidRDefault="006C1393" w:rsidP="006C1393">
      <w:pPr>
        <w:numPr>
          <w:ilvl w:val="0"/>
          <w:numId w:val="3"/>
        </w:numPr>
        <w:shd w:val="clear" w:color="auto" w:fill="FFFFFF"/>
        <w:spacing w:beforeAutospacing="1" w:after="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b/>
          <w:bCs/>
          <w:color w:val="262626"/>
          <w:sz w:val="24"/>
          <w:szCs w:val="24"/>
          <w:bdr w:val="none" w:sz="0" w:space="0" w:color="auto" w:frame="1"/>
          <w:lang w:eastAsia="uk-UA"/>
        </w:rPr>
        <w:t>Shunt</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Voltage</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Register</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Address</w:t>
      </w:r>
      <w:proofErr w:type="spellEnd"/>
      <w:r w:rsidRPr="006C1393">
        <w:rPr>
          <w:rFonts w:ascii="inherit" w:eastAsia="Times New Roman" w:hAnsi="inherit" w:cs="Segoe UI"/>
          <w:b/>
          <w:bCs/>
          <w:color w:val="262626"/>
          <w:sz w:val="24"/>
          <w:szCs w:val="24"/>
          <w:bdr w:val="none" w:sz="0" w:space="0" w:color="auto" w:frame="1"/>
          <w:lang w:eastAsia="uk-UA"/>
        </w:rPr>
        <w:t xml:space="preserve"> = 01h)</w:t>
      </w:r>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register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holds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raw</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measurement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shunt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voltage</w:t>
      </w:r>
      <w:proofErr w:type="spellEnd"/>
      <w:r w:rsidRPr="006C1393">
        <w:rPr>
          <w:rFonts w:ascii="inherit" w:eastAsia="Times New Roman" w:hAnsi="inherit" w:cs="Segoe UI"/>
          <w:color w:val="262626"/>
          <w:sz w:val="24"/>
          <w:szCs w:val="24"/>
          <w:bdr w:val="none" w:sz="0" w:space="0" w:color="auto" w:frame="1"/>
          <w:lang w:eastAsia="uk-UA"/>
        </w:rPr>
        <w:t>.</w:t>
      </w:r>
      <w:r w:rsidRPr="006C1393">
        <w:rPr>
          <w:rFonts w:ascii="inherit" w:eastAsia="Times New Roman" w:hAnsi="inherit" w:cs="Segoe UI"/>
          <w:color w:val="262626"/>
          <w:sz w:val="24"/>
          <w:szCs w:val="24"/>
          <w:bdr w:val="none" w:sz="0" w:space="0" w:color="auto" w:frame="1"/>
          <w:lang w:eastAsia="uk-UA"/>
        </w:rPr>
        <w:br/>
      </w:r>
    </w:p>
    <w:p w14:paraId="3D36D819" w14:textId="77777777" w:rsidR="006C1393" w:rsidRPr="006C1393" w:rsidRDefault="006C1393" w:rsidP="006C1393">
      <w:pPr>
        <w:shd w:val="clear" w:color="auto" w:fill="FFFFFF"/>
        <w:spacing w:beforeAutospacing="1" w:after="0" w:afterAutospacing="1" w:line="240" w:lineRule="auto"/>
        <w:ind w:left="720"/>
        <w:jc w:val="center"/>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i/>
          <w:iCs/>
          <w:color w:val="262626"/>
          <w:sz w:val="24"/>
          <w:szCs w:val="24"/>
          <w:bdr w:val="none" w:sz="0" w:space="0" w:color="auto" w:frame="1"/>
          <w:lang w:eastAsia="uk-UA"/>
        </w:rPr>
        <w:t>Shunt</w:t>
      </w:r>
      <w:proofErr w:type="spellEnd"/>
      <w:r w:rsidRPr="006C1393">
        <w:rPr>
          <w:rFonts w:ascii="inherit" w:eastAsia="Times New Roman" w:hAnsi="inherit" w:cs="Segoe UI"/>
          <w:i/>
          <w:iCs/>
          <w:color w:val="262626"/>
          <w:sz w:val="24"/>
          <w:szCs w:val="24"/>
          <w:bdr w:val="none" w:sz="0" w:space="0" w:color="auto" w:frame="1"/>
          <w:lang w:eastAsia="uk-UA"/>
        </w:rPr>
        <w:t xml:space="preserve"> </w:t>
      </w:r>
      <w:proofErr w:type="spellStart"/>
      <w:r w:rsidRPr="006C1393">
        <w:rPr>
          <w:rFonts w:ascii="inherit" w:eastAsia="Times New Roman" w:hAnsi="inherit" w:cs="Segoe UI"/>
          <w:i/>
          <w:iCs/>
          <w:color w:val="262626"/>
          <w:sz w:val="24"/>
          <w:szCs w:val="24"/>
          <w:bdr w:val="none" w:sz="0" w:space="0" w:color="auto" w:frame="1"/>
          <w:lang w:eastAsia="uk-UA"/>
        </w:rPr>
        <w:t>Voltage</w:t>
      </w:r>
      <w:proofErr w:type="spellEnd"/>
      <w:r w:rsidRPr="006C1393">
        <w:rPr>
          <w:rFonts w:ascii="inherit" w:eastAsia="Times New Roman" w:hAnsi="inherit" w:cs="Segoe UI"/>
          <w:i/>
          <w:iCs/>
          <w:color w:val="262626"/>
          <w:sz w:val="24"/>
          <w:szCs w:val="24"/>
          <w:bdr w:val="none" w:sz="0" w:space="0" w:color="auto" w:frame="1"/>
          <w:lang w:eastAsia="uk-UA"/>
        </w:rPr>
        <w:t xml:space="preserve"> (V) = </w:t>
      </w:r>
      <w:proofErr w:type="spellStart"/>
      <w:r w:rsidRPr="006C1393">
        <w:rPr>
          <w:rFonts w:ascii="inherit" w:eastAsia="Times New Roman" w:hAnsi="inherit" w:cs="Segoe UI"/>
          <w:i/>
          <w:iCs/>
          <w:color w:val="262626"/>
          <w:sz w:val="24"/>
          <w:szCs w:val="24"/>
          <w:bdr w:val="none" w:sz="0" w:space="0" w:color="auto" w:frame="1"/>
          <w:lang w:eastAsia="uk-UA"/>
        </w:rPr>
        <w:t>Shunt</w:t>
      </w:r>
      <w:proofErr w:type="spellEnd"/>
      <w:r w:rsidRPr="006C1393">
        <w:rPr>
          <w:rFonts w:ascii="inherit" w:eastAsia="Times New Roman" w:hAnsi="inherit" w:cs="Segoe UI"/>
          <w:i/>
          <w:iCs/>
          <w:color w:val="262626"/>
          <w:sz w:val="24"/>
          <w:szCs w:val="24"/>
          <w:bdr w:val="none" w:sz="0" w:space="0" w:color="auto" w:frame="1"/>
          <w:lang w:eastAsia="uk-UA"/>
        </w:rPr>
        <w:t xml:space="preserve"> </w:t>
      </w:r>
      <w:proofErr w:type="spellStart"/>
      <w:r w:rsidRPr="006C1393">
        <w:rPr>
          <w:rFonts w:ascii="inherit" w:eastAsia="Times New Roman" w:hAnsi="inherit" w:cs="Segoe UI"/>
          <w:i/>
          <w:iCs/>
          <w:color w:val="262626"/>
          <w:sz w:val="24"/>
          <w:szCs w:val="24"/>
          <w:bdr w:val="none" w:sz="0" w:space="0" w:color="auto" w:frame="1"/>
          <w:lang w:eastAsia="uk-UA"/>
        </w:rPr>
        <w:t>Voltage</w:t>
      </w:r>
      <w:proofErr w:type="spellEnd"/>
      <w:r w:rsidRPr="006C1393">
        <w:rPr>
          <w:rFonts w:ascii="inherit" w:eastAsia="Times New Roman" w:hAnsi="inherit" w:cs="Segoe UI"/>
          <w:i/>
          <w:iCs/>
          <w:color w:val="262626"/>
          <w:sz w:val="24"/>
          <w:szCs w:val="24"/>
          <w:bdr w:val="none" w:sz="0" w:space="0" w:color="auto" w:frame="1"/>
          <w:lang w:eastAsia="uk-UA"/>
        </w:rPr>
        <w:t xml:space="preserve"> </w:t>
      </w:r>
      <w:proofErr w:type="spellStart"/>
      <w:r w:rsidRPr="006C1393">
        <w:rPr>
          <w:rFonts w:ascii="inherit" w:eastAsia="Times New Roman" w:hAnsi="inherit" w:cs="Segoe UI"/>
          <w:i/>
          <w:iCs/>
          <w:color w:val="262626"/>
          <w:sz w:val="24"/>
          <w:szCs w:val="24"/>
          <w:bdr w:val="none" w:sz="0" w:space="0" w:color="auto" w:frame="1"/>
          <w:lang w:eastAsia="uk-UA"/>
        </w:rPr>
        <w:t>Register</w:t>
      </w:r>
      <w:proofErr w:type="spellEnd"/>
      <w:r w:rsidRPr="006C1393">
        <w:rPr>
          <w:rFonts w:ascii="inherit" w:eastAsia="Times New Roman" w:hAnsi="inherit" w:cs="Segoe UI"/>
          <w:i/>
          <w:iCs/>
          <w:color w:val="262626"/>
          <w:sz w:val="24"/>
          <w:szCs w:val="24"/>
          <w:bdr w:val="none" w:sz="0" w:space="0" w:color="auto" w:frame="1"/>
          <w:lang w:eastAsia="uk-UA"/>
        </w:rPr>
        <w:t xml:space="preserve"> </w:t>
      </w:r>
      <w:proofErr w:type="spellStart"/>
      <w:r w:rsidRPr="006C1393">
        <w:rPr>
          <w:rFonts w:ascii="inherit" w:eastAsia="Times New Roman" w:hAnsi="inherit" w:cs="Segoe UI"/>
          <w:i/>
          <w:iCs/>
          <w:color w:val="262626"/>
          <w:sz w:val="24"/>
          <w:szCs w:val="24"/>
          <w:bdr w:val="none" w:sz="0" w:space="0" w:color="auto" w:frame="1"/>
          <w:lang w:eastAsia="uk-UA"/>
        </w:rPr>
        <w:t>Value</w:t>
      </w:r>
      <w:proofErr w:type="spellEnd"/>
      <w:r w:rsidRPr="006C1393">
        <w:rPr>
          <w:rFonts w:ascii="inherit" w:eastAsia="Times New Roman" w:hAnsi="inherit" w:cs="Segoe UI"/>
          <w:i/>
          <w:iCs/>
          <w:color w:val="262626"/>
          <w:sz w:val="24"/>
          <w:szCs w:val="24"/>
          <w:bdr w:val="none" w:sz="0" w:space="0" w:color="auto" w:frame="1"/>
          <w:lang w:eastAsia="uk-UA"/>
        </w:rPr>
        <w:t xml:space="preserve"> * 2.5 µV</w:t>
      </w:r>
    </w:p>
    <w:p w14:paraId="7C0CFC9D" w14:textId="77777777" w:rsidR="006C1393" w:rsidRPr="006C1393" w:rsidRDefault="006C1393" w:rsidP="006C1393">
      <w:pPr>
        <w:numPr>
          <w:ilvl w:val="0"/>
          <w:numId w:val="3"/>
        </w:numPr>
        <w:shd w:val="clear" w:color="auto" w:fill="FFFFFF"/>
        <w:spacing w:beforeAutospacing="1" w:after="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b/>
          <w:bCs/>
          <w:color w:val="262626"/>
          <w:sz w:val="24"/>
          <w:szCs w:val="24"/>
          <w:bdr w:val="none" w:sz="0" w:space="0" w:color="auto" w:frame="1"/>
          <w:lang w:eastAsia="uk-UA"/>
        </w:rPr>
        <w:t>Bus</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Voltage</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Register</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Address</w:t>
      </w:r>
      <w:proofErr w:type="spellEnd"/>
      <w:r w:rsidRPr="006C1393">
        <w:rPr>
          <w:rFonts w:ascii="inherit" w:eastAsia="Times New Roman" w:hAnsi="inherit" w:cs="Segoe UI"/>
          <w:b/>
          <w:bCs/>
          <w:color w:val="262626"/>
          <w:sz w:val="24"/>
          <w:szCs w:val="24"/>
          <w:bdr w:val="none" w:sz="0" w:space="0" w:color="auto" w:frame="1"/>
          <w:lang w:eastAsia="uk-UA"/>
        </w:rPr>
        <w:t xml:space="preserve"> = 02h)</w:t>
      </w:r>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register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holds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raw</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measurement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bus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voltage</w:t>
      </w:r>
      <w:proofErr w:type="spellEnd"/>
      <w:r w:rsidRPr="006C1393">
        <w:rPr>
          <w:rFonts w:ascii="inherit" w:eastAsia="Times New Roman" w:hAnsi="inherit" w:cs="Segoe UI"/>
          <w:color w:val="262626"/>
          <w:sz w:val="24"/>
          <w:szCs w:val="24"/>
          <w:bdr w:val="none" w:sz="0" w:space="0" w:color="auto" w:frame="1"/>
          <w:lang w:eastAsia="uk-UA"/>
        </w:rPr>
        <w:t>.</w:t>
      </w:r>
      <w:r w:rsidRPr="006C1393">
        <w:rPr>
          <w:rFonts w:ascii="inherit" w:eastAsia="Times New Roman" w:hAnsi="inherit" w:cs="Segoe UI"/>
          <w:color w:val="262626"/>
          <w:sz w:val="24"/>
          <w:szCs w:val="24"/>
          <w:bdr w:val="none" w:sz="0" w:space="0" w:color="auto" w:frame="1"/>
          <w:lang w:eastAsia="uk-UA"/>
        </w:rPr>
        <w:br/>
      </w:r>
    </w:p>
    <w:p w14:paraId="19440275" w14:textId="77777777" w:rsidR="006C1393" w:rsidRPr="006C1393" w:rsidRDefault="006C1393" w:rsidP="006C1393">
      <w:pPr>
        <w:shd w:val="clear" w:color="auto" w:fill="FFFFFF"/>
        <w:spacing w:beforeAutospacing="1" w:after="0" w:afterAutospacing="1" w:line="240" w:lineRule="auto"/>
        <w:ind w:left="720"/>
        <w:jc w:val="center"/>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i/>
          <w:iCs/>
          <w:color w:val="262626"/>
          <w:sz w:val="24"/>
          <w:szCs w:val="24"/>
          <w:bdr w:val="none" w:sz="0" w:space="0" w:color="auto" w:frame="1"/>
          <w:lang w:eastAsia="uk-UA"/>
        </w:rPr>
        <w:t>Bus</w:t>
      </w:r>
      <w:proofErr w:type="spellEnd"/>
      <w:r w:rsidRPr="006C1393">
        <w:rPr>
          <w:rFonts w:ascii="inherit" w:eastAsia="Times New Roman" w:hAnsi="inherit" w:cs="Segoe UI"/>
          <w:i/>
          <w:iCs/>
          <w:color w:val="262626"/>
          <w:sz w:val="24"/>
          <w:szCs w:val="24"/>
          <w:bdr w:val="none" w:sz="0" w:space="0" w:color="auto" w:frame="1"/>
          <w:lang w:eastAsia="uk-UA"/>
        </w:rPr>
        <w:t xml:space="preserve"> </w:t>
      </w:r>
      <w:proofErr w:type="spellStart"/>
      <w:r w:rsidRPr="006C1393">
        <w:rPr>
          <w:rFonts w:ascii="inherit" w:eastAsia="Times New Roman" w:hAnsi="inherit" w:cs="Segoe UI"/>
          <w:i/>
          <w:iCs/>
          <w:color w:val="262626"/>
          <w:sz w:val="24"/>
          <w:szCs w:val="24"/>
          <w:bdr w:val="none" w:sz="0" w:space="0" w:color="auto" w:frame="1"/>
          <w:lang w:eastAsia="uk-UA"/>
        </w:rPr>
        <w:t>Voltage</w:t>
      </w:r>
      <w:proofErr w:type="spellEnd"/>
      <w:r w:rsidRPr="006C1393">
        <w:rPr>
          <w:rFonts w:ascii="inherit" w:eastAsia="Times New Roman" w:hAnsi="inherit" w:cs="Segoe UI"/>
          <w:i/>
          <w:iCs/>
          <w:color w:val="262626"/>
          <w:sz w:val="24"/>
          <w:szCs w:val="24"/>
          <w:bdr w:val="none" w:sz="0" w:space="0" w:color="auto" w:frame="1"/>
          <w:lang w:eastAsia="uk-UA"/>
        </w:rPr>
        <w:t xml:space="preserve"> (V) = </w:t>
      </w:r>
      <w:proofErr w:type="spellStart"/>
      <w:r w:rsidRPr="006C1393">
        <w:rPr>
          <w:rFonts w:ascii="inherit" w:eastAsia="Times New Roman" w:hAnsi="inherit" w:cs="Segoe UI"/>
          <w:i/>
          <w:iCs/>
          <w:color w:val="262626"/>
          <w:sz w:val="24"/>
          <w:szCs w:val="24"/>
          <w:bdr w:val="none" w:sz="0" w:space="0" w:color="auto" w:frame="1"/>
          <w:lang w:eastAsia="uk-UA"/>
        </w:rPr>
        <w:t>Bus</w:t>
      </w:r>
      <w:proofErr w:type="spellEnd"/>
      <w:r w:rsidRPr="006C1393">
        <w:rPr>
          <w:rFonts w:ascii="inherit" w:eastAsia="Times New Roman" w:hAnsi="inherit" w:cs="Segoe UI"/>
          <w:i/>
          <w:iCs/>
          <w:color w:val="262626"/>
          <w:sz w:val="24"/>
          <w:szCs w:val="24"/>
          <w:bdr w:val="none" w:sz="0" w:space="0" w:color="auto" w:frame="1"/>
          <w:lang w:eastAsia="uk-UA"/>
        </w:rPr>
        <w:t xml:space="preserve"> </w:t>
      </w:r>
      <w:proofErr w:type="spellStart"/>
      <w:r w:rsidRPr="006C1393">
        <w:rPr>
          <w:rFonts w:ascii="inherit" w:eastAsia="Times New Roman" w:hAnsi="inherit" w:cs="Segoe UI"/>
          <w:i/>
          <w:iCs/>
          <w:color w:val="262626"/>
          <w:sz w:val="24"/>
          <w:szCs w:val="24"/>
          <w:bdr w:val="none" w:sz="0" w:space="0" w:color="auto" w:frame="1"/>
          <w:lang w:eastAsia="uk-UA"/>
        </w:rPr>
        <w:t>Voltage</w:t>
      </w:r>
      <w:proofErr w:type="spellEnd"/>
      <w:r w:rsidRPr="006C1393">
        <w:rPr>
          <w:rFonts w:ascii="inherit" w:eastAsia="Times New Roman" w:hAnsi="inherit" w:cs="Segoe UI"/>
          <w:i/>
          <w:iCs/>
          <w:color w:val="262626"/>
          <w:sz w:val="24"/>
          <w:szCs w:val="24"/>
          <w:bdr w:val="none" w:sz="0" w:space="0" w:color="auto" w:frame="1"/>
          <w:lang w:eastAsia="uk-UA"/>
        </w:rPr>
        <w:t xml:space="preserve"> </w:t>
      </w:r>
      <w:proofErr w:type="spellStart"/>
      <w:r w:rsidRPr="006C1393">
        <w:rPr>
          <w:rFonts w:ascii="inherit" w:eastAsia="Times New Roman" w:hAnsi="inherit" w:cs="Segoe UI"/>
          <w:i/>
          <w:iCs/>
          <w:color w:val="262626"/>
          <w:sz w:val="24"/>
          <w:szCs w:val="24"/>
          <w:bdr w:val="none" w:sz="0" w:space="0" w:color="auto" w:frame="1"/>
          <w:lang w:eastAsia="uk-UA"/>
        </w:rPr>
        <w:t>Register</w:t>
      </w:r>
      <w:proofErr w:type="spellEnd"/>
      <w:r w:rsidRPr="006C1393">
        <w:rPr>
          <w:rFonts w:ascii="inherit" w:eastAsia="Times New Roman" w:hAnsi="inherit" w:cs="Segoe UI"/>
          <w:i/>
          <w:iCs/>
          <w:color w:val="262626"/>
          <w:sz w:val="24"/>
          <w:szCs w:val="24"/>
          <w:bdr w:val="none" w:sz="0" w:space="0" w:color="auto" w:frame="1"/>
          <w:lang w:eastAsia="uk-UA"/>
        </w:rPr>
        <w:t xml:space="preserve"> </w:t>
      </w:r>
      <w:proofErr w:type="spellStart"/>
      <w:r w:rsidRPr="006C1393">
        <w:rPr>
          <w:rFonts w:ascii="inherit" w:eastAsia="Times New Roman" w:hAnsi="inherit" w:cs="Segoe UI"/>
          <w:i/>
          <w:iCs/>
          <w:color w:val="262626"/>
          <w:sz w:val="24"/>
          <w:szCs w:val="24"/>
          <w:bdr w:val="none" w:sz="0" w:space="0" w:color="auto" w:frame="1"/>
          <w:lang w:eastAsia="uk-UA"/>
        </w:rPr>
        <w:t>Value</w:t>
      </w:r>
      <w:proofErr w:type="spellEnd"/>
      <w:r w:rsidRPr="006C1393">
        <w:rPr>
          <w:rFonts w:ascii="inherit" w:eastAsia="Times New Roman" w:hAnsi="inherit" w:cs="Segoe UI"/>
          <w:i/>
          <w:iCs/>
          <w:color w:val="262626"/>
          <w:sz w:val="24"/>
          <w:szCs w:val="24"/>
          <w:bdr w:val="none" w:sz="0" w:space="0" w:color="auto" w:frame="1"/>
          <w:lang w:eastAsia="uk-UA"/>
        </w:rPr>
        <w:t xml:space="preserve"> * 1.25 </w:t>
      </w:r>
      <w:proofErr w:type="spellStart"/>
      <w:r w:rsidRPr="006C1393">
        <w:rPr>
          <w:rFonts w:ascii="inherit" w:eastAsia="Times New Roman" w:hAnsi="inherit" w:cs="Segoe UI"/>
          <w:i/>
          <w:iCs/>
          <w:color w:val="262626"/>
          <w:sz w:val="24"/>
          <w:szCs w:val="24"/>
          <w:bdr w:val="none" w:sz="0" w:space="0" w:color="auto" w:frame="1"/>
          <w:lang w:eastAsia="uk-UA"/>
        </w:rPr>
        <w:t>mV</w:t>
      </w:r>
      <w:proofErr w:type="spellEnd"/>
    </w:p>
    <w:p w14:paraId="611EF9E0" w14:textId="77777777" w:rsidR="006C1393" w:rsidRPr="006C1393" w:rsidRDefault="006C1393" w:rsidP="006C1393">
      <w:pPr>
        <w:numPr>
          <w:ilvl w:val="0"/>
          <w:numId w:val="3"/>
        </w:numPr>
        <w:shd w:val="clear" w:color="auto" w:fill="FFFFFF"/>
        <w:spacing w:beforeAutospacing="1" w:after="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b/>
          <w:bCs/>
          <w:color w:val="262626"/>
          <w:sz w:val="24"/>
          <w:szCs w:val="24"/>
          <w:bdr w:val="none" w:sz="0" w:space="0" w:color="auto" w:frame="1"/>
          <w:lang w:eastAsia="uk-UA"/>
        </w:rPr>
        <w:t>Power</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Register</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Address</w:t>
      </w:r>
      <w:proofErr w:type="spellEnd"/>
      <w:r w:rsidRPr="006C1393">
        <w:rPr>
          <w:rFonts w:ascii="inherit" w:eastAsia="Times New Roman" w:hAnsi="inherit" w:cs="Segoe UI"/>
          <w:b/>
          <w:bCs/>
          <w:color w:val="262626"/>
          <w:sz w:val="24"/>
          <w:szCs w:val="24"/>
          <w:bdr w:val="none" w:sz="0" w:space="0" w:color="auto" w:frame="1"/>
          <w:lang w:eastAsia="uk-UA"/>
        </w:rPr>
        <w:t xml:space="preserve"> = 03h)</w:t>
      </w:r>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register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holds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calculated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power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value</w:t>
      </w:r>
      <w:proofErr w:type="spellEnd"/>
      <w:r w:rsidRPr="006C1393">
        <w:rPr>
          <w:rFonts w:ascii="inherit" w:eastAsia="Times New Roman" w:hAnsi="inherit" w:cs="Segoe UI"/>
          <w:color w:val="262626"/>
          <w:sz w:val="24"/>
          <w:szCs w:val="24"/>
          <w:bdr w:val="none" w:sz="0" w:space="0" w:color="auto" w:frame="1"/>
          <w:lang w:eastAsia="uk-UA"/>
        </w:rPr>
        <w:t>.</w:t>
      </w:r>
      <w:r w:rsidRPr="006C1393">
        <w:rPr>
          <w:rFonts w:ascii="inherit" w:eastAsia="Times New Roman" w:hAnsi="inherit" w:cs="Segoe UI"/>
          <w:color w:val="262626"/>
          <w:sz w:val="24"/>
          <w:szCs w:val="24"/>
          <w:bdr w:val="none" w:sz="0" w:space="0" w:color="auto" w:frame="1"/>
          <w:lang w:eastAsia="uk-UA"/>
        </w:rPr>
        <w:br/>
      </w:r>
    </w:p>
    <w:p w14:paraId="7C64E921" w14:textId="77777777" w:rsidR="006C1393" w:rsidRPr="006C1393" w:rsidRDefault="006C1393" w:rsidP="006C1393">
      <w:pPr>
        <w:shd w:val="clear" w:color="auto" w:fill="FFFFFF"/>
        <w:spacing w:beforeAutospacing="1" w:after="0" w:afterAutospacing="1" w:line="240" w:lineRule="auto"/>
        <w:ind w:left="720"/>
        <w:jc w:val="center"/>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i/>
          <w:iCs/>
          <w:color w:val="262626"/>
          <w:sz w:val="24"/>
          <w:szCs w:val="24"/>
          <w:bdr w:val="none" w:sz="0" w:space="0" w:color="auto" w:frame="1"/>
          <w:lang w:eastAsia="uk-UA"/>
        </w:rPr>
        <w:lastRenderedPageBreak/>
        <w:t>Power</w:t>
      </w:r>
      <w:proofErr w:type="spellEnd"/>
      <w:r w:rsidRPr="006C1393">
        <w:rPr>
          <w:rFonts w:ascii="inherit" w:eastAsia="Times New Roman" w:hAnsi="inherit" w:cs="Segoe UI"/>
          <w:i/>
          <w:iCs/>
          <w:color w:val="262626"/>
          <w:sz w:val="24"/>
          <w:szCs w:val="24"/>
          <w:bdr w:val="none" w:sz="0" w:space="0" w:color="auto" w:frame="1"/>
          <w:lang w:eastAsia="uk-UA"/>
        </w:rPr>
        <w:t xml:space="preserve"> (W) = </w:t>
      </w:r>
      <w:proofErr w:type="spellStart"/>
      <w:r w:rsidRPr="006C1393">
        <w:rPr>
          <w:rFonts w:ascii="inherit" w:eastAsia="Times New Roman" w:hAnsi="inherit" w:cs="Segoe UI"/>
          <w:i/>
          <w:iCs/>
          <w:color w:val="262626"/>
          <w:sz w:val="24"/>
          <w:szCs w:val="24"/>
          <w:bdr w:val="none" w:sz="0" w:space="0" w:color="auto" w:frame="1"/>
          <w:lang w:eastAsia="uk-UA"/>
        </w:rPr>
        <w:t>Power</w:t>
      </w:r>
      <w:proofErr w:type="spellEnd"/>
      <w:r w:rsidRPr="006C1393">
        <w:rPr>
          <w:rFonts w:ascii="inherit" w:eastAsia="Times New Roman" w:hAnsi="inherit" w:cs="Segoe UI"/>
          <w:i/>
          <w:iCs/>
          <w:color w:val="262626"/>
          <w:sz w:val="24"/>
          <w:szCs w:val="24"/>
          <w:bdr w:val="none" w:sz="0" w:space="0" w:color="auto" w:frame="1"/>
          <w:lang w:eastAsia="uk-UA"/>
        </w:rPr>
        <w:t xml:space="preserve"> </w:t>
      </w:r>
      <w:proofErr w:type="spellStart"/>
      <w:r w:rsidRPr="006C1393">
        <w:rPr>
          <w:rFonts w:ascii="inherit" w:eastAsia="Times New Roman" w:hAnsi="inherit" w:cs="Segoe UI"/>
          <w:i/>
          <w:iCs/>
          <w:color w:val="262626"/>
          <w:sz w:val="24"/>
          <w:szCs w:val="24"/>
          <w:bdr w:val="none" w:sz="0" w:space="0" w:color="auto" w:frame="1"/>
          <w:lang w:eastAsia="uk-UA"/>
        </w:rPr>
        <w:t>Register</w:t>
      </w:r>
      <w:proofErr w:type="spellEnd"/>
      <w:r w:rsidRPr="006C1393">
        <w:rPr>
          <w:rFonts w:ascii="inherit" w:eastAsia="Times New Roman" w:hAnsi="inherit" w:cs="Segoe UI"/>
          <w:i/>
          <w:iCs/>
          <w:color w:val="262626"/>
          <w:sz w:val="24"/>
          <w:szCs w:val="24"/>
          <w:bdr w:val="none" w:sz="0" w:space="0" w:color="auto" w:frame="1"/>
          <w:lang w:eastAsia="uk-UA"/>
        </w:rPr>
        <w:t xml:space="preserve"> </w:t>
      </w:r>
      <w:proofErr w:type="spellStart"/>
      <w:r w:rsidRPr="006C1393">
        <w:rPr>
          <w:rFonts w:ascii="inherit" w:eastAsia="Times New Roman" w:hAnsi="inherit" w:cs="Segoe UI"/>
          <w:i/>
          <w:iCs/>
          <w:color w:val="262626"/>
          <w:sz w:val="24"/>
          <w:szCs w:val="24"/>
          <w:bdr w:val="none" w:sz="0" w:space="0" w:color="auto" w:frame="1"/>
          <w:lang w:eastAsia="uk-UA"/>
        </w:rPr>
        <w:t>Value</w:t>
      </w:r>
      <w:proofErr w:type="spellEnd"/>
      <w:r w:rsidRPr="006C1393">
        <w:rPr>
          <w:rFonts w:ascii="inherit" w:eastAsia="Times New Roman" w:hAnsi="inherit" w:cs="Segoe UI"/>
          <w:i/>
          <w:iCs/>
          <w:color w:val="262626"/>
          <w:sz w:val="24"/>
          <w:szCs w:val="24"/>
          <w:bdr w:val="none" w:sz="0" w:space="0" w:color="auto" w:frame="1"/>
          <w:lang w:eastAsia="uk-UA"/>
        </w:rPr>
        <w:t xml:space="preserve"> * </w:t>
      </w:r>
      <w:proofErr w:type="spellStart"/>
      <w:r w:rsidRPr="006C1393">
        <w:rPr>
          <w:rFonts w:ascii="inherit" w:eastAsia="Times New Roman" w:hAnsi="inherit" w:cs="Segoe UI"/>
          <w:i/>
          <w:iCs/>
          <w:color w:val="262626"/>
          <w:sz w:val="24"/>
          <w:szCs w:val="24"/>
          <w:bdr w:val="none" w:sz="0" w:space="0" w:color="auto" w:frame="1"/>
          <w:lang w:eastAsia="uk-UA"/>
        </w:rPr>
        <w:t>Power_LSB</w:t>
      </w:r>
      <w:proofErr w:type="spellEnd"/>
    </w:p>
    <w:p w14:paraId="46508043" w14:textId="77777777" w:rsidR="006C1393" w:rsidRPr="006C1393" w:rsidRDefault="006C1393" w:rsidP="006C1393">
      <w:pPr>
        <w:numPr>
          <w:ilvl w:val="0"/>
          <w:numId w:val="3"/>
        </w:numPr>
        <w:shd w:val="clear" w:color="auto" w:fill="FFFFFF"/>
        <w:spacing w:beforeAutospacing="1" w:after="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b/>
          <w:bCs/>
          <w:color w:val="262626"/>
          <w:sz w:val="24"/>
          <w:szCs w:val="24"/>
          <w:bdr w:val="none" w:sz="0" w:space="0" w:color="auto" w:frame="1"/>
          <w:lang w:eastAsia="uk-UA"/>
        </w:rPr>
        <w:t>Current</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Register</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Address</w:t>
      </w:r>
      <w:proofErr w:type="spellEnd"/>
      <w:r w:rsidRPr="006C1393">
        <w:rPr>
          <w:rFonts w:ascii="inherit" w:eastAsia="Times New Roman" w:hAnsi="inherit" w:cs="Segoe UI"/>
          <w:b/>
          <w:bCs/>
          <w:color w:val="262626"/>
          <w:sz w:val="24"/>
          <w:szCs w:val="24"/>
          <w:bdr w:val="none" w:sz="0" w:space="0" w:color="auto" w:frame="1"/>
          <w:lang w:eastAsia="uk-UA"/>
        </w:rPr>
        <w:t xml:space="preserve"> = 04h)</w:t>
      </w:r>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register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holds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calculated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current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value</w:t>
      </w:r>
      <w:proofErr w:type="spellEnd"/>
      <w:r w:rsidRPr="006C1393">
        <w:rPr>
          <w:rFonts w:ascii="inherit" w:eastAsia="Times New Roman" w:hAnsi="inherit" w:cs="Segoe UI"/>
          <w:color w:val="262626"/>
          <w:sz w:val="24"/>
          <w:szCs w:val="24"/>
          <w:bdr w:val="none" w:sz="0" w:space="0" w:color="auto" w:frame="1"/>
          <w:lang w:eastAsia="uk-UA"/>
        </w:rPr>
        <w:t>.</w:t>
      </w:r>
      <w:r w:rsidRPr="006C1393">
        <w:rPr>
          <w:rFonts w:ascii="inherit" w:eastAsia="Times New Roman" w:hAnsi="inherit" w:cs="Segoe UI"/>
          <w:color w:val="262626"/>
          <w:sz w:val="24"/>
          <w:szCs w:val="24"/>
          <w:bdr w:val="none" w:sz="0" w:space="0" w:color="auto" w:frame="1"/>
          <w:lang w:eastAsia="uk-UA"/>
        </w:rPr>
        <w:br/>
      </w:r>
    </w:p>
    <w:p w14:paraId="19556C20" w14:textId="77777777" w:rsidR="006C1393" w:rsidRPr="006C1393" w:rsidRDefault="006C1393" w:rsidP="006C1393">
      <w:pPr>
        <w:shd w:val="clear" w:color="auto" w:fill="FFFFFF"/>
        <w:spacing w:beforeAutospacing="1" w:after="0" w:afterAutospacing="1" w:line="240" w:lineRule="auto"/>
        <w:ind w:left="720"/>
        <w:jc w:val="center"/>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i/>
          <w:iCs/>
          <w:color w:val="262626"/>
          <w:sz w:val="24"/>
          <w:szCs w:val="24"/>
          <w:bdr w:val="none" w:sz="0" w:space="0" w:color="auto" w:frame="1"/>
          <w:lang w:eastAsia="uk-UA"/>
        </w:rPr>
        <w:t>Current</w:t>
      </w:r>
      <w:proofErr w:type="spellEnd"/>
      <w:r w:rsidRPr="006C1393">
        <w:rPr>
          <w:rFonts w:ascii="inherit" w:eastAsia="Times New Roman" w:hAnsi="inherit" w:cs="Segoe UI"/>
          <w:i/>
          <w:iCs/>
          <w:color w:val="262626"/>
          <w:sz w:val="24"/>
          <w:szCs w:val="24"/>
          <w:bdr w:val="none" w:sz="0" w:space="0" w:color="auto" w:frame="1"/>
          <w:lang w:eastAsia="uk-UA"/>
        </w:rPr>
        <w:t xml:space="preserve"> (A) = </w:t>
      </w:r>
      <w:proofErr w:type="spellStart"/>
      <w:r w:rsidRPr="006C1393">
        <w:rPr>
          <w:rFonts w:ascii="inherit" w:eastAsia="Times New Roman" w:hAnsi="inherit" w:cs="Segoe UI"/>
          <w:i/>
          <w:iCs/>
          <w:color w:val="262626"/>
          <w:sz w:val="24"/>
          <w:szCs w:val="24"/>
          <w:bdr w:val="none" w:sz="0" w:space="0" w:color="auto" w:frame="1"/>
          <w:lang w:eastAsia="uk-UA"/>
        </w:rPr>
        <w:t>Current</w:t>
      </w:r>
      <w:proofErr w:type="spellEnd"/>
      <w:r w:rsidRPr="006C1393">
        <w:rPr>
          <w:rFonts w:ascii="inherit" w:eastAsia="Times New Roman" w:hAnsi="inherit" w:cs="Segoe UI"/>
          <w:i/>
          <w:iCs/>
          <w:color w:val="262626"/>
          <w:sz w:val="24"/>
          <w:szCs w:val="24"/>
          <w:bdr w:val="none" w:sz="0" w:space="0" w:color="auto" w:frame="1"/>
          <w:lang w:eastAsia="uk-UA"/>
        </w:rPr>
        <w:t xml:space="preserve"> </w:t>
      </w:r>
      <w:proofErr w:type="spellStart"/>
      <w:r w:rsidRPr="006C1393">
        <w:rPr>
          <w:rFonts w:ascii="inherit" w:eastAsia="Times New Roman" w:hAnsi="inherit" w:cs="Segoe UI"/>
          <w:i/>
          <w:iCs/>
          <w:color w:val="262626"/>
          <w:sz w:val="24"/>
          <w:szCs w:val="24"/>
          <w:bdr w:val="none" w:sz="0" w:space="0" w:color="auto" w:frame="1"/>
          <w:lang w:eastAsia="uk-UA"/>
        </w:rPr>
        <w:t>Register</w:t>
      </w:r>
      <w:proofErr w:type="spellEnd"/>
      <w:r w:rsidRPr="006C1393">
        <w:rPr>
          <w:rFonts w:ascii="inherit" w:eastAsia="Times New Roman" w:hAnsi="inherit" w:cs="Segoe UI"/>
          <w:i/>
          <w:iCs/>
          <w:color w:val="262626"/>
          <w:sz w:val="24"/>
          <w:szCs w:val="24"/>
          <w:bdr w:val="none" w:sz="0" w:space="0" w:color="auto" w:frame="1"/>
          <w:lang w:eastAsia="uk-UA"/>
        </w:rPr>
        <w:t xml:space="preserve"> </w:t>
      </w:r>
      <w:proofErr w:type="spellStart"/>
      <w:r w:rsidRPr="006C1393">
        <w:rPr>
          <w:rFonts w:ascii="inherit" w:eastAsia="Times New Roman" w:hAnsi="inherit" w:cs="Segoe UI"/>
          <w:i/>
          <w:iCs/>
          <w:color w:val="262626"/>
          <w:sz w:val="24"/>
          <w:szCs w:val="24"/>
          <w:bdr w:val="none" w:sz="0" w:space="0" w:color="auto" w:frame="1"/>
          <w:lang w:eastAsia="uk-UA"/>
        </w:rPr>
        <w:t>Value</w:t>
      </w:r>
      <w:proofErr w:type="spellEnd"/>
      <w:r w:rsidRPr="006C1393">
        <w:rPr>
          <w:rFonts w:ascii="inherit" w:eastAsia="Times New Roman" w:hAnsi="inherit" w:cs="Segoe UI"/>
          <w:i/>
          <w:iCs/>
          <w:color w:val="262626"/>
          <w:sz w:val="24"/>
          <w:szCs w:val="24"/>
          <w:bdr w:val="none" w:sz="0" w:space="0" w:color="auto" w:frame="1"/>
          <w:lang w:eastAsia="uk-UA"/>
        </w:rPr>
        <w:t xml:space="preserve"> * </w:t>
      </w:r>
      <w:proofErr w:type="spellStart"/>
      <w:r w:rsidRPr="006C1393">
        <w:rPr>
          <w:rFonts w:ascii="inherit" w:eastAsia="Times New Roman" w:hAnsi="inherit" w:cs="Segoe UI"/>
          <w:i/>
          <w:iCs/>
          <w:color w:val="262626"/>
          <w:sz w:val="24"/>
          <w:szCs w:val="24"/>
          <w:bdr w:val="none" w:sz="0" w:space="0" w:color="auto" w:frame="1"/>
          <w:lang w:eastAsia="uk-UA"/>
        </w:rPr>
        <w:t>Current_LSB</w:t>
      </w:r>
      <w:proofErr w:type="spellEnd"/>
    </w:p>
    <w:p w14:paraId="7D21BCAC" w14:textId="77777777" w:rsidR="006C1393" w:rsidRPr="006C1393" w:rsidRDefault="006C1393" w:rsidP="006C1393">
      <w:pPr>
        <w:numPr>
          <w:ilvl w:val="0"/>
          <w:numId w:val="3"/>
        </w:numPr>
        <w:shd w:val="clear" w:color="auto" w:fill="FFFFFF"/>
        <w:spacing w:beforeAutospacing="1" w:after="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b/>
          <w:bCs/>
          <w:color w:val="262626"/>
          <w:sz w:val="24"/>
          <w:szCs w:val="24"/>
          <w:bdr w:val="none" w:sz="0" w:space="0" w:color="auto" w:frame="1"/>
          <w:lang w:eastAsia="uk-UA"/>
        </w:rPr>
        <w:t>Calibration</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Register</w:t>
      </w:r>
      <w:proofErr w:type="spellEnd"/>
      <w:r w:rsidRPr="006C1393">
        <w:rPr>
          <w:rFonts w:ascii="inherit" w:eastAsia="Times New Roman" w:hAnsi="inherit" w:cs="Segoe UI"/>
          <w:b/>
          <w:bCs/>
          <w:color w:val="262626"/>
          <w:sz w:val="24"/>
          <w:szCs w:val="24"/>
          <w:bdr w:val="none" w:sz="0" w:space="0" w:color="auto" w:frame="1"/>
          <w:lang w:eastAsia="uk-UA"/>
        </w:rPr>
        <w:t xml:space="preserve"> (</w:t>
      </w:r>
      <w:proofErr w:type="spellStart"/>
      <w:r w:rsidRPr="006C1393">
        <w:rPr>
          <w:rFonts w:ascii="inherit" w:eastAsia="Times New Roman" w:hAnsi="inherit" w:cs="Segoe UI"/>
          <w:b/>
          <w:bCs/>
          <w:color w:val="262626"/>
          <w:sz w:val="24"/>
          <w:szCs w:val="24"/>
          <w:bdr w:val="none" w:sz="0" w:space="0" w:color="auto" w:frame="1"/>
          <w:lang w:eastAsia="uk-UA"/>
        </w:rPr>
        <w:t>Address</w:t>
      </w:r>
      <w:proofErr w:type="spellEnd"/>
      <w:r w:rsidRPr="006C1393">
        <w:rPr>
          <w:rFonts w:ascii="inherit" w:eastAsia="Times New Roman" w:hAnsi="inherit" w:cs="Segoe UI"/>
          <w:b/>
          <w:bCs/>
          <w:color w:val="262626"/>
          <w:sz w:val="24"/>
          <w:szCs w:val="24"/>
          <w:bdr w:val="none" w:sz="0" w:space="0" w:color="auto" w:frame="1"/>
          <w:lang w:eastAsia="uk-UA"/>
        </w:rPr>
        <w:t xml:space="preserve"> = 05h)</w:t>
      </w:r>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register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used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set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calibration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value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current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and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power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calculations</w:t>
      </w:r>
      <w:proofErr w:type="spellEnd"/>
      <w:r w:rsidRPr="006C1393">
        <w:rPr>
          <w:rFonts w:ascii="inherit" w:eastAsia="Times New Roman" w:hAnsi="inherit" w:cs="Segoe UI"/>
          <w:color w:val="262626"/>
          <w:sz w:val="24"/>
          <w:szCs w:val="24"/>
          <w:bdr w:val="none" w:sz="0" w:space="0" w:color="auto" w:frame="1"/>
          <w:lang w:eastAsia="uk-UA"/>
        </w:rPr>
        <w:t>.</w:t>
      </w:r>
    </w:p>
    <w:p w14:paraId="12500368" w14:textId="77777777" w:rsidR="006C1393" w:rsidRPr="006C1393" w:rsidRDefault="006C1393" w:rsidP="006C1393">
      <w:pPr>
        <w:shd w:val="clear" w:color="auto" w:fill="FFFFFF"/>
        <w:spacing w:after="0" w:line="240" w:lineRule="auto"/>
        <w:jc w:val="center"/>
        <w:textAlignment w:val="baseline"/>
        <w:rPr>
          <w:ins w:id="3" w:author="Unknown"/>
          <w:rFonts w:ascii="inherit" w:eastAsia="Times New Roman" w:hAnsi="inherit" w:cs="Segoe UI"/>
          <w:color w:val="262626"/>
          <w:sz w:val="24"/>
          <w:szCs w:val="24"/>
          <w:bdr w:val="none" w:sz="0" w:space="0" w:color="auto" w:frame="1"/>
          <w:lang w:eastAsia="uk-UA"/>
        </w:rPr>
      </w:pPr>
      <w:r w:rsidRPr="006C1393">
        <w:rPr>
          <w:rFonts w:ascii="Segoe UI" w:eastAsia="Times New Roman" w:hAnsi="Segoe UI" w:cs="Segoe UI"/>
          <w:color w:val="262626"/>
          <w:sz w:val="24"/>
          <w:szCs w:val="24"/>
          <w:bdr w:val="none" w:sz="0" w:space="0" w:color="auto" w:frame="1"/>
          <w:lang w:eastAsia="uk-UA"/>
        </w:rPr>
        <w:br/>
      </w:r>
      <w:r w:rsidRPr="006C1393">
        <w:rPr>
          <w:rFonts w:ascii="Segoe UI" w:eastAsia="Times New Roman" w:hAnsi="Segoe UI" w:cs="Segoe UI"/>
          <w:color w:val="262626"/>
          <w:sz w:val="24"/>
          <w:szCs w:val="24"/>
          <w:bdr w:val="none" w:sz="0" w:space="0" w:color="auto" w:frame="1"/>
          <w:lang w:eastAsia="uk-UA"/>
        </w:rPr>
        <w:br/>
      </w:r>
    </w:p>
    <w:p w14:paraId="229F5612" w14:textId="77777777" w:rsidR="006C1393" w:rsidRPr="006C1393" w:rsidRDefault="006C1393" w:rsidP="006C1393">
      <w:pPr>
        <w:shd w:val="clear" w:color="auto" w:fill="FFFFFF"/>
        <w:spacing w:before="615" w:after="615" w:line="240" w:lineRule="auto"/>
        <w:textAlignment w:val="baseline"/>
        <w:rPr>
          <w:rFonts w:ascii="Segoe UI" w:eastAsia="Times New Roman" w:hAnsi="Segoe UI" w:cs="Segoe UI"/>
          <w:color w:val="262626"/>
          <w:sz w:val="24"/>
          <w:szCs w:val="24"/>
          <w:bdr w:val="none" w:sz="0" w:space="0" w:color="auto" w:frame="1"/>
          <w:lang w:eastAsia="uk-UA"/>
        </w:rPr>
      </w:pPr>
      <w:r w:rsidRPr="006C1393">
        <w:rPr>
          <w:rFonts w:ascii="Segoe UI" w:eastAsia="Times New Roman" w:hAnsi="Segoe UI" w:cs="Segoe UI"/>
          <w:color w:val="262626"/>
          <w:sz w:val="24"/>
          <w:szCs w:val="24"/>
          <w:bdr w:val="none" w:sz="0" w:space="0" w:color="auto" w:frame="1"/>
          <w:lang w:eastAsia="uk-UA"/>
        </w:rPr>
        <w:pict w14:anchorId="0F54C4B2">
          <v:rect id="_x0000_i1044" style="width:0;height:.75pt" o:hralign="center" o:hrstd="t" o:hr="t" fillcolor="#a0a0a0" stroked="f"/>
        </w:pict>
      </w:r>
    </w:p>
    <w:p w14:paraId="55B5A73C" w14:textId="77777777" w:rsidR="006C1393" w:rsidRPr="006C1393" w:rsidRDefault="006C1393" w:rsidP="006C1393">
      <w:pPr>
        <w:shd w:val="clear" w:color="auto" w:fill="FFFFFF"/>
        <w:spacing w:after="0" w:line="240" w:lineRule="auto"/>
        <w:textAlignment w:val="baseline"/>
        <w:outlineLvl w:val="2"/>
        <w:rPr>
          <w:rFonts w:ascii="var(--text-h-font,inherit)" w:eastAsia="Times New Roman" w:hAnsi="var(--text-h-font,inherit)" w:cs="Segoe UI"/>
          <w:b/>
          <w:bCs/>
          <w:color w:val="FF4500"/>
          <w:sz w:val="31"/>
          <w:szCs w:val="31"/>
          <w:bdr w:val="none" w:sz="0" w:space="0" w:color="auto" w:frame="1"/>
          <w:lang w:eastAsia="uk-UA"/>
        </w:rPr>
      </w:pPr>
      <w:proofErr w:type="spellStart"/>
      <w:r w:rsidRPr="006C1393">
        <w:rPr>
          <w:rFonts w:ascii="inherit" w:eastAsia="Times New Roman" w:hAnsi="inherit" w:cs="Segoe UI"/>
          <w:b/>
          <w:bCs/>
          <w:color w:val="FF4500"/>
          <w:sz w:val="31"/>
          <w:szCs w:val="31"/>
          <w:bdr w:val="none" w:sz="0" w:space="0" w:color="auto" w:frame="1"/>
          <w:lang w:eastAsia="uk-UA"/>
        </w:rPr>
        <w:t>How</w:t>
      </w:r>
      <w:proofErr w:type="spellEnd"/>
      <w:r w:rsidRPr="006C1393">
        <w:rPr>
          <w:rFonts w:ascii="inherit" w:eastAsia="Times New Roman" w:hAnsi="inherit" w:cs="Segoe UI"/>
          <w:b/>
          <w:bCs/>
          <w:color w:val="FF4500"/>
          <w:sz w:val="31"/>
          <w:szCs w:val="31"/>
          <w:bdr w:val="none" w:sz="0" w:space="0" w:color="auto" w:frame="1"/>
          <w:lang w:eastAsia="uk-UA"/>
        </w:rPr>
        <w:t xml:space="preserve"> </w:t>
      </w:r>
      <w:proofErr w:type="spellStart"/>
      <w:r w:rsidRPr="006C1393">
        <w:rPr>
          <w:rFonts w:ascii="inherit" w:eastAsia="Times New Roman" w:hAnsi="inherit" w:cs="Segoe UI"/>
          <w:b/>
          <w:bCs/>
          <w:color w:val="FF4500"/>
          <w:sz w:val="31"/>
          <w:szCs w:val="31"/>
          <w:bdr w:val="none" w:sz="0" w:space="0" w:color="auto" w:frame="1"/>
          <w:lang w:eastAsia="uk-UA"/>
        </w:rPr>
        <w:t>to</w:t>
      </w:r>
      <w:proofErr w:type="spellEnd"/>
      <w:r w:rsidRPr="006C1393">
        <w:rPr>
          <w:rFonts w:ascii="inherit" w:eastAsia="Times New Roman" w:hAnsi="inherit" w:cs="Segoe UI"/>
          <w:b/>
          <w:bCs/>
          <w:color w:val="FF4500"/>
          <w:sz w:val="31"/>
          <w:szCs w:val="31"/>
          <w:bdr w:val="none" w:sz="0" w:space="0" w:color="auto" w:frame="1"/>
          <w:lang w:eastAsia="uk-UA"/>
        </w:rPr>
        <w:t xml:space="preserve"> </w:t>
      </w:r>
      <w:proofErr w:type="spellStart"/>
      <w:r w:rsidRPr="006C1393">
        <w:rPr>
          <w:rFonts w:ascii="inherit" w:eastAsia="Times New Roman" w:hAnsi="inherit" w:cs="Segoe UI"/>
          <w:b/>
          <w:bCs/>
          <w:color w:val="FF4500"/>
          <w:sz w:val="31"/>
          <w:szCs w:val="31"/>
          <w:bdr w:val="none" w:sz="0" w:space="0" w:color="auto" w:frame="1"/>
          <w:lang w:eastAsia="uk-UA"/>
        </w:rPr>
        <w:t>use</w:t>
      </w:r>
      <w:proofErr w:type="spellEnd"/>
      <w:r w:rsidRPr="006C1393">
        <w:rPr>
          <w:rFonts w:ascii="inherit" w:eastAsia="Times New Roman" w:hAnsi="inherit" w:cs="Segoe UI"/>
          <w:b/>
          <w:bCs/>
          <w:color w:val="FF4500"/>
          <w:sz w:val="31"/>
          <w:szCs w:val="31"/>
          <w:bdr w:val="none" w:sz="0" w:space="0" w:color="auto" w:frame="1"/>
          <w:lang w:eastAsia="uk-UA"/>
        </w:rPr>
        <w:t xml:space="preserve"> INA226 DC </w:t>
      </w:r>
      <w:proofErr w:type="spellStart"/>
      <w:r w:rsidRPr="006C1393">
        <w:rPr>
          <w:rFonts w:ascii="inherit" w:eastAsia="Times New Roman" w:hAnsi="inherit" w:cs="Segoe UI"/>
          <w:b/>
          <w:bCs/>
          <w:color w:val="FF4500"/>
          <w:sz w:val="31"/>
          <w:szCs w:val="31"/>
          <w:bdr w:val="none" w:sz="0" w:space="0" w:color="auto" w:frame="1"/>
          <w:lang w:eastAsia="uk-UA"/>
        </w:rPr>
        <w:t>Current</w:t>
      </w:r>
      <w:proofErr w:type="spellEnd"/>
      <w:r w:rsidRPr="006C1393">
        <w:rPr>
          <w:rFonts w:ascii="inherit" w:eastAsia="Times New Roman" w:hAnsi="inherit" w:cs="Segoe UI"/>
          <w:b/>
          <w:bCs/>
          <w:color w:val="FF4500"/>
          <w:sz w:val="31"/>
          <w:szCs w:val="31"/>
          <w:bdr w:val="none" w:sz="0" w:space="0" w:color="auto" w:frame="1"/>
          <w:lang w:eastAsia="uk-UA"/>
        </w:rPr>
        <w:t xml:space="preserve"> </w:t>
      </w:r>
      <w:proofErr w:type="spellStart"/>
      <w:r w:rsidRPr="006C1393">
        <w:rPr>
          <w:rFonts w:ascii="inherit" w:eastAsia="Times New Roman" w:hAnsi="inherit" w:cs="Segoe UI"/>
          <w:b/>
          <w:bCs/>
          <w:color w:val="FF4500"/>
          <w:sz w:val="31"/>
          <w:szCs w:val="31"/>
          <w:bdr w:val="none" w:sz="0" w:space="0" w:color="auto" w:frame="1"/>
          <w:lang w:eastAsia="uk-UA"/>
        </w:rPr>
        <w:t>Sensor</w:t>
      </w:r>
      <w:proofErr w:type="spellEnd"/>
      <w:r w:rsidRPr="006C1393">
        <w:rPr>
          <w:rFonts w:ascii="inherit" w:eastAsia="Times New Roman" w:hAnsi="inherit" w:cs="Segoe UI"/>
          <w:b/>
          <w:bCs/>
          <w:color w:val="FF4500"/>
          <w:sz w:val="31"/>
          <w:szCs w:val="31"/>
          <w:bdr w:val="none" w:sz="0" w:space="0" w:color="auto" w:frame="1"/>
          <w:lang w:eastAsia="uk-UA"/>
        </w:rPr>
        <w:t xml:space="preserve"> </w:t>
      </w:r>
      <w:proofErr w:type="spellStart"/>
      <w:r w:rsidRPr="006C1393">
        <w:rPr>
          <w:rFonts w:ascii="inherit" w:eastAsia="Times New Roman" w:hAnsi="inherit" w:cs="Segoe UI"/>
          <w:b/>
          <w:bCs/>
          <w:color w:val="FF4500"/>
          <w:sz w:val="31"/>
          <w:szCs w:val="31"/>
          <w:bdr w:val="none" w:sz="0" w:space="0" w:color="auto" w:frame="1"/>
          <w:lang w:eastAsia="uk-UA"/>
        </w:rPr>
        <w:t>with</w:t>
      </w:r>
      <w:proofErr w:type="spellEnd"/>
      <w:r w:rsidRPr="006C1393">
        <w:rPr>
          <w:rFonts w:ascii="inherit" w:eastAsia="Times New Roman" w:hAnsi="inherit" w:cs="Segoe UI"/>
          <w:b/>
          <w:bCs/>
          <w:color w:val="FF4500"/>
          <w:sz w:val="31"/>
          <w:szCs w:val="31"/>
          <w:bdr w:val="none" w:sz="0" w:space="0" w:color="auto" w:frame="1"/>
          <w:lang w:eastAsia="uk-UA"/>
        </w:rPr>
        <w:t xml:space="preserve"> </w:t>
      </w:r>
      <w:proofErr w:type="spellStart"/>
      <w:r w:rsidRPr="006C1393">
        <w:rPr>
          <w:rFonts w:ascii="inherit" w:eastAsia="Times New Roman" w:hAnsi="inherit" w:cs="Segoe UI"/>
          <w:b/>
          <w:bCs/>
          <w:color w:val="FF4500"/>
          <w:sz w:val="31"/>
          <w:szCs w:val="31"/>
          <w:bdr w:val="none" w:sz="0" w:space="0" w:color="auto" w:frame="1"/>
          <w:lang w:eastAsia="uk-UA"/>
        </w:rPr>
        <w:t>Arduino</w:t>
      </w:r>
      <w:proofErr w:type="spellEnd"/>
    </w:p>
    <w:p w14:paraId="34DD9991" w14:textId="77777777" w:rsidR="006C1393" w:rsidRPr="006C1393" w:rsidRDefault="006C1393" w:rsidP="006C1393">
      <w:pPr>
        <w:shd w:val="clear" w:color="auto" w:fill="FFFFFF"/>
        <w:spacing w:after="10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color w:val="262626"/>
          <w:sz w:val="24"/>
          <w:szCs w:val="24"/>
          <w:bdr w:val="none" w:sz="0" w:space="0" w:color="auto" w:frame="1"/>
          <w:lang w:eastAsia="uk-UA"/>
        </w:rPr>
        <w:t>Now</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let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us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interface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INA226 DC </w:t>
      </w:r>
      <w:proofErr w:type="spellStart"/>
      <w:r w:rsidRPr="006C1393">
        <w:rPr>
          <w:rFonts w:ascii="inherit" w:eastAsia="Times New Roman" w:hAnsi="inherit" w:cs="Segoe UI"/>
          <w:color w:val="262626"/>
          <w:sz w:val="24"/>
          <w:szCs w:val="24"/>
          <w:bdr w:val="none" w:sz="0" w:space="0" w:color="auto" w:frame="1"/>
          <w:lang w:eastAsia="uk-UA"/>
        </w:rPr>
        <w:t>Current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Sensor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Module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with</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Arduino</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hardware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interfacing</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very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simple</w:t>
      </w:r>
      <w:proofErr w:type="spellEnd"/>
      <w:r w:rsidRPr="006C1393">
        <w:rPr>
          <w:rFonts w:ascii="inherit" w:eastAsia="Times New Roman" w:hAnsi="inherit" w:cs="Segoe UI"/>
          <w:color w:val="262626"/>
          <w:sz w:val="24"/>
          <w:szCs w:val="24"/>
          <w:bdr w:val="none" w:sz="0" w:space="0" w:color="auto" w:frame="1"/>
          <w:lang w:eastAsia="uk-UA"/>
        </w:rPr>
        <w:t>.</w:t>
      </w:r>
    </w:p>
    <w:p w14:paraId="34591150" w14:textId="77777777" w:rsidR="006C1393" w:rsidRPr="006C1393" w:rsidRDefault="006C1393" w:rsidP="006C1393">
      <w:pPr>
        <w:shd w:val="clear" w:color="auto" w:fill="FFFFFF"/>
        <w:spacing w:after="10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color w:val="262626"/>
          <w:sz w:val="24"/>
          <w:szCs w:val="24"/>
          <w:bdr w:val="none" w:sz="0" w:space="0" w:color="auto" w:frame="1"/>
          <w:lang w:eastAsia="uk-UA"/>
        </w:rPr>
        <w:t>Here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is</w:t>
      </w:r>
      <w:proofErr w:type="spellEnd"/>
      <w:r w:rsidRPr="006C1393">
        <w:rPr>
          <w:rFonts w:ascii="inherit" w:eastAsia="Times New Roman" w:hAnsi="inherit" w:cs="Segoe UI"/>
          <w:color w:val="262626"/>
          <w:sz w:val="24"/>
          <w:szCs w:val="24"/>
          <w:bdr w:val="none" w:sz="0" w:space="0" w:color="auto" w:frame="1"/>
          <w:lang w:eastAsia="uk-UA"/>
        </w:rPr>
        <w:t xml:space="preserve"> a </w:t>
      </w:r>
      <w:proofErr w:type="spellStart"/>
      <w:r w:rsidRPr="006C1393">
        <w:rPr>
          <w:rFonts w:ascii="inherit" w:eastAsia="Times New Roman" w:hAnsi="inherit" w:cs="Segoe UI"/>
          <w:color w:val="262626"/>
          <w:sz w:val="24"/>
          <w:szCs w:val="24"/>
          <w:bdr w:val="none" w:sz="0" w:space="0" w:color="auto" w:frame="1"/>
          <w:lang w:eastAsia="uk-UA"/>
        </w:rPr>
        <w:t>simple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connection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diagram</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that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can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be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used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interface</w:t>
      </w:r>
      <w:proofErr w:type="spellEnd"/>
      <w:r w:rsidRPr="006C1393">
        <w:rPr>
          <w:rFonts w:ascii="inherit" w:eastAsia="Times New Roman" w:hAnsi="inherit" w:cs="Segoe UI"/>
          <w:color w:val="262626"/>
          <w:sz w:val="24"/>
          <w:szCs w:val="24"/>
          <w:bdr w:val="none" w:sz="0" w:space="0" w:color="auto" w:frame="1"/>
          <w:lang w:eastAsia="uk-UA"/>
        </w:rPr>
        <w:t xml:space="preserve"> INA226 </w:t>
      </w:r>
      <w:proofErr w:type="spellStart"/>
      <w:r w:rsidRPr="006C1393">
        <w:rPr>
          <w:rFonts w:ascii="inherit" w:eastAsia="Times New Roman" w:hAnsi="inherit" w:cs="Segoe UI"/>
          <w:color w:val="262626"/>
          <w:sz w:val="24"/>
          <w:szCs w:val="24"/>
          <w:bdr w:val="none" w:sz="0" w:space="0" w:color="auto" w:frame="1"/>
          <w:lang w:eastAsia="uk-UA"/>
        </w:rPr>
        <w:t>Current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sensor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with</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Arduino</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along</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with</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external</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load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and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power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source</w:t>
      </w:r>
      <w:proofErr w:type="spellEnd"/>
      <w:r w:rsidRPr="006C1393">
        <w:rPr>
          <w:rFonts w:ascii="inherit" w:eastAsia="Times New Roman" w:hAnsi="inherit" w:cs="Segoe UI"/>
          <w:color w:val="262626"/>
          <w:sz w:val="24"/>
          <w:szCs w:val="24"/>
          <w:bdr w:val="none" w:sz="0" w:space="0" w:color="auto" w:frame="1"/>
          <w:lang w:eastAsia="uk-UA"/>
        </w:rPr>
        <w:t>.</w:t>
      </w:r>
    </w:p>
    <w:p w14:paraId="57FA0865" w14:textId="5A5C3AFE" w:rsidR="006C1393" w:rsidRPr="006C1393" w:rsidRDefault="006C1393" w:rsidP="006C1393">
      <w:pPr>
        <w:shd w:val="clear" w:color="auto" w:fill="FFFFFF"/>
        <w:spacing w:after="0" w:afterAutospacing="1" w:line="240" w:lineRule="auto"/>
        <w:textAlignment w:val="baseline"/>
        <w:rPr>
          <w:rFonts w:ascii="inherit" w:eastAsia="Times New Roman" w:hAnsi="inherit" w:cs="Segoe UI"/>
          <w:color w:val="262626"/>
          <w:sz w:val="24"/>
          <w:szCs w:val="24"/>
          <w:bdr w:val="none" w:sz="0" w:space="0" w:color="auto" w:frame="1"/>
          <w:lang w:eastAsia="uk-UA"/>
        </w:rPr>
      </w:pPr>
      <w:r w:rsidRPr="006C1393">
        <w:rPr>
          <w:rFonts w:ascii="inherit" w:eastAsia="Times New Roman" w:hAnsi="inherit" w:cs="Segoe UI"/>
          <w:noProof/>
          <w:color w:val="0000FF"/>
          <w:sz w:val="24"/>
          <w:szCs w:val="24"/>
          <w:bdr w:val="none" w:sz="0" w:space="0" w:color="auto" w:frame="1"/>
          <w:lang w:eastAsia="uk-UA"/>
        </w:rPr>
        <w:drawing>
          <wp:inline distT="0" distB="0" distL="0" distR="0" wp14:anchorId="420A9C3B" wp14:editId="36BF0CD6">
            <wp:extent cx="5930900" cy="3429000"/>
            <wp:effectExtent l="0" t="0" r="0" b="0"/>
            <wp:docPr id="2" name="Picture 2" descr="INA226 DC Current Sensor with Arduino">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A226 DC Current Sensor with Arduino">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0900" cy="3429000"/>
                    </a:xfrm>
                    <a:prstGeom prst="rect">
                      <a:avLst/>
                    </a:prstGeom>
                    <a:noFill/>
                    <a:ln>
                      <a:noFill/>
                    </a:ln>
                  </pic:spPr>
                </pic:pic>
              </a:graphicData>
            </a:graphic>
          </wp:inline>
        </w:drawing>
      </w:r>
    </w:p>
    <w:p w14:paraId="2E20FED5" w14:textId="77777777" w:rsidR="006C1393" w:rsidRPr="006C1393" w:rsidRDefault="006C1393" w:rsidP="006C1393">
      <w:pPr>
        <w:shd w:val="clear" w:color="auto" w:fill="FFFFFF"/>
        <w:spacing w:after="10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color w:val="262626"/>
          <w:sz w:val="24"/>
          <w:szCs w:val="24"/>
          <w:bdr w:val="none" w:sz="0" w:space="0" w:color="auto" w:frame="1"/>
          <w:lang w:eastAsia="uk-UA"/>
        </w:rPr>
        <w:t>Connect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VCC, GND, SCL &amp; SDA </w:t>
      </w:r>
      <w:proofErr w:type="spellStart"/>
      <w:r w:rsidRPr="006C1393">
        <w:rPr>
          <w:rFonts w:ascii="inherit" w:eastAsia="Times New Roman" w:hAnsi="inherit" w:cs="Segoe UI"/>
          <w:color w:val="262626"/>
          <w:sz w:val="24"/>
          <w:szCs w:val="24"/>
          <w:bdr w:val="none" w:sz="0" w:space="0" w:color="auto" w:frame="1"/>
          <w:lang w:eastAsia="uk-UA"/>
        </w:rPr>
        <w:t>pin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xml:space="preserve"> INA219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5V, GND, A5 &amp; A4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Arduino</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respectively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should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be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connected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power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source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and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load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shown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image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above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INA226 </w:t>
      </w:r>
      <w:proofErr w:type="spellStart"/>
      <w:r w:rsidRPr="006C1393">
        <w:rPr>
          <w:rFonts w:ascii="inherit" w:eastAsia="Times New Roman" w:hAnsi="inherit" w:cs="Segoe UI"/>
          <w:color w:val="262626"/>
          <w:sz w:val="24"/>
          <w:szCs w:val="24"/>
          <w:bdr w:val="none" w:sz="0" w:space="0" w:color="auto" w:frame="1"/>
          <w:lang w:eastAsia="uk-UA"/>
        </w:rPr>
        <w:t>Sensor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has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VBus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which</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used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measure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source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Voltage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Connect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VBus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pin</w:t>
      </w:r>
      <w:proofErr w:type="spellEnd"/>
      <w:r w:rsidRPr="006C1393">
        <w:rPr>
          <w:rFonts w:ascii="inherit" w:eastAsia="Times New Roman" w:hAnsi="inherit" w:cs="Segoe UI"/>
          <w:color w:val="262626"/>
          <w:sz w:val="24"/>
          <w:szCs w:val="24"/>
          <w:bdr w:val="none" w:sz="0" w:space="0" w:color="auto" w:frame="1"/>
          <w:lang w:eastAsia="uk-UA"/>
        </w:rPr>
        <w:t>.</w:t>
      </w:r>
    </w:p>
    <w:p w14:paraId="42DCF9AF" w14:textId="77777777" w:rsidR="006C1393" w:rsidRPr="006C1393" w:rsidRDefault="006C1393" w:rsidP="006C1393">
      <w:pPr>
        <w:shd w:val="clear" w:color="auto" w:fill="FFFFFF"/>
        <w:spacing w:after="10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color w:val="262626"/>
          <w:sz w:val="24"/>
          <w:szCs w:val="24"/>
          <w:bdr w:val="none" w:sz="0" w:space="0" w:color="auto" w:frame="1"/>
          <w:lang w:eastAsia="uk-UA"/>
        </w:rPr>
        <w:t>For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test</w:t>
      </w:r>
      <w:proofErr w:type="spellEnd"/>
      <w:r w:rsidRPr="006C1393">
        <w:rPr>
          <w:rFonts w:ascii="inherit" w:eastAsia="Times New Roman" w:hAnsi="inherit" w:cs="Segoe UI"/>
          <w:color w:val="262626"/>
          <w:sz w:val="24"/>
          <w:szCs w:val="24"/>
          <w:bdr w:val="none" w:sz="0" w:space="0" w:color="auto" w:frame="1"/>
          <w:lang w:eastAsia="uk-UA"/>
        </w:rPr>
        <w:t xml:space="preserve">, I </w:t>
      </w:r>
      <w:proofErr w:type="spellStart"/>
      <w:r w:rsidRPr="006C1393">
        <w:rPr>
          <w:rFonts w:ascii="inherit" w:eastAsia="Times New Roman" w:hAnsi="inherit" w:cs="Segoe UI"/>
          <w:color w:val="262626"/>
          <w:sz w:val="24"/>
          <w:szCs w:val="24"/>
          <w:bdr w:val="none" w:sz="0" w:space="0" w:color="auto" w:frame="1"/>
          <w:lang w:eastAsia="uk-UA"/>
        </w:rPr>
        <w:t>used</w:t>
      </w:r>
      <w:proofErr w:type="spellEnd"/>
      <w:r w:rsidRPr="006C1393">
        <w:rPr>
          <w:rFonts w:ascii="inherit" w:eastAsia="Times New Roman" w:hAnsi="inherit" w:cs="Segoe UI"/>
          <w:color w:val="262626"/>
          <w:sz w:val="24"/>
          <w:szCs w:val="24"/>
          <w:bdr w:val="none" w:sz="0" w:space="0" w:color="auto" w:frame="1"/>
          <w:lang w:eastAsia="uk-UA"/>
        </w:rPr>
        <w:t xml:space="preserve"> 3.7V </w:t>
      </w:r>
      <w:proofErr w:type="spellStart"/>
      <w:r w:rsidRPr="006C1393">
        <w:rPr>
          <w:rFonts w:ascii="inherit" w:eastAsia="Times New Roman" w:hAnsi="inherit" w:cs="Segoe UI"/>
          <w:color w:val="262626"/>
          <w:sz w:val="24"/>
          <w:szCs w:val="24"/>
          <w:bdr w:val="none" w:sz="0" w:space="0" w:color="auto" w:frame="1"/>
          <w:lang w:eastAsia="uk-UA"/>
        </w:rPr>
        <w:t>and</w:t>
      </w:r>
      <w:proofErr w:type="spellEnd"/>
      <w:r w:rsidRPr="006C1393">
        <w:rPr>
          <w:rFonts w:ascii="inherit" w:eastAsia="Times New Roman" w:hAnsi="inherit" w:cs="Segoe UI"/>
          <w:color w:val="262626"/>
          <w:sz w:val="24"/>
          <w:szCs w:val="24"/>
          <w:bdr w:val="none" w:sz="0" w:space="0" w:color="auto" w:frame="1"/>
          <w:lang w:eastAsia="uk-UA"/>
        </w:rPr>
        <w:t xml:space="preserve"> 9V </w:t>
      </w:r>
      <w:proofErr w:type="spellStart"/>
      <w:r w:rsidRPr="006C1393">
        <w:rPr>
          <w:rFonts w:ascii="inherit" w:eastAsia="Times New Roman" w:hAnsi="inherit" w:cs="Segoe UI"/>
          <w:color w:val="262626"/>
          <w:sz w:val="24"/>
          <w:szCs w:val="24"/>
          <w:bdr w:val="none" w:sz="0" w:space="0" w:color="auto" w:frame="1"/>
          <w:lang w:eastAsia="uk-UA"/>
        </w:rPr>
        <w:t>Battery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as</w:t>
      </w:r>
      <w:proofErr w:type="spellEnd"/>
      <w:r w:rsidRPr="006C1393">
        <w:rPr>
          <w:rFonts w:ascii="inherit" w:eastAsia="Times New Roman" w:hAnsi="inherit" w:cs="Segoe UI"/>
          <w:color w:val="262626"/>
          <w:sz w:val="24"/>
          <w:szCs w:val="24"/>
          <w:bdr w:val="none" w:sz="0" w:space="0" w:color="auto" w:frame="1"/>
          <w:lang w:eastAsia="uk-UA"/>
        </w:rPr>
        <w:t xml:space="preserve"> a </w:t>
      </w:r>
      <w:proofErr w:type="spellStart"/>
      <w:r w:rsidRPr="006C1393">
        <w:rPr>
          <w:rFonts w:ascii="inherit" w:eastAsia="Times New Roman" w:hAnsi="inherit" w:cs="Segoe UI"/>
          <w:color w:val="262626"/>
          <w:sz w:val="24"/>
          <w:szCs w:val="24"/>
          <w:bdr w:val="none" w:sz="0" w:space="0" w:color="auto" w:frame="1"/>
          <w:lang w:eastAsia="uk-UA"/>
        </w:rPr>
        <w:t>Power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Source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As</w:t>
      </w:r>
      <w:proofErr w:type="spellEnd"/>
      <w:r w:rsidRPr="006C1393">
        <w:rPr>
          <w:rFonts w:ascii="inherit" w:eastAsia="Times New Roman" w:hAnsi="inherit" w:cs="Segoe UI"/>
          <w:color w:val="262626"/>
          <w:sz w:val="24"/>
          <w:szCs w:val="24"/>
          <w:bdr w:val="none" w:sz="0" w:space="0" w:color="auto" w:frame="1"/>
          <w:lang w:eastAsia="uk-UA"/>
        </w:rPr>
        <w:t xml:space="preserve"> a </w:t>
      </w:r>
      <w:proofErr w:type="spellStart"/>
      <w:r w:rsidRPr="006C1393">
        <w:rPr>
          <w:rFonts w:ascii="inherit" w:eastAsia="Times New Roman" w:hAnsi="inherit" w:cs="Segoe UI"/>
          <w:color w:val="262626"/>
          <w:sz w:val="24"/>
          <w:szCs w:val="24"/>
          <w:bdr w:val="none" w:sz="0" w:space="0" w:color="auto" w:frame="1"/>
          <w:lang w:eastAsia="uk-UA"/>
        </w:rPr>
        <w:t>load</w:t>
      </w:r>
      <w:proofErr w:type="spellEnd"/>
      <w:r w:rsidRPr="006C1393">
        <w:rPr>
          <w:rFonts w:ascii="inherit" w:eastAsia="Times New Roman" w:hAnsi="inherit" w:cs="Segoe UI"/>
          <w:color w:val="262626"/>
          <w:sz w:val="24"/>
          <w:szCs w:val="24"/>
          <w:bdr w:val="none" w:sz="0" w:space="0" w:color="auto" w:frame="1"/>
          <w:lang w:eastAsia="uk-UA"/>
        </w:rPr>
        <w:t xml:space="preserve">, I </w:t>
      </w:r>
      <w:proofErr w:type="spellStart"/>
      <w:r w:rsidRPr="006C1393">
        <w:rPr>
          <w:rFonts w:ascii="inherit" w:eastAsia="Times New Roman" w:hAnsi="inherit" w:cs="Segoe UI"/>
          <w:color w:val="262626"/>
          <w:sz w:val="24"/>
          <w:szCs w:val="24"/>
          <w:bdr w:val="none" w:sz="0" w:space="0" w:color="auto" w:frame="1"/>
          <w:lang w:eastAsia="uk-UA"/>
        </w:rPr>
        <w:t>used</w:t>
      </w:r>
      <w:proofErr w:type="spellEnd"/>
      <w:r w:rsidRPr="006C1393">
        <w:rPr>
          <w:rFonts w:ascii="inherit" w:eastAsia="Times New Roman" w:hAnsi="inherit" w:cs="Segoe UI"/>
          <w:color w:val="262626"/>
          <w:sz w:val="24"/>
          <w:szCs w:val="24"/>
          <w:bdr w:val="none" w:sz="0" w:space="0" w:color="auto" w:frame="1"/>
          <w:lang w:eastAsia="uk-UA"/>
        </w:rPr>
        <w:t xml:space="preserve"> a DC </w:t>
      </w:r>
      <w:proofErr w:type="spellStart"/>
      <w:r w:rsidRPr="006C1393">
        <w:rPr>
          <w:rFonts w:ascii="inherit" w:eastAsia="Times New Roman" w:hAnsi="inherit" w:cs="Segoe UI"/>
          <w:color w:val="262626"/>
          <w:sz w:val="24"/>
          <w:szCs w:val="24"/>
          <w:bdr w:val="none" w:sz="0" w:space="0" w:color="auto" w:frame="1"/>
          <w:lang w:eastAsia="uk-UA"/>
        </w:rPr>
        <w:t>Motor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circuit</w:t>
      </w:r>
      <w:proofErr w:type="spellEnd"/>
      <w:r w:rsidRPr="006C1393">
        <w:rPr>
          <w:rFonts w:ascii="inherit" w:eastAsia="Times New Roman" w:hAnsi="inherit" w:cs="Segoe UI"/>
          <w:color w:val="262626"/>
          <w:sz w:val="24"/>
          <w:szCs w:val="24"/>
          <w:bdr w:val="none" w:sz="0" w:space="0" w:color="auto" w:frame="1"/>
          <w:lang w:eastAsia="uk-UA"/>
        </w:rPr>
        <w:t>.</w:t>
      </w:r>
    </w:p>
    <w:p w14:paraId="32639347" w14:textId="49881094" w:rsidR="006C1393" w:rsidRPr="006C1393" w:rsidRDefault="006C1393" w:rsidP="006C1393">
      <w:pPr>
        <w:shd w:val="clear" w:color="auto" w:fill="FFFFFF"/>
        <w:spacing w:after="0" w:afterAutospacing="1" w:line="240" w:lineRule="auto"/>
        <w:textAlignment w:val="baseline"/>
        <w:rPr>
          <w:rFonts w:ascii="inherit" w:eastAsia="Times New Roman" w:hAnsi="inherit" w:cs="Segoe UI"/>
          <w:color w:val="262626"/>
          <w:sz w:val="24"/>
          <w:szCs w:val="24"/>
          <w:bdr w:val="none" w:sz="0" w:space="0" w:color="auto" w:frame="1"/>
          <w:lang w:eastAsia="uk-UA"/>
        </w:rPr>
      </w:pPr>
      <w:r w:rsidRPr="006C1393">
        <w:rPr>
          <w:rFonts w:ascii="inherit" w:eastAsia="Times New Roman" w:hAnsi="inherit" w:cs="Segoe UI"/>
          <w:noProof/>
          <w:color w:val="0000FF"/>
          <w:sz w:val="24"/>
          <w:szCs w:val="24"/>
          <w:bdr w:val="none" w:sz="0" w:space="0" w:color="auto" w:frame="1"/>
          <w:lang w:eastAsia="uk-UA"/>
        </w:rPr>
        <w:lastRenderedPageBreak/>
        <w:drawing>
          <wp:inline distT="0" distB="0" distL="0" distR="0" wp14:anchorId="2C186CC9" wp14:editId="34E17D13">
            <wp:extent cx="5943600" cy="3429000"/>
            <wp:effectExtent l="0" t="0" r="0" b="0"/>
            <wp:docPr id="1" name="Picture 1" descr="INA226 Current Sensor Arduino Connection">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A226 Current Sensor Arduino Connection">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3115E96E" w14:textId="77777777" w:rsidR="006C1393" w:rsidRPr="006C1393" w:rsidRDefault="006C1393" w:rsidP="006C1393">
      <w:pPr>
        <w:shd w:val="clear" w:color="auto" w:fill="FFFFFF"/>
        <w:spacing w:after="10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can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accept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input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voltage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upto</w:t>
      </w:r>
      <w:proofErr w:type="spellEnd"/>
      <w:r w:rsidRPr="006C1393">
        <w:rPr>
          <w:rFonts w:ascii="inherit" w:eastAsia="Times New Roman" w:hAnsi="inherit" w:cs="Segoe UI"/>
          <w:color w:val="262626"/>
          <w:sz w:val="24"/>
          <w:szCs w:val="24"/>
          <w:bdr w:val="none" w:sz="0" w:space="0" w:color="auto" w:frame="1"/>
          <w:lang w:eastAsia="uk-UA"/>
        </w:rPr>
        <w:t xml:space="preserve"> 36V.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device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rated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36V (40V </w:t>
      </w:r>
      <w:proofErr w:type="spellStart"/>
      <w:r w:rsidRPr="006C1393">
        <w:rPr>
          <w:rFonts w:ascii="inherit" w:eastAsia="Times New Roman" w:hAnsi="inherit" w:cs="Segoe UI"/>
          <w:color w:val="262626"/>
          <w:sz w:val="24"/>
          <w:szCs w:val="24"/>
          <w:bdr w:val="none" w:sz="0" w:space="0" w:color="auto" w:frame="1"/>
          <w:lang w:eastAsia="uk-UA"/>
        </w:rPr>
        <w:t>absolute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maximum</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input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pins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Therefore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do</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not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supply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anything</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above</w:t>
      </w:r>
      <w:proofErr w:type="spellEnd"/>
      <w:r w:rsidRPr="006C1393">
        <w:rPr>
          <w:rFonts w:ascii="inherit" w:eastAsia="Times New Roman" w:hAnsi="inherit" w:cs="Segoe UI"/>
          <w:color w:val="262626"/>
          <w:sz w:val="24"/>
          <w:szCs w:val="24"/>
          <w:bdr w:val="none" w:sz="0" w:space="0" w:color="auto" w:frame="1"/>
          <w:lang w:eastAsia="uk-UA"/>
        </w:rPr>
        <w:t xml:space="preserve"> 36V.</w:t>
      </w:r>
    </w:p>
    <w:p w14:paraId="30A8E43F" w14:textId="77777777" w:rsidR="006C1393" w:rsidRPr="006C1393" w:rsidRDefault="006C1393" w:rsidP="006C1393">
      <w:pPr>
        <w:shd w:val="clear" w:color="auto" w:fill="FFFFFF"/>
        <w:spacing w:after="10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color w:val="262626"/>
          <w:sz w:val="24"/>
          <w:szCs w:val="24"/>
          <w:bdr w:val="none" w:sz="0" w:space="0" w:color="auto" w:frame="1"/>
          <w:lang w:eastAsia="uk-UA"/>
        </w:rPr>
        <w:t>You</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may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need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desolder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shunt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resistor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and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replace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with</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above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mentioned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resistor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case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you</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want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measure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higher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current</w:t>
      </w:r>
      <w:proofErr w:type="spellEnd"/>
      <w:r w:rsidRPr="006C1393">
        <w:rPr>
          <w:rFonts w:ascii="inherit" w:eastAsia="Times New Roman" w:hAnsi="inherit" w:cs="Segoe UI"/>
          <w:color w:val="262626"/>
          <w:sz w:val="24"/>
          <w:szCs w:val="24"/>
          <w:bdr w:val="none" w:sz="0" w:space="0" w:color="auto" w:frame="1"/>
          <w:lang w:eastAsia="uk-UA"/>
        </w:rPr>
        <w:t>.</w:t>
      </w:r>
    </w:p>
    <w:p w14:paraId="5A492312" w14:textId="77777777" w:rsidR="006C1393" w:rsidRPr="006C1393" w:rsidRDefault="006C1393" w:rsidP="006C1393">
      <w:pPr>
        <w:shd w:val="clear" w:color="auto" w:fill="FFFFFF"/>
        <w:spacing w:before="615" w:after="615" w:line="240" w:lineRule="auto"/>
        <w:textAlignment w:val="baseline"/>
        <w:rPr>
          <w:rFonts w:ascii="Segoe UI" w:eastAsia="Times New Roman" w:hAnsi="Segoe UI" w:cs="Segoe UI"/>
          <w:color w:val="262626"/>
          <w:sz w:val="24"/>
          <w:szCs w:val="24"/>
          <w:bdr w:val="none" w:sz="0" w:space="0" w:color="auto" w:frame="1"/>
          <w:lang w:eastAsia="uk-UA"/>
        </w:rPr>
      </w:pPr>
      <w:r w:rsidRPr="006C1393">
        <w:rPr>
          <w:rFonts w:ascii="Segoe UI" w:eastAsia="Times New Roman" w:hAnsi="Segoe UI" w:cs="Segoe UI"/>
          <w:color w:val="262626"/>
          <w:sz w:val="24"/>
          <w:szCs w:val="24"/>
          <w:bdr w:val="none" w:sz="0" w:space="0" w:color="auto" w:frame="1"/>
          <w:lang w:eastAsia="uk-UA"/>
        </w:rPr>
        <w:pict w14:anchorId="40121D55">
          <v:rect id="_x0000_i1047" style="width:0;height:.75pt" o:hralign="center" o:hrstd="t" o:hr="t" fillcolor="#a0a0a0" stroked="f"/>
        </w:pict>
      </w:r>
    </w:p>
    <w:p w14:paraId="42D34FBE" w14:textId="77777777" w:rsidR="006C1393" w:rsidRPr="006C1393" w:rsidRDefault="006C1393" w:rsidP="006C1393">
      <w:pPr>
        <w:shd w:val="clear" w:color="auto" w:fill="FFFFFF"/>
        <w:spacing w:after="0" w:line="240" w:lineRule="auto"/>
        <w:textAlignment w:val="baseline"/>
        <w:outlineLvl w:val="2"/>
        <w:rPr>
          <w:rFonts w:ascii="var(--text-h-font,inherit)" w:eastAsia="Times New Roman" w:hAnsi="var(--text-h-font,inherit)" w:cs="Segoe UI"/>
          <w:b/>
          <w:bCs/>
          <w:color w:val="FF4500"/>
          <w:sz w:val="31"/>
          <w:szCs w:val="31"/>
          <w:bdr w:val="none" w:sz="0" w:space="0" w:color="auto" w:frame="1"/>
          <w:lang w:eastAsia="uk-UA"/>
        </w:rPr>
      </w:pPr>
      <w:r w:rsidRPr="006C1393">
        <w:rPr>
          <w:rFonts w:ascii="inherit" w:eastAsia="Times New Roman" w:hAnsi="inherit" w:cs="Segoe UI"/>
          <w:b/>
          <w:bCs/>
          <w:color w:val="FF4500"/>
          <w:sz w:val="31"/>
          <w:szCs w:val="31"/>
          <w:bdr w:val="none" w:sz="0" w:space="0" w:color="auto" w:frame="1"/>
          <w:lang w:eastAsia="uk-UA"/>
        </w:rPr>
        <w:t xml:space="preserve">INA226 </w:t>
      </w:r>
      <w:proofErr w:type="spellStart"/>
      <w:r w:rsidRPr="006C1393">
        <w:rPr>
          <w:rFonts w:ascii="inherit" w:eastAsia="Times New Roman" w:hAnsi="inherit" w:cs="Segoe UI"/>
          <w:b/>
          <w:bCs/>
          <w:color w:val="FF4500"/>
          <w:sz w:val="31"/>
          <w:szCs w:val="31"/>
          <w:bdr w:val="none" w:sz="0" w:space="0" w:color="auto" w:frame="1"/>
          <w:lang w:eastAsia="uk-UA"/>
        </w:rPr>
        <w:t>Arduino</w:t>
      </w:r>
      <w:proofErr w:type="spellEnd"/>
      <w:r w:rsidRPr="006C1393">
        <w:rPr>
          <w:rFonts w:ascii="inherit" w:eastAsia="Times New Roman" w:hAnsi="inherit" w:cs="Segoe UI"/>
          <w:b/>
          <w:bCs/>
          <w:color w:val="FF4500"/>
          <w:sz w:val="31"/>
          <w:szCs w:val="31"/>
          <w:bdr w:val="none" w:sz="0" w:space="0" w:color="auto" w:frame="1"/>
          <w:lang w:eastAsia="uk-UA"/>
        </w:rPr>
        <w:t xml:space="preserve"> </w:t>
      </w:r>
      <w:proofErr w:type="spellStart"/>
      <w:r w:rsidRPr="006C1393">
        <w:rPr>
          <w:rFonts w:ascii="inherit" w:eastAsia="Times New Roman" w:hAnsi="inherit" w:cs="Segoe UI"/>
          <w:b/>
          <w:bCs/>
          <w:color w:val="FF4500"/>
          <w:sz w:val="31"/>
          <w:szCs w:val="31"/>
          <w:bdr w:val="none" w:sz="0" w:space="0" w:color="auto" w:frame="1"/>
          <w:lang w:eastAsia="uk-UA"/>
        </w:rPr>
        <w:t>Library</w:t>
      </w:r>
      <w:proofErr w:type="spellEnd"/>
    </w:p>
    <w:p w14:paraId="3FA6FC92" w14:textId="77777777" w:rsidR="006C1393" w:rsidRPr="006C1393" w:rsidRDefault="006C1393" w:rsidP="006C1393">
      <w:pPr>
        <w:shd w:val="clear" w:color="auto" w:fill="FFFFFF"/>
        <w:spacing w:after="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color w:val="262626"/>
          <w:sz w:val="24"/>
          <w:szCs w:val="24"/>
          <w:bdr w:val="none" w:sz="0" w:space="0" w:color="auto" w:frame="1"/>
          <w:lang w:eastAsia="uk-UA"/>
        </w:rPr>
        <w:t>There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are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many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versions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xml:space="preserve"> INA226 </w:t>
      </w:r>
      <w:proofErr w:type="spellStart"/>
      <w:r w:rsidRPr="006C1393">
        <w:rPr>
          <w:rFonts w:ascii="inherit" w:eastAsia="Times New Roman" w:hAnsi="inherit" w:cs="Segoe UI"/>
          <w:color w:val="262626"/>
          <w:sz w:val="24"/>
          <w:szCs w:val="24"/>
          <w:bdr w:val="none" w:sz="0" w:space="0" w:color="auto" w:frame="1"/>
          <w:lang w:eastAsia="uk-UA"/>
        </w:rPr>
        <w:t>library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available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use</w:t>
      </w:r>
      <w:proofErr w:type="spellEnd"/>
      <w:r w:rsidRPr="006C1393">
        <w:rPr>
          <w:rFonts w:ascii="inherit" w:eastAsia="Times New Roman" w:hAnsi="inherit" w:cs="Segoe UI"/>
          <w:color w:val="262626"/>
          <w:sz w:val="24"/>
          <w:szCs w:val="24"/>
          <w:bdr w:val="none" w:sz="0" w:space="0" w:color="auto" w:frame="1"/>
          <w:lang w:eastAsia="uk-UA"/>
        </w:rPr>
        <w:t xml:space="preserve">. I </w:t>
      </w:r>
      <w:proofErr w:type="spellStart"/>
      <w:r w:rsidRPr="006C1393">
        <w:rPr>
          <w:rFonts w:ascii="inherit" w:eastAsia="Times New Roman" w:hAnsi="inherit" w:cs="Segoe UI"/>
          <w:color w:val="262626"/>
          <w:sz w:val="24"/>
          <w:szCs w:val="24"/>
          <w:bdr w:val="none" w:sz="0" w:space="0" w:color="auto" w:frame="1"/>
          <w:lang w:eastAsia="uk-UA"/>
        </w:rPr>
        <w:t>tested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most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them</w:t>
      </w:r>
      <w:proofErr w:type="spellEnd"/>
      <w:r w:rsidRPr="006C1393">
        <w:rPr>
          <w:rFonts w:ascii="inherit" w:eastAsia="Times New Roman" w:hAnsi="inherit" w:cs="Segoe UI"/>
          <w:color w:val="262626"/>
          <w:sz w:val="24"/>
          <w:szCs w:val="24"/>
          <w:bdr w:val="none" w:sz="0" w:space="0" w:color="auto" w:frame="1"/>
          <w:lang w:eastAsia="uk-UA"/>
        </w:rPr>
        <w:t xml:space="preserve">. I </w:t>
      </w:r>
      <w:proofErr w:type="spellStart"/>
      <w:r w:rsidRPr="006C1393">
        <w:rPr>
          <w:rFonts w:ascii="inherit" w:eastAsia="Times New Roman" w:hAnsi="inherit" w:cs="Segoe UI"/>
          <w:color w:val="262626"/>
          <w:sz w:val="24"/>
          <w:szCs w:val="24"/>
          <w:bdr w:val="none" w:sz="0" w:space="0" w:color="auto" w:frame="1"/>
          <w:lang w:eastAsia="uk-UA"/>
        </w:rPr>
        <w:t>found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library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from</w:t>
      </w:r>
      <w:proofErr w:type="spellEnd"/>
      <w:r w:rsidRPr="006C1393">
        <w:rPr>
          <w:rFonts w:ascii="inherit" w:eastAsia="Times New Roman" w:hAnsi="inherit" w:cs="Segoe UI"/>
          <w:color w:val="262626"/>
          <w:sz w:val="24"/>
          <w:szCs w:val="24"/>
          <w:bdr w:val="none" w:sz="0" w:space="0" w:color="auto" w:frame="1"/>
          <w:lang w:eastAsia="uk-UA"/>
        </w:rPr>
        <w:t> </w:t>
      </w:r>
      <w:proofErr w:type="spellStart"/>
      <w:r w:rsidRPr="006C1393">
        <w:rPr>
          <w:rFonts w:ascii="inherit" w:eastAsia="Times New Roman" w:hAnsi="inherit" w:cs="Segoe UI"/>
          <w:color w:val="262626"/>
          <w:sz w:val="24"/>
          <w:szCs w:val="24"/>
          <w:bdr w:val="none" w:sz="0" w:space="0" w:color="auto" w:frame="1"/>
          <w:lang w:eastAsia="uk-UA"/>
        </w:rPr>
        <w:fldChar w:fldCharType="begin"/>
      </w:r>
      <w:r w:rsidRPr="006C1393">
        <w:rPr>
          <w:rFonts w:ascii="inherit" w:eastAsia="Times New Roman" w:hAnsi="inherit" w:cs="Segoe UI"/>
          <w:color w:val="262626"/>
          <w:sz w:val="24"/>
          <w:szCs w:val="24"/>
          <w:bdr w:val="none" w:sz="0" w:space="0" w:color="auto" w:frame="1"/>
          <w:lang w:eastAsia="uk-UA"/>
        </w:rPr>
        <w:instrText xml:space="preserve"> HYPERLINK "https://github.com/wollewald" \t "_blank" </w:instrText>
      </w:r>
      <w:r w:rsidRPr="006C1393">
        <w:rPr>
          <w:rFonts w:ascii="inherit" w:eastAsia="Times New Roman" w:hAnsi="inherit" w:cs="Segoe UI"/>
          <w:color w:val="262626"/>
          <w:sz w:val="24"/>
          <w:szCs w:val="24"/>
          <w:bdr w:val="none" w:sz="0" w:space="0" w:color="auto" w:frame="1"/>
          <w:lang w:eastAsia="uk-UA"/>
        </w:rPr>
        <w:fldChar w:fldCharType="separate"/>
      </w:r>
      <w:r w:rsidRPr="006C1393">
        <w:rPr>
          <w:rFonts w:ascii="inherit" w:eastAsia="Times New Roman" w:hAnsi="inherit" w:cs="Segoe UI"/>
          <w:b/>
          <w:bCs/>
          <w:color w:val="0000FF"/>
          <w:sz w:val="24"/>
          <w:szCs w:val="24"/>
          <w:bdr w:val="none" w:sz="0" w:space="0" w:color="auto" w:frame="1"/>
          <w:lang w:eastAsia="uk-UA"/>
        </w:rPr>
        <w:t>Wollewald</w:t>
      </w:r>
      <w:proofErr w:type="spellEnd"/>
      <w:r w:rsidRPr="006C1393">
        <w:rPr>
          <w:rFonts w:ascii="inherit" w:eastAsia="Times New Roman" w:hAnsi="inherit" w:cs="Segoe UI"/>
          <w:color w:val="262626"/>
          <w:sz w:val="24"/>
          <w:szCs w:val="24"/>
          <w:bdr w:val="none" w:sz="0" w:space="0" w:color="auto" w:frame="1"/>
          <w:lang w:eastAsia="uk-UA"/>
        </w:rPr>
        <w:fldChar w:fldCharType="end"/>
      </w:r>
      <w:r w:rsidRPr="006C1393">
        <w:rPr>
          <w:rFonts w:ascii="inherit" w:eastAsia="Times New Roman" w:hAnsi="inherit" w:cs="Segoe UI"/>
          <w:color w:val="262626"/>
          <w:sz w:val="24"/>
          <w:szCs w:val="24"/>
          <w:bdr w:val="none" w:sz="0" w:space="0" w:color="auto" w:frame="1"/>
          <w:lang w:eastAsia="uk-UA"/>
        </w:rPr>
        <w:t> </w:t>
      </w:r>
      <w:proofErr w:type="spellStart"/>
      <w:r w:rsidRPr="006C1393">
        <w:rPr>
          <w:rFonts w:ascii="inherit" w:eastAsia="Times New Roman" w:hAnsi="inherit" w:cs="Segoe UI"/>
          <w:color w:val="262626"/>
          <w:sz w:val="24"/>
          <w:szCs w:val="24"/>
          <w:bdr w:val="none" w:sz="0" w:space="0" w:color="auto" w:frame="1"/>
          <w:lang w:eastAsia="uk-UA"/>
        </w:rPr>
        <w:t>as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accurate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one</w:t>
      </w:r>
      <w:proofErr w:type="spellEnd"/>
      <w:r w:rsidRPr="006C1393">
        <w:rPr>
          <w:rFonts w:ascii="inherit" w:eastAsia="Times New Roman" w:hAnsi="inherit" w:cs="Segoe UI"/>
          <w:color w:val="262626"/>
          <w:sz w:val="24"/>
          <w:szCs w:val="24"/>
          <w:bdr w:val="none" w:sz="0" w:space="0" w:color="auto" w:frame="1"/>
          <w:lang w:eastAsia="uk-UA"/>
        </w:rPr>
        <w:t>.</w:t>
      </w:r>
    </w:p>
    <w:p w14:paraId="043450FF" w14:textId="77777777" w:rsidR="006C1393" w:rsidRPr="006C1393" w:rsidRDefault="006C1393" w:rsidP="006C1393">
      <w:pPr>
        <w:shd w:val="clear" w:color="auto" w:fill="FFFFFF"/>
        <w:spacing w:after="10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color w:val="262626"/>
          <w:sz w:val="24"/>
          <w:szCs w:val="24"/>
          <w:bdr w:val="none" w:sz="0" w:space="0" w:color="auto" w:frame="1"/>
          <w:lang w:eastAsia="uk-UA"/>
        </w:rPr>
        <w:t>You</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can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download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library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from</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GitHub</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install</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directly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with</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Library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Manager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Arduino</w:t>
      </w:r>
      <w:proofErr w:type="spellEnd"/>
      <w:r w:rsidRPr="006C1393">
        <w:rPr>
          <w:rFonts w:ascii="inherit" w:eastAsia="Times New Roman" w:hAnsi="inherit" w:cs="Segoe UI"/>
          <w:color w:val="262626"/>
          <w:sz w:val="24"/>
          <w:szCs w:val="24"/>
          <w:bdr w:val="none" w:sz="0" w:space="0" w:color="auto" w:frame="1"/>
          <w:lang w:eastAsia="uk-UA"/>
        </w:rPr>
        <w:t xml:space="preserve"> IDE.</w:t>
      </w:r>
    </w:p>
    <w:p w14:paraId="661405F3" w14:textId="77777777" w:rsidR="006C1393" w:rsidRPr="006C1393" w:rsidRDefault="006C1393" w:rsidP="006C1393">
      <w:pPr>
        <w:shd w:val="clear" w:color="auto" w:fill="FFFFFF"/>
        <w:spacing w:after="0" w:line="240" w:lineRule="auto"/>
        <w:jc w:val="center"/>
        <w:textAlignment w:val="baseline"/>
        <w:rPr>
          <w:rFonts w:ascii="Segoe UI" w:eastAsia="Times New Roman" w:hAnsi="Segoe UI" w:cs="Segoe UI"/>
          <w:color w:val="262626"/>
          <w:sz w:val="24"/>
          <w:szCs w:val="24"/>
          <w:bdr w:val="none" w:sz="0" w:space="0" w:color="auto" w:frame="1"/>
          <w:lang w:eastAsia="uk-UA"/>
        </w:rPr>
      </w:pPr>
      <w:proofErr w:type="spellStart"/>
      <w:r w:rsidRPr="006C1393">
        <w:rPr>
          <w:rFonts w:ascii="inherit" w:eastAsia="Times New Roman" w:hAnsi="inherit" w:cs="Segoe UI"/>
          <w:b/>
          <w:bCs/>
          <w:color w:val="262626"/>
          <w:sz w:val="24"/>
          <w:szCs w:val="24"/>
          <w:bdr w:val="none" w:sz="0" w:space="0" w:color="auto" w:frame="1"/>
          <w:lang w:eastAsia="uk-UA"/>
        </w:rPr>
        <w:t>Download</w:t>
      </w:r>
      <w:proofErr w:type="spellEnd"/>
      <w:r w:rsidRPr="006C1393">
        <w:rPr>
          <w:rFonts w:ascii="Segoe UI" w:eastAsia="Times New Roman" w:hAnsi="Segoe UI" w:cs="Segoe UI"/>
          <w:color w:val="262626"/>
          <w:sz w:val="24"/>
          <w:szCs w:val="24"/>
          <w:bdr w:val="none" w:sz="0" w:space="0" w:color="auto" w:frame="1"/>
          <w:lang w:eastAsia="uk-UA"/>
        </w:rPr>
        <w:t>: </w:t>
      </w:r>
      <w:hyperlink r:id="rId35" w:tgtFrame="_blank" w:history="1">
        <w:r w:rsidRPr="006C1393">
          <w:rPr>
            <w:rFonts w:ascii="inherit" w:eastAsia="Times New Roman" w:hAnsi="inherit" w:cs="Segoe UI"/>
            <w:color w:val="0000FF"/>
            <w:sz w:val="24"/>
            <w:szCs w:val="24"/>
            <w:u w:val="single"/>
            <w:bdr w:val="none" w:sz="0" w:space="0" w:color="auto" w:frame="1"/>
            <w:lang w:eastAsia="uk-UA"/>
          </w:rPr>
          <w:t xml:space="preserve">INA226 </w:t>
        </w:r>
        <w:proofErr w:type="spellStart"/>
        <w:r w:rsidRPr="006C1393">
          <w:rPr>
            <w:rFonts w:ascii="inherit" w:eastAsia="Times New Roman" w:hAnsi="inherit" w:cs="Segoe UI"/>
            <w:color w:val="0000FF"/>
            <w:sz w:val="24"/>
            <w:szCs w:val="24"/>
            <w:u w:val="single"/>
            <w:bdr w:val="none" w:sz="0" w:space="0" w:color="auto" w:frame="1"/>
            <w:lang w:eastAsia="uk-UA"/>
          </w:rPr>
          <w:t>Library</w:t>
        </w:r>
        <w:proofErr w:type="spellEnd"/>
      </w:hyperlink>
    </w:p>
    <w:p w14:paraId="293527C6" w14:textId="77777777" w:rsidR="006C1393" w:rsidRPr="006C1393" w:rsidRDefault="006C1393" w:rsidP="006C1393">
      <w:pPr>
        <w:shd w:val="clear" w:color="auto" w:fill="FFFFFF"/>
        <w:spacing w:after="10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color w:val="262626"/>
          <w:sz w:val="24"/>
          <w:szCs w:val="24"/>
          <w:bdr w:val="none" w:sz="0" w:space="0" w:color="auto" w:frame="1"/>
          <w:lang w:eastAsia="uk-UA"/>
        </w:rPr>
        <w:t>There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is</w:t>
      </w:r>
      <w:proofErr w:type="spellEnd"/>
      <w:r w:rsidRPr="006C1393">
        <w:rPr>
          <w:rFonts w:ascii="inherit" w:eastAsia="Times New Roman" w:hAnsi="inherit" w:cs="Segoe UI"/>
          <w:color w:val="262626"/>
          <w:sz w:val="24"/>
          <w:szCs w:val="24"/>
          <w:bdr w:val="none" w:sz="0" w:space="0" w:color="auto" w:frame="1"/>
          <w:lang w:eastAsia="uk-UA"/>
        </w:rPr>
        <w:t xml:space="preserve"> a </w:t>
      </w:r>
      <w:proofErr w:type="spellStart"/>
      <w:r w:rsidRPr="006C1393">
        <w:rPr>
          <w:rFonts w:ascii="inherit" w:eastAsia="Times New Roman" w:hAnsi="inherit" w:cs="Segoe UI"/>
          <w:color w:val="262626"/>
          <w:sz w:val="24"/>
          <w:szCs w:val="24"/>
          <w:bdr w:val="none" w:sz="0" w:space="0" w:color="auto" w:frame="1"/>
          <w:lang w:eastAsia="uk-UA"/>
        </w:rPr>
        <w:t>total</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seven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example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sketches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used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present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functions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library</w:t>
      </w:r>
      <w:proofErr w:type="spellEnd"/>
      <w:r w:rsidRPr="006C1393">
        <w:rPr>
          <w:rFonts w:ascii="inherit" w:eastAsia="Times New Roman" w:hAnsi="inherit" w:cs="Segoe UI"/>
          <w:color w:val="262626"/>
          <w:sz w:val="24"/>
          <w:szCs w:val="24"/>
          <w:bdr w:val="none" w:sz="0" w:space="0" w:color="auto" w:frame="1"/>
          <w:lang w:eastAsia="uk-UA"/>
        </w:rPr>
        <w:t xml:space="preserve">. I </w:t>
      </w:r>
      <w:proofErr w:type="spellStart"/>
      <w:r w:rsidRPr="006C1393">
        <w:rPr>
          <w:rFonts w:ascii="inherit" w:eastAsia="Times New Roman" w:hAnsi="inherit" w:cs="Segoe UI"/>
          <w:color w:val="262626"/>
          <w:sz w:val="24"/>
          <w:szCs w:val="24"/>
          <w:bdr w:val="none" w:sz="0" w:space="0" w:color="auto" w:frame="1"/>
          <w:lang w:eastAsia="uk-UA"/>
        </w:rPr>
        <w:t>have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used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example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continuous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mode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Many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of</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functions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are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used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all</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sketches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and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therefore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only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need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be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explained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once</w:t>
      </w:r>
      <w:proofErr w:type="spellEnd"/>
      <w:r w:rsidRPr="006C1393">
        <w:rPr>
          <w:rFonts w:ascii="inherit" w:eastAsia="Times New Roman" w:hAnsi="inherit" w:cs="Segoe UI"/>
          <w:color w:val="262626"/>
          <w:sz w:val="24"/>
          <w:szCs w:val="24"/>
          <w:bdr w:val="none" w:sz="0" w:space="0" w:color="auto" w:frame="1"/>
          <w:lang w:eastAsia="uk-UA"/>
        </w:rPr>
        <w:t>.</w:t>
      </w:r>
    </w:p>
    <w:p w14:paraId="7743B15D" w14:textId="77777777" w:rsidR="006C1393" w:rsidRPr="006C1393" w:rsidRDefault="006C1393" w:rsidP="006C1393">
      <w:pPr>
        <w:shd w:val="clear" w:color="auto" w:fill="FFFFFF"/>
        <w:spacing w:after="0" w:line="240" w:lineRule="auto"/>
        <w:textAlignment w:val="baseline"/>
        <w:rPr>
          <w:ins w:id="4" w:author="Unknown"/>
          <w:rFonts w:ascii="inherit" w:eastAsia="Times New Roman" w:hAnsi="inherit" w:cs="Segoe UI"/>
          <w:color w:val="262626"/>
          <w:sz w:val="24"/>
          <w:szCs w:val="24"/>
          <w:bdr w:val="none" w:sz="0" w:space="0" w:color="auto" w:frame="1"/>
          <w:lang w:eastAsia="uk-UA"/>
        </w:rPr>
      </w:pPr>
      <w:r w:rsidRPr="006C1393">
        <w:rPr>
          <w:rFonts w:ascii="inherit" w:eastAsia="Times New Roman" w:hAnsi="inherit" w:cs="Segoe UI"/>
          <w:color w:val="262626"/>
          <w:sz w:val="24"/>
          <w:szCs w:val="24"/>
          <w:bdr w:val="none" w:sz="0" w:space="0" w:color="auto" w:frame="1"/>
          <w:lang w:eastAsia="uk-UA"/>
        </w:rPr>
        <w:br/>
      </w:r>
      <w:r w:rsidRPr="006C1393">
        <w:rPr>
          <w:rFonts w:ascii="inherit" w:eastAsia="Times New Roman" w:hAnsi="inherit" w:cs="Segoe UI"/>
          <w:color w:val="262626"/>
          <w:sz w:val="24"/>
          <w:szCs w:val="24"/>
          <w:bdr w:val="none" w:sz="0" w:space="0" w:color="auto" w:frame="1"/>
          <w:lang w:eastAsia="uk-UA"/>
        </w:rPr>
        <w:br/>
      </w:r>
    </w:p>
    <w:p w14:paraId="7AF84633" w14:textId="77777777" w:rsidR="006C1393" w:rsidRPr="006C1393" w:rsidRDefault="006C1393" w:rsidP="006C1393">
      <w:pPr>
        <w:shd w:val="clear" w:color="auto" w:fill="FFFFFF"/>
        <w:spacing w:before="615" w:after="615" w:line="240" w:lineRule="auto"/>
        <w:textAlignment w:val="baseline"/>
        <w:rPr>
          <w:rFonts w:ascii="Segoe UI" w:eastAsia="Times New Roman" w:hAnsi="Segoe UI" w:cs="Segoe UI"/>
          <w:color w:val="262626"/>
          <w:sz w:val="24"/>
          <w:szCs w:val="24"/>
          <w:bdr w:val="none" w:sz="0" w:space="0" w:color="auto" w:frame="1"/>
          <w:lang w:eastAsia="uk-UA"/>
        </w:rPr>
      </w:pPr>
      <w:r w:rsidRPr="006C1393">
        <w:rPr>
          <w:rFonts w:ascii="Segoe UI" w:eastAsia="Times New Roman" w:hAnsi="Segoe UI" w:cs="Segoe UI"/>
          <w:color w:val="262626"/>
          <w:sz w:val="24"/>
          <w:szCs w:val="24"/>
          <w:bdr w:val="none" w:sz="0" w:space="0" w:color="auto" w:frame="1"/>
          <w:lang w:eastAsia="uk-UA"/>
        </w:rPr>
        <w:pict w14:anchorId="11FC1635">
          <v:rect id="_x0000_i1048" style="width:0;height:.75pt" o:hralign="center" o:hrstd="t" o:hr="t" fillcolor="#a0a0a0" stroked="f"/>
        </w:pict>
      </w:r>
    </w:p>
    <w:p w14:paraId="21AA17D4" w14:textId="77777777" w:rsidR="006C1393" w:rsidRPr="006C1393" w:rsidRDefault="006C1393" w:rsidP="006C1393">
      <w:pPr>
        <w:shd w:val="clear" w:color="auto" w:fill="FFFFFF"/>
        <w:spacing w:after="0" w:line="240" w:lineRule="auto"/>
        <w:textAlignment w:val="baseline"/>
        <w:outlineLvl w:val="2"/>
        <w:rPr>
          <w:rFonts w:ascii="var(--text-h-font,inherit)" w:eastAsia="Times New Roman" w:hAnsi="var(--text-h-font,inherit)" w:cs="Segoe UI"/>
          <w:b/>
          <w:bCs/>
          <w:color w:val="FF4500"/>
          <w:sz w:val="31"/>
          <w:szCs w:val="31"/>
          <w:bdr w:val="none" w:sz="0" w:space="0" w:color="auto" w:frame="1"/>
          <w:lang w:eastAsia="uk-UA"/>
        </w:rPr>
      </w:pPr>
      <w:proofErr w:type="spellStart"/>
      <w:r w:rsidRPr="006C1393">
        <w:rPr>
          <w:rFonts w:ascii="inherit" w:eastAsia="Times New Roman" w:hAnsi="inherit" w:cs="Segoe UI"/>
          <w:b/>
          <w:bCs/>
          <w:color w:val="FF4500"/>
          <w:sz w:val="31"/>
          <w:szCs w:val="31"/>
          <w:bdr w:val="none" w:sz="0" w:space="0" w:color="auto" w:frame="1"/>
          <w:lang w:eastAsia="uk-UA"/>
        </w:rPr>
        <w:t>Source</w:t>
      </w:r>
      <w:proofErr w:type="spellEnd"/>
      <w:r w:rsidRPr="006C1393">
        <w:rPr>
          <w:rFonts w:ascii="inherit" w:eastAsia="Times New Roman" w:hAnsi="inherit" w:cs="Segoe UI"/>
          <w:b/>
          <w:bCs/>
          <w:color w:val="FF4500"/>
          <w:sz w:val="31"/>
          <w:szCs w:val="31"/>
          <w:bdr w:val="none" w:sz="0" w:space="0" w:color="auto" w:frame="1"/>
          <w:lang w:eastAsia="uk-UA"/>
        </w:rPr>
        <w:t xml:space="preserve"> </w:t>
      </w:r>
      <w:proofErr w:type="spellStart"/>
      <w:r w:rsidRPr="006C1393">
        <w:rPr>
          <w:rFonts w:ascii="inherit" w:eastAsia="Times New Roman" w:hAnsi="inherit" w:cs="Segoe UI"/>
          <w:b/>
          <w:bCs/>
          <w:color w:val="FF4500"/>
          <w:sz w:val="31"/>
          <w:szCs w:val="31"/>
          <w:bdr w:val="none" w:sz="0" w:space="0" w:color="auto" w:frame="1"/>
          <w:lang w:eastAsia="uk-UA"/>
        </w:rPr>
        <w:t>Code</w:t>
      </w:r>
      <w:proofErr w:type="spellEnd"/>
      <w:r w:rsidRPr="006C1393">
        <w:rPr>
          <w:rFonts w:ascii="inherit" w:eastAsia="Times New Roman" w:hAnsi="inherit" w:cs="Segoe UI"/>
          <w:b/>
          <w:bCs/>
          <w:color w:val="FF4500"/>
          <w:sz w:val="31"/>
          <w:szCs w:val="31"/>
          <w:bdr w:val="none" w:sz="0" w:space="0" w:color="auto" w:frame="1"/>
          <w:lang w:eastAsia="uk-UA"/>
        </w:rPr>
        <w:t>/</w:t>
      </w:r>
      <w:proofErr w:type="spellStart"/>
      <w:r w:rsidRPr="006C1393">
        <w:rPr>
          <w:rFonts w:ascii="inherit" w:eastAsia="Times New Roman" w:hAnsi="inherit" w:cs="Segoe UI"/>
          <w:b/>
          <w:bCs/>
          <w:color w:val="FF4500"/>
          <w:sz w:val="31"/>
          <w:szCs w:val="31"/>
          <w:bdr w:val="none" w:sz="0" w:space="0" w:color="auto" w:frame="1"/>
          <w:lang w:eastAsia="uk-UA"/>
        </w:rPr>
        <w:t>Program</w:t>
      </w:r>
      <w:proofErr w:type="spellEnd"/>
    </w:p>
    <w:p w14:paraId="1560D8E4" w14:textId="77777777" w:rsidR="006C1393" w:rsidRPr="006C1393" w:rsidRDefault="006C1393" w:rsidP="006C1393">
      <w:pPr>
        <w:shd w:val="clear" w:color="auto" w:fill="FFFFFF"/>
        <w:spacing w:after="10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color w:val="262626"/>
          <w:sz w:val="24"/>
          <w:szCs w:val="24"/>
          <w:bdr w:val="none" w:sz="0" w:space="0" w:color="auto" w:frame="1"/>
          <w:lang w:eastAsia="uk-UA"/>
        </w:rPr>
        <w:lastRenderedPageBreak/>
        <w:t>Copy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following</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code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and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paste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your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Arduino</w:t>
      </w:r>
      <w:proofErr w:type="spellEnd"/>
      <w:r w:rsidRPr="006C1393">
        <w:rPr>
          <w:rFonts w:ascii="inherit" w:eastAsia="Times New Roman" w:hAnsi="inherit" w:cs="Segoe UI"/>
          <w:color w:val="262626"/>
          <w:sz w:val="24"/>
          <w:szCs w:val="24"/>
          <w:bdr w:val="none" w:sz="0" w:space="0" w:color="auto" w:frame="1"/>
          <w:lang w:eastAsia="uk-UA"/>
        </w:rPr>
        <w:t xml:space="preserve"> IDE </w:t>
      </w:r>
      <w:proofErr w:type="spellStart"/>
      <w:r w:rsidRPr="006C1393">
        <w:rPr>
          <w:rFonts w:ascii="inherit" w:eastAsia="Times New Roman" w:hAnsi="inherit" w:cs="Segoe UI"/>
          <w:color w:val="262626"/>
          <w:sz w:val="24"/>
          <w:szCs w:val="24"/>
          <w:bdr w:val="none" w:sz="0" w:space="0" w:color="auto" w:frame="1"/>
          <w:lang w:eastAsia="uk-UA"/>
        </w:rPr>
        <w:t>editor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window</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Before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you</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upload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code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you</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may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need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make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some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modifications</w:t>
      </w:r>
      <w:proofErr w:type="spellEnd"/>
      <w:r w:rsidRPr="006C1393">
        <w:rPr>
          <w:rFonts w:ascii="inherit" w:eastAsia="Times New Roman" w:hAnsi="inherit" w:cs="Segoe UI"/>
          <w:color w:val="262626"/>
          <w:sz w:val="24"/>
          <w:szCs w:val="24"/>
          <w:bdr w:val="none" w:sz="0" w:space="0" w:color="auto" w:frame="1"/>
          <w:lang w:eastAsia="uk-U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8"/>
        <w:gridCol w:w="9331"/>
      </w:tblGrid>
      <w:tr w:rsidR="006C1393" w:rsidRPr="006C1393" w14:paraId="2BEBB08C" w14:textId="77777777" w:rsidTr="006C1393">
        <w:trPr>
          <w:tblCellSpacing w:w="15" w:type="dxa"/>
        </w:trPr>
        <w:tc>
          <w:tcPr>
            <w:tcW w:w="0" w:type="auto"/>
            <w:tcBorders>
              <w:top w:val="nil"/>
              <w:left w:val="nil"/>
              <w:bottom w:val="nil"/>
              <w:right w:val="nil"/>
            </w:tcBorders>
            <w:vAlign w:val="center"/>
            <w:hideMark/>
          </w:tcPr>
          <w:p w14:paraId="3F6D5122"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1</w:t>
            </w:r>
          </w:p>
          <w:p w14:paraId="5FCE68EE"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2</w:t>
            </w:r>
          </w:p>
          <w:p w14:paraId="0C9C5BAA"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3</w:t>
            </w:r>
          </w:p>
          <w:p w14:paraId="65753D21"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4</w:t>
            </w:r>
          </w:p>
          <w:p w14:paraId="5DB719EA"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5</w:t>
            </w:r>
          </w:p>
          <w:p w14:paraId="546A1AAC"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6</w:t>
            </w:r>
          </w:p>
          <w:p w14:paraId="058E0B36"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7</w:t>
            </w:r>
          </w:p>
          <w:p w14:paraId="3550B81C"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8</w:t>
            </w:r>
          </w:p>
          <w:p w14:paraId="74B3EB6D"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9</w:t>
            </w:r>
          </w:p>
          <w:p w14:paraId="355BABF6"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10</w:t>
            </w:r>
          </w:p>
          <w:p w14:paraId="18E0BD7C"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11</w:t>
            </w:r>
          </w:p>
          <w:p w14:paraId="00D1EB9C"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12</w:t>
            </w:r>
          </w:p>
          <w:p w14:paraId="10485D92"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13</w:t>
            </w:r>
          </w:p>
          <w:p w14:paraId="433A6FB9"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14</w:t>
            </w:r>
          </w:p>
          <w:p w14:paraId="33DCEEB4"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15</w:t>
            </w:r>
          </w:p>
          <w:p w14:paraId="3DBE2D22"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16</w:t>
            </w:r>
          </w:p>
          <w:p w14:paraId="43D63E9A"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17</w:t>
            </w:r>
          </w:p>
          <w:p w14:paraId="0D2C7E34"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18</w:t>
            </w:r>
          </w:p>
          <w:p w14:paraId="7EF245B6"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19</w:t>
            </w:r>
          </w:p>
          <w:p w14:paraId="2F69597E"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20</w:t>
            </w:r>
          </w:p>
          <w:p w14:paraId="779B12B5"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21</w:t>
            </w:r>
          </w:p>
          <w:p w14:paraId="1329A517"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22</w:t>
            </w:r>
          </w:p>
          <w:p w14:paraId="3FAF163B"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23</w:t>
            </w:r>
          </w:p>
          <w:p w14:paraId="3AF4BC16"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24</w:t>
            </w:r>
          </w:p>
          <w:p w14:paraId="59E06BFC"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25</w:t>
            </w:r>
          </w:p>
          <w:p w14:paraId="119B9424"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26</w:t>
            </w:r>
          </w:p>
          <w:p w14:paraId="188EEAA5"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27</w:t>
            </w:r>
          </w:p>
          <w:p w14:paraId="3DCC6CF2"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28</w:t>
            </w:r>
          </w:p>
          <w:p w14:paraId="667C51CF"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29</w:t>
            </w:r>
          </w:p>
          <w:p w14:paraId="4A5B607E"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30</w:t>
            </w:r>
          </w:p>
          <w:p w14:paraId="2E91AA00"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31</w:t>
            </w:r>
          </w:p>
          <w:p w14:paraId="25338EE1"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32</w:t>
            </w:r>
          </w:p>
          <w:p w14:paraId="45FD0F27"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33</w:t>
            </w:r>
          </w:p>
          <w:p w14:paraId="183B149A"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34</w:t>
            </w:r>
          </w:p>
          <w:p w14:paraId="2D920BB9"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35</w:t>
            </w:r>
          </w:p>
          <w:p w14:paraId="56D87F63"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36</w:t>
            </w:r>
          </w:p>
          <w:p w14:paraId="4A9BE83C"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37</w:t>
            </w:r>
          </w:p>
          <w:p w14:paraId="5A291585"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38</w:t>
            </w:r>
          </w:p>
          <w:p w14:paraId="752B7358"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39</w:t>
            </w:r>
          </w:p>
          <w:p w14:paraId="1EF4E39E"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40</w:t>
            </w:r>
          </w:p>
          <w:p w14:paraId="33CCE690"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41</w:t>
            </w:r>
          </w:p>
          <w:p w14:paraId="56B5E4B3"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42</w:t>
            </w:r>
          </w:p>
          <w:p w14:paraId="1B137E52"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43</w:t>
            </w:r>
          </w:p>
          <w:p w14:paraId="55E1DAB7"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44</w:t>
            </w:r>
          </w:p>
          <w:p w14:paraId="549090E5"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45</w:t>
            </w:r>
          </w:p>
          <w:p w14:paraId="4913890B"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46</w:t>
            </w:r>
          </w:p>
          <w:p w14:paraId="0D7D3B66"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47</w:t>
            </w:r>
          </w:p>
          <w:p w14:paraId="185C67B6"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48</w:t>
            </w:r>
          </w:p>
          <w:p w14:paraId="2C0378AD"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49</w:t>
            </w:r>
          </w:p>
          <w:p w14:paraId="1C394A3C"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50</w:t>
            </w:r>
          </w:p>
          <w:p w14:paraId="5CE19AEA"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51</w:t>
            </w:r>
          </w:p>
          <w:p w14:paraId="5600E8E9"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52</w:t>
            </w:r>
          </w:p>
          <w:p w14:paraId="7BF40DAE"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53</w:t>
            </w:r>
          </w:p>
          <w:p w14:paraId="5CBDC0A6"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54</w:t>
            </w:r>
          </w:p>
          <w:p w14:paraId="769484A1"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55</w:t>
            </w:r>
          </w:p>
          <w:p w14:paraId="3AB11D02"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56</w:t>
            </w:r>
          </w:p>
          <w:p w14:paraId="37B2ADC5"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57</w:t>
            </w:r>
          </w:p>
          <w:p w14:paraId="5CC12273"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lastRenderedPageBreak/>
              <w:t>58</w:t>
            </w:r>
          </w:p>
          <w:p w14:paraId="78538558"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59</w:t>
            </w:r>
          </w:p>
          <w:p w14:paraId="372F6C91"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60</w:t>
            </w:r>
          </w:p>
          <w:p w14:paraId="3164CA39"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61</w:t>
            </w:r>
          </w:p>
          <w:p w14:paraId="02AEB47E"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62</w:t>
            </w:r>
          </w:p>
          <w:p w14:paraId="034EF9B4"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63</w:t>
            </w:r>
          </w:p>
          <w:p w14:paraId="07CE1D27"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64</w:t>
            </w:r>
          </w:p>
          <w:p w14:paraId="09411278"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65</w:t>
            </w:r>
          </w:p>
          <w:p w14:paraId="206E4561"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66</w:t>
            </w:r>
          </w:p>
          <w:p w14:paraId="41685BF8"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67</w:t>
            </w:r>
          </w:p>
          <w:p w14:paraId="5B9D1687"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68</w:t>
            </w:r>
          </w:p>
          <w:p w14:paraId="3476264A"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69</w:t>
            </w:r>
          </w:p>
          <w:p w14:paraId="33A7B847"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70</w:t>
            </w:r>
          </w:p>
          <w:p w14:paraId="44555C00"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71</w:t>
            </w:r>
          </w:p>
          <w:p w14:paraId="19B74E89"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72</w:t>
            </w:r>
          </w:p>
          <w:p w14:paraId="284C8BC7"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73</w:t>
            </w:r>
          </w:p>
          <w:p w14:paraId="1B9B1900"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74</w:t>
            </w:r>
          </w:p>
          <w:p w14:paraId="281AE852"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75</w:t>
            </w:r>
          </w:p>
          <w:p w14:paraId="2B4F6B08"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76</w:t>
            </w:r>
          </w:p>
          <w:p w14:paraId="20C9D232"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77</w:t>
            </w:r>
          </w:p>
          <w:p w14:paraId="79919C28"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78</w:t>
            </w:r>
          </w:p>
          <w:p w14:paraId="62209C1F"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79</w:t>
            </w:r>
          </w:p>
          <w:p w14:paraId="18123931"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80</w:t>
            </w:r>
          </w:p>
          <w:p w14:paraId="0E28BDCF"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81</w:t>
            </w:r>
          </w:p>
          <w:p w14:paraId="4C0659BB"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82</w:t>
            </w:r>
          </w:p>
          <w:p w14:paraId="2AAD493B"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83</w:t>
            </w:r>
          </w:p>
          <w:p w14:paraId="54DF1E4B"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84</w:t>
            </w:r>
          </w:p>
          <w:p w14:paraId="0E9A167D"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85</w:t>
            </w:r>
          </w:p>
          <w:p w14:paraId="485D7AD3"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86</w:t>
            </w:r>
          </w:p>
          <w:p w14:paraId="453DBA15"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87</w:t>
            </w:r>
          </w:p>
          <w:p w14:paraId="6C1891C4"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88</w:t>
            </w:r>
          </w:p>
          <w:p w14:paraId="059CF9C1"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89</w:t>
            </w:r>
          </w:p>
          <w:p w14:paraId="722603CD"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90</w:t>
            </w:r>
          </w:p>
          <w:p w14:paraId="376CD37F"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91</w:t>
            </w:r>
          </w:p>
          <w:p w14:paraId="64FA8B12"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92</w:t>
            </w:r>
          </w:p>
          <w:p w14:paraId="7AB62CDE"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93</w:t>
            </w:r>
          </w:p>
          <w:p w14:paraId="39E4401A"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94</w:t>
            </w:r>
          </w:p>
          <w:p w14:paraId="047BFE3D"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95</w:t>
            </w:r>
          </w:p>
          <w:p w14:paraId="23D52701"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96</w:t>
            </w:r>
          </w:p>
          <w:p w14:paraId="434617B9"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97</w:t>
            </w:r>
          </w:p>
          <w:p w14:paraId="7308DD2F" w14:textId="77777777" w:rsidR="006C1393" w:rsidRPr="006C1393" w:rsidRDefault="006C1393" w:rsidP="006C1393">
            <w:pPr>
              <w:spacing w:after="0" w:line="240" w:lineRule="auto"/>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98</w:t>
            </w:r>
          </w:p>
        </w:tc>
        <w:tc>
          <w:tcPr>
            <w:tcW w:w="13508" w:type="dxa"/>
            <w:tcBorders>
              <w:top w:val="nil"/>
              <w:left w:val="nil"/>
              <w:bottom w:val="nil"/>
              <w:right w:val="nil"/>
            </w:tcBorders>
            <w:vAlign w:val="center"/>
            <w:hideMark/>
          </w:tcPr>
          <w:p w14:paraId="361A5121"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lastRenderedPageBreak/>
              <w:t>#include &lt;</w:t>
            </w:r>
            <w:proofErr w:type="spellStart"/>
            <w:r w:rsidRPr="006C1393">
              <w:rPr>
                <w:rFonts w:ascii="inherit" w:eastAsia="Times New Roman" w:hAnsi="inherit" w:cs="Times New Roman"/>
                <w:color w:val="000000"/>
                <w:sz w:val="21"/>
                <w:szCs w:val="21"/>
                <w:bdr w:val="none" w:sz="0" w:space="0" w:color="auto" w:frame="1"/>
                <w:lang w:eastAsia="uk-UA"/>
              </w:rPr>
              <w:t>Wire.h</w:t>
            </w:r>
            <w:proofErr w:type="spellEnd"/>
            <w:r w:rsidRPr="006C1393">
              <w:rPr>
                <w:rFonts w:ascii="inherit" w:eastAsia="Times New Roman" w:hAnsi="inherit" w:cs="Times New Roman"/>
                <w:color w:val="000000"/>
                <w:sz w:val="21"/>
                <w:szCs w:val="21"/>
                <w:bdr w:val="none" w:sz="0" w:space="0" w:color="auto" w:frame="1"/>
                <w:lang w:eastAsia="uk-UA"/>
              </w:rPr>
              <w:t>&gt;</w:t>
            </w:r>
          </w:p>
          <w:p w14:paraId="2AA73EF9"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xml:space="preserve">#include &lt;INA226_WE.h&gt;   </w:t>
            </w:r>
          </w:p>
          <w:p w14:paraId="6D27A415"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#define I2C_ADDRESS 0x40</w:t>
            </w:r>
          </w:p>
          <w:p w14:paraId="24CE9A5D"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lang w:eastAsia="uk-UA"/>
              </w:rPr>
              <w:t> </w:t>
            </w:r>
          </w:p>
          <w:p w14:paraId="2504A872"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xml:space="preserve">INA226_WE ina226 </w:t>
            </w:r>
            <w:r w:rsidRPr="006C1393">
              <w:rPr>
                <w:rFonts w:ascii="inherit" w:eastAsia="Times New Roman" w:hAnsi="inherit" w:cs="Times New Roman"/>
                <w:color w:val="000000"/>
                <w:sz w:val="21"/>
                <w:szCs w:val="21"/>
                <w:lang w:eastAsia="uk-UA"/>
              </w:rPr>
              <w:t>=</w:t>
            </w:r>
            <w:r w:rsidRPr="006C1393">
              <w:rPr>
                <w:rFonts w:ascii="inherit" w:eastAsia="Times New Roman" w:hAnsi="inherit" w:cs="Times New Roman"/>
                <w:color w:val="000000"/>
                <w:sz w:val="21"/>
                <w:szCs w:val="21"/>
                <w:bdr w:val="none" w:sz="0" w:space="0" w:color="auto" w:frame="1"/>
                <w:lang w:eastAsia="uk-UA"/>
              </w:rPr>
              <w:t xml:space="preserve"> INA226_WE(I2C_ADDRESS);</w:t>
            </w:r>
          </w:p>
          <w:p w14:paraId="3EBEDBE8"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lang w:eastAsia="uk-UA"/>
              </w:rPr>
              <w:t> </w:t>
            </w:r>
          </w:p>
          <w:p w14:paraId="3B07197D"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proofErr w:type="spellStart"/>
            <w:r w:rsidRPr="006C1393">
              <w:rPr>
                <w:rFonts w:ascii="inherit" w:eastAsia="Times New Roman" w:hAnsi="inherit" w:cs="Times New Roman"/>
                <w:color w:val="000000"/>
                <w:sz w:val="21"/>
                <w:szCs w:val="21"/>
                <w:bdr w:val="none" w:sz="0" w:space="0" w:color="auto" w:frame="1"/>
                <w:lang w:eastAsia="uk-UA"/>
              </w:rPr>
              <w:t>void</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setup</w:t>
            </w:r>
            <w:proofErr w:type="spellEnd"/>
            <w:r w:rsidRPr="006C1393">
              <w:rPr>
                <w:rFonts w:ascii="inherit" w:eastAsia="Times New Roman" w:hAnsi="inherit" w:cs="Times New Roman"/>
                <w:color w:val="000000"/>
                <w:sz w:val="21"/>
                <w:szCs w:val="21"/>
                <w:bdr w:val="none" w:sz="0" w:space="0" w:color="auto" w:frame="1"/>
                <w:lang w:eastAsia="uk-UA"/>
              </w:rPr>
              <w:t xml:space="preserve">() </w:t>
            </w:r>
          </w:p>
          <w:p w14:paraId="1A69B1D2"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w:t>
            </w:r>
          </w:p>
          <w:p w14:paraId="63D77DDC"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roofErr w:type="spellStart"/>
            <w:r w:rsidRPr="006C1393">
              <w:rPr>
                <w:rFonts w:ascii="inherit" w:eastAsia="Times New Roman" w:hAnsi="inherit" w:cs="Times New Roman"/>
                <w:color w:val="000000"/>
                <w:sz w:val="21"/>
                <w:szCs w:val="21"/>
                <w:bdr w:val="none" w:sz="0" w:space="0" w:color="auto" w:frame="1"/>
                <w:lang w:eastAsia="uk-UA"/>
              </w:rPr>
              <w:t>Serial.begin</w:t>
            </w:r>
            <w:proofErr w:type="spellEnd"/>
            <w:r w:rsidRPr="006C1393">
              <w:rPr>
                <w:rFonts w:ascii="inherit" w:eastAsia="Times New Roman" w:hAnsi="inherit" w:cs="Times New Roman"/>
                <w:color w:val="000000"/>
                <w:sz w:val="21"/>
                <w:szCs w:val="21"/>
                <w:bdr w:val="none" w:sz="0" w:space="0" w:color="auto" w:frame="1"/>
                <w:lang w:eastAsia="uk-UA"/>
              </w:rPr>
              <w:t>(9600);</w:t>
            </w:r>
          </w:p>
          <w:p w14:paraId="5D044014"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roofErr w:type="spellStart"/>
            <w:r w:rsidRPr="006C1393">
              <w:rPr>
                <w:rFonts w:ascii="inherit" w:eastAsia="Times New Roman" w:hAnsi="inherit" w:cs="Times New Roman"/>
                <w:color w:val="000000"/>
                <w:sz w:val="21"/>
                <w:szCs w:val="21"/>
                <w:bdr w:val="none" w:sz="0" w:space="0" w:color="auto" w:frame="1"/>
                <w:lang w:eastAsia="uk-UA"/>
              </w:rPr>
              <w:t>while</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Serial</w:t>
            </w:r>
            <w:proofErr w:type="spellEnd"/>
            <w:r w:rsidRPr="006C1393">
              <w:rPr>
                <w:rFonts w:ascii="inherit" w:eastAsia="Times New Roman" w:hAnsi="inherit" w:cs="Times New Roman"/>
                <w:color w:val="000000"/>
                <w:sz w:val="21"/>
                <w:szCs w:val="21"/>
                <w:bdr w:val="none" w:sz="0" w:space="0" w:color="auto" w:frame="1"/>
                <w:lang w:eastAsia="uk-UA"/>
              </w:rPr>
              <w:t xml:space="preserve">); // </w:t>
            </w:r>
            <w:proofErr w:type="spellStart"/>
            <w:r w:rsidRPr="006C1393">
              <w:rPr>
                <w:rFonts w:ascii="inherit" w:eastAsia="Times New Roman" w:hAnsi="inherit" w:cs="Times New Roman"/>
                <w:color w:val="000000"/>
                <w:sz w:val="21"/>
                <w:szCs w:val="21"/>
                <w:bdr w:val="none" w:sz="0" w:space="0" w:color="auto" w:frame="1"/>
                <w:lang w:eastAsia="uk-UA"/>
              </w:rPr>
              <w:t>wait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until</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serial</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comes</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up</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on</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Arduino</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Leonardo</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or</w:t>
            </w:r>
            <w:proofErr w:type="spellEnd"/>
            <w:r w:rsidRPr="006C1393">
              <w:rPr>
                <w:rFonts w:ascii="inherit" w:eastAsia="Times New Roman" w:hAnsi="inherit" w:cs="Times New Roman"/>
                <w:color w:val="000000"/>
                <w:sz w:val="21"/>
                <w:szCs w:val="21"/>
                <w:bdr w:val="none" w:sz="0" w:space="0" w:color="auto" w:frame="1"/>
                <w:lang w:eastAsia="uk-UA"/>
              </w:rPr>
              <w:t xml:space="preserve"> MKR </w:t>
            </w:r>
            <w:proofErr w:type="spellStart"/>
            <w:r w:rsidRPr="006C1393">
              <w:rPr>
                <w:rFonts w:ascii="inherit" w:eastAsia="Times New Roman" w:hAnsi="inherit" w:cs="Times New Roman"/>
                <w:color w:val="000000"/>
                <w:sz w:val="21"/>
                <w:szCs w:val="21"/>
                <w:bdr w:val="none" w:sz="0" w:space="0" w:color="auto" w:frame="1"/>
                <w:lang w:eastAsia="uk-UA"/>
              </w:rPr>
              <w:t>WiFi</w:t>
            </w:r>
            <w:proofErr w:type="spellEnd"/>
            <w:r w:rsidRPr="006C1393">
              <w:rPr>
                <w:rFonts w:ascii="inherit" w:eastAsia="Times New Roman" w:hAnsi="inherit" w:cs="Times New Roman"/>
                <w:color w:val="000000"/>
                <w:sz w:val="21"/>
                <w:szCs w:val="21"/>
                <w:bdr w:val="none" w:sz="0" w:space="0" w:color="auto" w:frame="1"/>
                <w:lang w:eastAsia="uk-UA"/>
              </w:rPr>
              <w:t xml:space="preserve"> 1010</w:t>
            </w:r>
          </w:p>
          <w:p w14:paraId="071B3355"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roofErr w:type="spellStart"/>
            <w:r w:rsidRPr="006C1393">
              <w:rPr>
                <w:rFonts w:ascii="inherit" w:eastAsia="Times New Roman" w:hAnsi="inherit" w:cs="Times New Roman"/>
                <w:color w:val="000000"/>
                <w:sz w:val="21"/>
                <w:szCs w:val="21"/>
                <w:bdr w:val="none" w:sz="0" w:space="0" w:color="auto" w:frame="1"/>
                <w:lang w:eastAsia="uk-UA"/>
              </w:rPr>
              <w:t>Wire.begin</w:t>
            </w:r>
            <w:proofErr w:type="spellEnd"/>
            <w:r w:rsidRPr="006C1393">
              <w:rPr>
                <w:rFonts w:ascii="inherit" w:eastAsia="Times New Roman" w:hAnsi="inherit" w:cs="Times New Roman"/>
                <w:color w:val="000000"/>
                <w:sz w:val="21"/>
                <w:szCs w:val="21"/>
                <w:bdr w:val="none" w:sz="0" w:space="0" w:color="auto" w:frame="1"/>
                <w:lang w:eastAsia="uk-UA"/>
              </w:rPr>
              <w:t>();</w:t>
            </w:r>
          </w:p>
          <w:p w14:paraId="398D0538"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ina226.init();</w:t>
            </w:r>
          </w:p>
          <w:p w14:paraId="720DF7CD"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lang w:eastAsia="uk-UA"/>
              </w:rPr>
              <w:t> </w:t>
            </w:r>
          </w:p>
          <w:p w14:paraId="1CE87819"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xml:space="preserve">  /* </w:t>
            </w:r>
            <w:proofErr w:type="spellStart"/>
            <w:r w:rsidRPr="006C1393">
              <w:rPr>
                <w:rFonts w:ascii="inherit" w:eastAsia="Times New Roman" w:hAnsi="inherit" w:cs="Times New Roman"/>
                <w:color w:val="000000"/>
                <w:sz w:val="21"/>
                <w:szCs w:val="21"/>
                <w:bdr w:val="none" w:sz="0" w:space="0" w:color="auto" w:frame="1"/>
                <w:lang w:eastAsia="uk-UA"/>
              </w:rPr>
              <w:t>Set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Number</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of</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measurements</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for</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shunt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and</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bus</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voltage</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which</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shall</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be</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averaged</w:t>
            </w:r>
            <w:proofErr w:type="spellEnd"/>
          </w:p>
          <w:p w14:paraId="1D541E0B"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roofErr w:type="spellStart"/>
            <w:r w:rsidRPr="006C1393">
              <w:rPr>
                <w:rFonts w:ascii="inherit" w:eastAsia="Times New Roman" w:hAnsi="inherit" w:cs="Times New Roman"/>
                <w:color w:val="000000"/>
                <w:sz w:val="21"/>
                <w:szCs w:val="21"/>
                <w:bdr w:val="none" w:sz="0" w:space="0" w:color="auto" w:frame="1"/>
                <w:lang w:eastAsia="uk-UA"/>
              </w:rPr>
              <w:t>Mode</w:t>
            </w:r>
            <w:proofErr w:type="spellEnd"/>
            <w:r w:rsidRPr="006C1393">
              <w:rPr>
                <w:rFonts w:ascii="inherit" w:eastAsia="Times New Roman" w:hAnsi="inherit" w:cs="Times New Roman"/>
                <w:color w:val="000000"/>
                <w:sz w:val="21"/>
                <w:szCs w:val="21"/>
                <w:bdr w:val="none" w:sz="0" w:space="0" w:color="auto" w:frame="1"/>
                <w:lang w:eastAsia="uk-UA"/>
              </w:rPr>
              <w:t xml:space="preserve"> *     * </w:t>
            </w:r>
            <w:proofErr w:type="spellStart"/>
            <w:r w:rsidRPr="006C1393">
              <w:rPr>
                <w:rFonts w:ascii="inherit" w:eastAsia="Times New Roman" w:hAnsi="inherit" w:cs="Times New Roman"/>
                <w:color w:val="000000"/>
                <w:sz w:val="21"/>
                <w:szCs w:val="21"/>
                <w:bdr w:val="none" w:sz="0" w:space="0" w:color="auto" w:frame="1"/>
                <w:lang w:eastAsia="uk-UA"/>
              </w:rPr>
              <w:t>Number</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of</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samples</w:t>
            </w:r>
            <w:proofErr w:type="spellEnd"/>
          </w:p>
          <w:p w14:paraId="3F113FFF"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AVERAGE_1            1 (</w:t>
            </w:r>
            <w:proofErr w:type="spellStart"/>
            <w:r w:rsidRPr="006C1393">
              <w:rPr>
                <w:rFonts w:ascii="inherit" w:eastAsia="Times New Roman" w:hAnsi="inherit" w:cs="Times New Roman"/>
                <w:color w:val="000000"/>
                <w:sz w:val="21"/>
                <w:szCs w:val="21"/>
                <w:bdr w:val="none" w:sz="0" w:space="0" w:color="auto" w:frame="1"/>
                <w:lang w:eastAsia="uk-UA"/>
              </w:rPr>
              <w:t>default</w:t>
            </w:r>
            <w:proofErr w:type="spellEnd"/>
            <w:r w:rsidRPr="006C1393">
              <w:rPr>
                <w:rFonts w:ascii="inherit" w:eastAsia="Times New Roman" w:hAnsi="inherit" w:cs="Times New Roman"/>
                <w:color w:val="000000"/>
                <w:sz w:val="21"/>
                <w:szCs w:val="21"/>
                <w:bdr w:val="none" w:sz="0" w:space="0" w:color="auto" w:frame="1"/>
                <w:lang w:eastAsia="uk-UA"/>
              </w:rPr>
              <w:t>)</w:t>
            </w:r>
          </w:p>
          <w:p w14:paraId="13D0F5BA"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AVERAGE_4            4</w:t>
            </w:r>
          </w:p>
          <w:p w14:paraId="526F9D1D"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AVERAGE_16          16</w:t>
            </w:r>
          </w:p>
          <w:p w14:paraId="1EEB3263"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AVERAGE_64          64</w:t>
            </w:r>
          </w:p>
          <w:p w14:paraId="3FF8B311"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AVERAGE_128        128</w:t>
            </w:r>
          </w:p>
          <w:p w14:paraId="42FA685F"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AVERAGE_256        256</w:t>
            </w:r>
          </w:p>
          <w:p w14:paraId="1B82CC25"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AVERAGE_512        512</w:t>
            </w:r>
          </w:p>
          <w:p w14:paraId="03DE73CC"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AVERAGE_1024      1024*/</w:t>
            </w:r>
          </w:p>
          <w:p w14:paraId="080D101C"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lang w:eastAsia="uk-UA"/>
              </w:rPr>
              <w:t> </w:t>
            </w:r>
          </w:p>
          <w:p w14:paraId="782FC215"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xml:space="preserve">  //ina226.setAverage(AVERAGE_16); // </w:t>
            </w:r>
            <w:proofErr w:type="spellStart"/>
            <w:r w:rsidRPr="006C1393">
              <w:rPr>
                <w:rFonts w:ascii="inherit" w:eastAsia="Times New Roman" w:hAnsi="inherit" w:cs="Times New Roman"/>
                <w:color w:val="000000"/>
                <w:sz w:val="21"/>
                <w:szCs w:val="21"/>
                <w:bdr w:val="none" w:sz="0" w:space="0" w:color="auto" w:frame="1"/>
                <w:lang w:eastAsia="uk-UA"/>
              </w:rPr>
              <w:t>choose</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mode</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and</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uncomment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for</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change</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of</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default</w:t>
            </w:r>
            <w:proofErr w:type="spellEnd"/>
          </w:p>
          <w:p w14:paraId="5B359D82"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lang w:eastAsia="uk-UA"/>
              </w:rPr>
              <w:t> </w:t>
            </w:r>
          </w:p>
          <w:p w14:paraId="32E86410"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xml:space="preserve">  /* </w:t>
            </w:r>
            <w:proofErr w:type="spellStart"/>
            <w:r w:rsidRPr="006C1393">
              <w:rPr>
                <w:rFonts w:ascii="inherit" w:eastAsia="Times New Roman" w:hAnsi="inherit" w:cs="Times New Roman"/>
                <w:color w:val="000000"/>
                <w:sz w:val="21"/>
                <w:szCs w:val="21"/>
                <w:bdr w:val="none" w:sz="0" w:space="0" w:color="auto" w:frame="1"/>
                <w:lang w:eastAsia="uk-UA"/>
              </w:rPr>
              <w:t>Set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conversion</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time</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in</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microseconds</w:t>
            </w:r>
            <w:proofErr w:type="spellEnd"/>
          </w:p>
          <w:p w14:paraId="18537981"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One</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set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of</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shunt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and</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bus</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voltage</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conversion</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will</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take</w:t>
            </w:r>
            <w:proofErr w:type="spellEnd"/>
            <w:r w:rsidRPr="006C1393">
              <w:rPr>
                <w:rFonts w:ascii="inherit" w:eastAsia="Times New Roman" w:hAnsi="inherit" w:cs="Times New Roman"/>
                <w:color w:val="000000"/>
                <w:sz w:val="21"/>
                <w:szCs w:val="21"/>
                <w:bdr w:val="none" w:sz="0" w:space="0" w:color="auto" w:frame="1"/>
                <w:lang w:eastAsia="uk-UA"/>
              </w:rPr>
              <w:t>:</w:t>
            </w:r>
          </w:p>
          <w:p w14:paraId="55690C79"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number</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of</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samples</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to</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be</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averaged</w:t>
            </w:r>
            <w:proofErr w:type="spellEnd"/>
            <w:r w:rsidRPr="006C1393">
              <w:rPr>
                <w:rFonts w:ascii="inherit" w:eastAsia="Times New Roman" w:hAnsi="inherit" w:cs="Times New Roman"/>
                <w:color w:val="000000"/>
                <w:sz w:val="21"/>
                <w:szCs w:val="21"/>
                <w:bdr w:val="none" w:sz="0" w:space="0" w:color="auto" w:frame="1"/>
                <w:lang w:eastAsia="uk-UA"/>
              </w:rPr>
              <w:t xml:space="preserve"> x </w:t>
            </w:r>
            <w:proofErr w:type="spellStart"/>
            <w:r w:rsidRPr="006C1393">
              <w:rPr>
                <w:rFonts w:ascii="inherit" w:eastAsia="Times New Roman" w:hAnsi="inherit" w:cs="Times New Roman"/>
                <w:color w:val="000000"/>
                <w:sz w:val="21"/>
                <w:szCs w:val="21"/>
                <w:bdr w:val="none" w:sz="0" w:space="0" w:color="auto" w:frame="1"/>
                <w:lang w:eastAsia="uk-UA"/>
              </w:rPr>
              <w:t>conversion</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time</w:t>
            </w:r>
            <w:proofErr w:type="spellEnd"/>
            <w:r w:rsidRPr="006C1393">
              <w:rPr>
                <w:rFonts w:ascii="inherit" w:eastAsia="Times New Roman" w:hAnsi="inherit" w:cs="Times New Roman"/>
                <w:color w:val="000000"/>
                <w:sz w:val="21"/>
                <w:szCs w:val="21"/>
                <w:bdr w:val="none" w:sz="0" w:space="0" w:color="auto" w:frame="1"/>
                <w:lang w:eastAsia="uk-UA"/>
              </w:rPr>
              <w:t xml:space="preserve"> x 2</w:t>
            </w:r>
          </w:p>
          <w:p w14:paraId="3A106A27"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lang w:eastAsia="uk-UA"/>
              </w:rPr>
              <w:t> </w:t>
            </w:r>
          </w:p>
          <w:p w14:paraId="22C53F19"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Mode</w:t>
            </w:r>
            <w:proofErr w:type="spellEnd"/>
            <w:r w:rsidRPr="006C1393">
              <w:rPr>
                <w:rFonts w:ascii="inherit" w:eastAsia="Times New Roman" w:hAnsi="inherit" w:cs="Times New Roman"/>
                <w:color w:val="000000"/>
                <w:sz w:val="21"/>
                <w:szCs w:val="21"/>
                <w:bdr w:val="none" w:sz="0" w:space="0" w:color="auto" w:frame="1"/>
                <w:lang w:eastAsia="uk-UA"/>
              </w:rPr>
              <w:t xml:space="preserve"> *         * </w:t>
            </w:r>
            <w:proofErr w:type="spellStart"/>
            <w:r w:rsidRPr="006C1393">
              <w:rPr>
                <w:rFonts w:ascii="inherit" w:eastAsia="Times New Roman" w:hAnsi="inherit" w:cs="Times New Roman"/>
                <w:color w:val="000000"/>
                <w:sz w:val="21"/>
                <w:szCs w:val="21"/>
                <w:bdr w:val="none" w:sz="0" w:space="0" w:color="auto" w:frame="1"/>
                <w:lang w:eastAsia="uk-UA"/>
              </w:rPr>
              <w:t>conversion</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time</w:t>
            </w:r>
            <w:proofErr w:type="spellEnd"/>
          </w:p>
          <w:p w14:paraId="04126F43"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CONV_TIME_140          140 µs</w:t>
            </w:r>
          </w:p>
          <w:p w14:paraId="52431443"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CONV_TIME_204          204 µs</w:t>
            </w:r>
          </w:p>
          <w:p w14:paraId="726D2DA5"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CONV_TIME_332          332 µs</w:t>
            </w:r>
          </w:p>
          <w:p w14:paraId="617D14F1"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CONV_TIME_588          588 µs</w:t>
            </w:r>
          </w:p>
          <w:p w14:paraId="16994116"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xml:space="preserve">     CONV_TIME_1100         1.1 </w:t>
            </w:r>
            <w:proofErr w:type="spellStart"/>
            <w:r w:rsidRPr="006C1393">
              <w:rPr>
                <w:rFonts w:ascii="inherit" w:eastAsia="Times New Roman" w:hAnsi="inherit" w:cs="Times New Roman"/>
                <w:color w:val="000000"/>
                <w:sz w:val="21"/>
                <w:szCs w:val="21"/>
                <w:bdr w:val="none" w:sz="0" w:space="0" w:color="auto" w:frame="1"/>
                <w:lang w:eastAsia="uk-UA"/>
              </w:rPr>
              <w:t>ms</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default</w:t>
            </w:r>
            <w:proofErr w:type="spellEnd"/>
            <w:r w:rsidRPr="006C1393">
              <w:rPr>
                <w:rFonts w:ascii="inherit" w:eastAsia="Times New Roman" w:hAnsi="inherit" w:cs="Times New Roman"/>
                <w:color w:val="000000"/>
                <w:sz w:val="21"/>
                <w:szCs w:val="21"/>
                <w:bdr w:val="none" w:sz="0" w:space="0" w:color="auto" w:frame="1"/>
                <w:lang w:eastAsia="uk-UA"/>
              </w:rPr>
              <w:t>)</w:t>
            </w:r>
          </w:p>
          <w:p w14:paraId="1062B32D"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xml:space="preserve">     CONV_TIME_2116       2.116 </w:t>
            </w:r>
            <w:proofErr w:type="spellStart"/>
            <w:r w:rsidRPr="006C1393">
              <w:rPr>
                <w:rFonts w:ascii="inherit" w:eastAsia="Times New Roman" w:hAnsi="inherit" w:cs="Times New Roman"/>
                <w:color w:val="000000"/>
                <w:sz w:val="21"/>
                <w:szCs w:val="21"/>
                <w:bdr w:val="none" w:sz="0" w:space="0" w:color="auto" w:frame="1"/>
                <w:lang w:eastAsia="uk-UA"/>
              </w:rPr>
              <w:t>ms</w:t>
            </w:r>
            <w:proofErr w:type="spellEnd"/>
          </w:p>
          <w:p w14:paraId="35807215"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xml:space="preserve">     CONV_TIME_4156       4.156 </w:t>
            </w:r>
            <w:proofErr w:type="spellStart"/>
            <w:r w:rsidRPr="006C1393">
              <w:rPr>
                <w:rFonts w:ascii="inherit" w:eastAsia="Times New Roman" w:hAnsi="inherit" w:cs="Times New Roman"/>
                <w:color w:val="000000"/>
                <w:sz w:val="21"/>
                <w:szCs w:val="21"/>
                <w:bdr w:val="none" w:sz="0" w:space="0" w:color="auto" w:frame="1"/>
                <w:lang w:eastAsia="uk-UA"/>
              </w:rPr>
              <w:t>ms</w:t>
            </w:r>
            <w:proofErr w:type="spellEnd"/>
          </w:p>
          <w:p w14:paraId="1BA553F7"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xml:space="preserve">     CONV_TIME_8244       8.244 </w:t>
            </w:r>
            <w:proofErr w:type="spellStart"/>
            <w:r w:rsidRPr="006C1393">
              <w:rPr>
                <w:rFonts w:ascii="inherit" w:eastAsia="Times New Roman" w:hAnsi="inherit" w:cs="Times New Roman"/>
                <w:color w:val="000000"/>
                <w:sz w:val="21"/>
                <w:szCs w:val="21"/>
                <w:bdr w:val="none" w:sz="0" w:space="0" w:color="auto" w:frame="1"/>
                <w:lang w:eastAsia="uk-UA"/>
              </w:rPr>
              <w:t>ms</w:t>
            </w:r>
            <w:proofErr w:type="spellEnd"/>
            <w:r w:rsidRPr="006C1393">
              <w:rPr>
                <w:rFonts w:ascii="inherit" w:eastAsia="Times New Roman" w:hAnsi="inherit" w:cs="Times New Roman"/>
                <w:color w:val="000000"/>
                <w:sz w:val="21"/>
                <w:szCs w:val="21"/>
                <w:bdr w:val="none" w:sz="0" w:space="0" w:color="auto" w:frame="1"/>
                <w:lang w:eastAsia="uk-UA"/>
              </w:rPr>
              <w:t>  */</w:t>
            </w:r>
          </w:p>
          <w:p w14:paraId="3092F762"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lang w:eastAsia="uk-UA"/>
              </w:rPr>
              <w:t> </w:t>
            </w:r>
          </w:p>
          <w:p w14:paraId="11293D7A"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//ina226.setConversionTime(CONV_TIME_1100); //</w:t>
            </w:r>
            <w:proofErr w:type="spellStart"/>
            <w:r w:rsidRPr="006C1393">
              <w:rPr>
                <w:rFonts w:ascii="inherit" w:eastAsia="Times New Roman" w:hAnsi="inherit" w:cs="Times New Roman"/>
                <w:color w:val="000000"/>
                <w:sz w:val="21"/>
                <w:szCs w:val="21"/>
                <w:bdr w:val="none" w:sz="0" w:space="0" w:color="auto" w:frame="1"/>
                <w:lang w:eastAsia="uk-UA"/>
              </w:rPr>
              <w:t>choose</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conversion</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time</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and</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uncomment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for</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change</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of</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default</w:t>
            </w:r>
            <w:proofErr w:type="spellEnd"/>
          </w:p>
          <w:p w14:paraId="762820BF"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lang w:eastAsia="uk-UA"/>
              </w:rPr>
              <w:t> </w:t>
            </w:r>
          </w:p>
          <w:p w14:paraId="7C7D3EC3"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xml:space="preserve">  /* </w:t>
            </w:r>
            <w:proofErr w:type="spellStart"/>
            <w:r w:rsidRPr="006C1393">
              <w:rPr>
                <w:rFonts w:ascii="inherit" w:eastAsia="Times New Roman" w:hAnsi="inherit" w:cs="Times New Roman"/>
                <w:color w:val="000000"/>
                <w:sz w:val="21"/>
                <w:szCs w:val="21"/>
                <w:bdr w:val="none" w:sz="0" w:space="0" w:color="auto" w:frame="1"/>
                <w:lang w:eastAsia="uk-UA"/>
              </w:rPr>
              <w:t>Set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measure</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mode</w:t>
            </w:r>
            <w:proofErr w:type="spellEnd"/>
          </w:p>
          <w:p w14:paraId="6BDDB6F3"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xml:space="preserve">    POWER_DOWN - INA226 </w:t>
            </w:r>
            <w:proofErr w:type="spellStart"/>
            <w:r w:rsidRPr="006C1393">
              <w:rPr>
                <w:rFonts w:ascii="inherit" w:eastAsia="Times New Roman" w:hAnsi="inherit" w:cs="Times New Roman"/>
                <w:color w:val="000000"/>
                <w:sz w:val="21"/>
                <w:szCs w:val="21"/>
                <w:bdr w:val="none" w:sz="0" w:space="0" w:color="auto" w:frame="1"/>
                <w:lang w:eastAsia="uk-UA"/>
              </w:rPr>
              <w:t>switched</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off</w:t>
            </w:r>
            <w:proofErr w:type="spellEnd"/>
          </w:p>
          <w:p w14:paraId="33C068B6"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xml:space="preserve">    TRIGGERED  - </w:t>
            </w:r>
            <w:proofErr w:type="spellStart"/>
            <w:r w:rsidRPr="006C1393">
              <w:rPr>
                <w:rFonts w:ascii="inherit" w:eastAsia="Times New Roman" w:hAnsi="inherit" w:cs="Times New Roman"/>
                <w:color w:val="000000"/>
                <w:sz w:val="21"/>
                <w:szCs w:val="21"/>
                <w:bdr w:val="none" w:sz="0" w:space="0" w:color="auto" w:frame="1"/>
                <w:lang w:eastAsia="uk-UA"/>
              </w:rPr>
              <w:t>measurement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on</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demand</w:t>
            </w:r>
            <w:proofErr w:type="spellEnd"/>
          </w:p>
          <w:p w14:paraId="777DDF43"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xml:space="preserve">    CONTINUOUS  - </w:t>
            </w:r>
            <w:proofErr w:type="spellStart"/>
            <w:r w:rsidRPr="006C1393">
              <w:rPr>
                <w:rFonts w:ascii="inherit" w:eastAsia="Times New Roman" w:hAnsi="inherit" w:cs="Times New Roman"/>
                <w:color w:val="000000"/>
                <w:sz w:val="21"/>
                <w:szCs w:val="21"/>
                <w:bdr w:val="none" w:sz="0" w:space="0" w:color="auto" w:frame="1"/>
                <w:lang w:eastAsia="uk-UA"/>
              </w:rPr>
              <w:t>continuous</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measurements</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default</w:t>
            </w:r>
            <w:proofErr w:type="spellEnd"/>
            <w:r w:rsidRPr="006C1393">
              <w:rPr>
                <w:rFonts w:ascii="inherit" w:eastAsia="Times New Roman" w:hAnsi="inherit" w:cs="Times New Roman"/>
                <w:color w:val="000000"/>
                <w:sz w:val="21"/>
                <w:szCs w:val="21"/>
                <w:bdr w:val="none" w:sz="0" w:space="0" w:color="auto" w:frame="1"/>
                <w:lang w:eastAsia="uk-UA"/>
              </w:rPr>
              <w:t>)*/</w:t>
            </w:r>
          </w:p>
          <w:p w14:paraId="32EB02AE"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lang w:eastAsia="uk-UA"/>
              </w:rPr>
              <w:t> </w:t>
            </w:r>
          </w:p>
          <w:p w14:paraId="7CD29211"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xml:space="preserve">  //ina226.setMeasureMode(CONTINUOUS); // </w:t>
            </w:r>
            <w:proofErr w:type="spellStart"/>
            <w:r w:rsidRPr="006C1393">
              <w:rPr>
                <w:rFonts w:ascii="inherit" w:eastAsia="Times New Roman" w:hAnsi="inherit" w:cs="Times New Roman"/>
                <w:color w:val="000000"/>
                <w:sz w:val="21"/>
                <w:szCs w:val="21"/>
                <w:bdr w:val="none" w:sz="0" w:space="0" w:color="auto" w:frame="1"/>
                <w:lang w:eastAsia="uk-UA"/>
              </w:rPr>
              <w:t>choose</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mode</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and</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uncomment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for</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change</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of</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default</w:t>
            </w:r>
            <w:proofErr w:type="spellEnd"/>
          </w:p>
          <w:p w14:paraId="353A939B"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lang w:eastAsia="uk-UA"/>
              </w:rPr>
              <w:t> </w:t>
            </w:r>
          </w:p>
          <w:p w14:paraId="233D7DD9"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xml:space="preserve">  /* </w:t>
            </w:r>
            <w:proofErr w:type="spellStart"/>
            <w:r w:rsidRPr="006C1393">
              <w:rPr>
                <w:rFonts w:ascii="inherit" w:eastAsia="Times New Roman" w:hAnsi="inherit" w:cs="Times New Roman"/>
                <w:color w:val="000000"/>
                <w:sz w:val="21"/>
                <w:szCs w:val="21"/>
                <w:bdr w:val="none" w:sz="0" w:space="0" w:color="auto" w:frame="1"/>
                <w:lang w:eastAsia="uk-UA"/>
              </w:rPr>
              <w:t>Set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Resistor</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and</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Current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Range</w:t>
            </w:r>
            <w:proofErr w:type="spellEnd"/>
          </w:p>
          <w:p w14:paraId="0911ADD3"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if</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resistor</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is</w:t>
            </w:r>
            <w:proofErr w:type="spellEnd"/>
            <w:r w:rsidRPr="006C1393">
              <w:rPr>
                <w:rFonts w:ascii="inherit" w:eastAsia="Times New Roman" w:hAnsi="inherit" w:cs="Times New Roman"/>
                <w:color w:val="000000"/>
                <w:sz w:val="21"/>
                <w:szCs w:val="21"/>
                <w:bdr w:val="none" w:sz="0" w:space="0" w:color="auto" w:frame="1"/>
                <w:lang w:eastAsia="uk-UA"/>
              </w:rPr>
              <w:t xml:space="preserve"> 5.0 </w:t>
            </w:r>
            <w:proofErr w:type="spellStart"/>
            <w:r w:rsidRPr="006C1393">
              <w:rPr>
                <w:rFonts w:ascii="inherit" w:eastAsia="Times New Roman" w:hAnsi="inherit" w:cs="Times New Roman"/>
                <w:color w:val="000000"/>
                <w:sz w:val="21"/>
                <w:szCs w:val="21"/>
                <w:bdr w:val="none" w:sz="0" w:space="0" w:color="auto" w:frame="1"/>
                <w:lang w:eastAsia="uk-UA"/>
              </w:rPr>
              <w:t>mOhm</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current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range</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is</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up</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to</w:t>
            </w:r>
            <w:proofErr w:type="spellEnd"/>
            <w:r w:rsidRPr="006C1393">
              <w:rPr>
                <w:rFonts w:ascii="inherit" w:eastAsia="Times New Roman" w:hAnsi="inherit" w:cs="Times New Roman"/>
                <w:color w:val="000000"/>
                <w:sz w:val="21"/>
                <w:szCs w:val="21"/>
                <w:bdr w:val="none" w:sz="0" w:space="0" w:color="auto" w:frame="1"/>
                <w:lang w:eastAsia="uk-UA"/>
              </w:rPr>
              <w:t xml:space="preserve"> 10.0 A</w:t>
            </w:r>
          </w:p>
          <w:p w14:paraId="06462FC7"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default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is</w:t>
            </w:r>
            <w:proofErr w:type="spellEnd"/>
            <w:r w:rsidRPr="006C1393">
              <w:rPr>
                <w:rFonts w:ascii="inherit" w:eastAsia="Times New Roman" w:hAnsi="inherit" w:cs="Times New Roman"/>
                <w:color w:val="000000"/>
                <w:sz w:val="21"/>
                <w:szCs w:val="21"/>
                <w:bdr w:val="none" w:sz="0" w:space="0" w:color="auto" w:frame="1"/>
                <w:lang w:eastAsia="uk-UA"/>
              </w:rPr>
              <w:t xml:space="preserve"> 100 </w:t>
            </w:r>
            <w:proofErr w:type="spellStart"/>
            <w:r w:rsidRPr="006C1393">
              <w:rPr>
                <w:rFonts w:ascii="inherit" w:eastAsia="Times New Roman" w:hAnsi="inherit" w:cs="Times New Roman"/>
                <w:color w:val="000000"/>
                <w:sz w:val="21"/>
                <w:szCs w:val="21"/>
                <w:bdr w:val="none" w:sz="0" w:space="0" w:color="auto" w:frame="1"/>
                <w:lang w:eastAsia="uk-UA"/>
              </w:rPr>
              <w:t>mOhm</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and</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about</w:t>
            </w:r>
            <w:proofErr w:type="spellEnd"/>
            <w:r w:rsidRPr="006C1393">
              <w:rPr>
                <w:rFonts w:ascii="inherit" w:eastAsia="Times New Roman" w:hAnsi="inherit" w:cs="Times New Roman"/>
                <w:color w:val="000000"/>
                <w:sz w:val="21"/>
                <w:szCs w:val="21"/>
                <w:bdr w:val="none" w:sz="0" w:space="0" w:color="auto" w:frame="1"/>
                <w:lang w:eastAsia="uk-UA"/>
              </w:rPr>
              <w:t xml:space="preserve"> 1.3 A*/</w:t>
            </w:r>
          </w:p>
          <w:p w14:paraId="4DA39AA4"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lang w:eastAsia="uk-UA"/>
              </w:rPr>
              <w:t> </w:t>
            </w:r>
          </w:p>
          <w:p w14:paraId="18706C02"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xml:space="preserve">  ina226.setResistorRange(0.1, 1.3); // </w:t>
            </w:r>
            <w:proofErr w:type="spellStart"/>
            <w:r w:rsidRPr="006C1393">
              <w:rPr>
                <w:rFonts w:ascii="inherit" w:eastAsia="Times New Roman" w:hAnsi="inherit" w:cs="Times New Roman"/>
                <w:color w:val="000000"/>
                <w:sz w:val="21"/>
                <w:szCs w:val="21"/>
                <w:bdr w:val="none" w:sz="0" w:space="0" w:color="auto" w:frame="1"/>
                <w:lang w:eastAsia="uk-UA"/>
              </w:rPr>
              <w:t>choose</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resistor</w:t>
            </w:r>
            <w:proofErr w:type="spellEnd"/>
            <w:r w:rsidRPr="006C1393">
              <w:rPr>
                <w:rFonts w:ascii="inherit" w:eastAsia="Times New Roman" w:hAnsi="inherit" w:cs="Times New Roman"/>
                <w:color w:val="000000"/>
                <w:sz w:val="21"/>
                <w:szCs w:val="21"/>
                <w:bdr w:val="none" w:sz="0" w:space="0" w:color="auto" w:frame="1"/>
                <w:lang w:eastAsia="uk-UA"/>
              </w:rPr>
              <w:t xml:space="preserve"> 0.1 </w:t>
            </w:r>
            <w:proofErr w:type="spellStart"/>
            <w:r w:rsidRPr="006C1393">
              <w:rPr>
                <w:rFonts w:ascii="inherit" w:eastAsia="Times New Roman" w:hAnsi="inherit" w:cs="Times New Roman"/>
                <w:color w:val="000000"/>
                <w:sz w:val="21"/>
                <w:szCs w:val="21"/>
                <w:bdr w:val="none" w:sz="0" w:space="0" w:color="auto" w:frame="1"/>
                <w:lang w:eastAsia="uk-UA"/>
              </w:rPr>
              <w:t>Ohm</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and</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gain</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range</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up</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to</w:t>
            </w:r>
            <w:proofErr w:type="spellEnd"/>
            <w:r w:rsidRPr="006C1393">
              <w:rPr>
                <w:rFonts w:ascii="inherit" w:eastAsia="Times New Roman" w:hAnsi="inherit" w:cs="Times New Roman"/>
                <w:color w:val="000000"/>
                <w:sz w:val="21"/>
                <w:szCs w:val="21"/>
                <w:bdr w:val="none" w:sz="0" w:space="0" w:color="auto" w:frame="1"/>
                <w:lang w:eastAsia="uk-UA"/>
              </w:rPr>
              <w:t xml:space="preserve"> 1.3A</w:t>
            </w:r>
          </w:p>
          <w:p w14:paraId="2BEC47D1"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lang w:eastAsia="uk-UA"/>
              </w:rPr>
              <w:t> </w:t>
            </w:r>
          </w:p>
          <w:p w14:paraId="228BF485"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xml:space="preserve">  /* </w:t>
            </w:r>
            <w:proofErr w:type="spellStart"/>
            <w:r w:rsidRPr="006C1393">
              <w:rPr>
                <w:rFonts w:ascii="inherit" w:eastAsia="Times New Roman" w:hAnsi="inherit" w:cs="Times New Roman"/>
                <w:color w:val="000000"/>
                <w:sz w:val="21"/>
                <w:szCs w:val="21"/>
                <w:bdr w:val="none" w:sz="0" w:space="0" w:color="auto" w:frame="1"/>
                <w:lang w:eastAsia="uk-UA"/>
              </w:rPr>
              <w:t>If</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the</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current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values</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delivered</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by</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the</w:t>
            </w:r>
            <w:proofErr w:type="spellEnd"/>
            <w:r w:rsidRPr="006C1393">
              <w:rPr>
                <w:rFonts w:ascii="inherit" w:eastAsia="Times New Roman" w:hAnsi="inherit" w:cs="Times New Roman"/>
                <w:color w:val="000000"/>
                <w:sz w:val="21"/>
                <w:szCs w:val="21"/>
                <w:bdr w:val="none" w:sz="0" w:space="0" w:color="auto" w:frame="1"/>
                <w:lang w:eastAsia="uk-UA"/>
              </w:rPr>
              <w:t xml:space="preserve"> INA226 </w:t>
            </w:r>
            <w:proofErr w:type="spellStart"/>
            <w:r w:rsidRPr="006C1393">
              <w:rPr>
                <w:rFonts w:ascii="inherit" w:eastAsia="Times New Roman" w:hAnsi="inherit" w:cs="Times New Roman"/>
                <w:color w:val="000000"/>
                <w:sz w:val="21"/>
                <w:szCs w:val="21"/>
                <w:bdr w:val="none" w:sz="0" w:space="0" w:color="auto" w:frame="1"/>
                <w:lang w:eastAsia="uk-UA"/>
              </w:rPr>
              <w:t>differ</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by</w:t>
            </w:r>
            <w:proofErr w:type="spellEnd"/>
            <w:r w:rsidRPr="006C1393">
              <w:rPr>
                <w:rFonts w:ascii="inherit" w:eastAsia="Times New Roman" w:hAnsi="inherit" w:cs="Times New Roman"/>
                <w:color w:val="000000"/>
                <w:sz w:val="21"/>
                <w:szCs w:val="21"/>
                <w:bdr w:val="none" w:sz="0" w:space="0" w:color="auto" w:frame="1"/>
                <w:lang w:eastAsia="uk-UA"/>
              </w:rPr>
              <w:t xml:space="preserve"> a </w:t>
            </w:r>
            <w:proofErr w:type="spellStart"/>
            <w:r w:rsidRPr="006C1393">
              <w:rPr>
                <w:rFonts w:ascii="inherit" w:eastAsia="Times New Roman" w:hAnsi="inherit" w:cs="Times New Roman"/>
                <w:color w:val="000000"/>
                <w:sz w:val="21"/>
                <w:szCs w:val="21"/>
                <w:bdr w:val="none" w:sz="0" w:space="0" w:color="auto" w:frame="1"/>
                <w:lang w:eastAsia="uk-UA"/>
              </w:rPr>
              <w:t>constant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factor</w:t>
            </w:r>
            <w:proofErr w:type="spellEnd"/>
          </w:p>
          <w:p w14:paraId="6E3052C1"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lastRenderedPageBreak/>
              <w:t xml:space="preserve">     </w:t>
            </w:r>
            <w:proofErr w:type="spellStart"/>
            <w:r w:rsidRPr="006C1393">
              <w:rPr>
                <w:rFonts w:ascii="inherit" w:eastAsia="Times New Roman" w:hAnsi="inherit" w:cs="Times New Roman"/>
                <w:color w:val="000000"/>
                <w:sz w:val="21"/>
                <w:szCs w:val="21"/>
                <w:bdr w:val="none" w:sz="0" w:space="0" w:color="auto" w:frame="1"/>
                <w:lang w:eastAsia="uk-UA"/>
              </w:rPr>
              <w:t>from</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values</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obtained</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with</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calibrated</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equipment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you</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can</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define</w:t>
            </w:r>
            <w:proofErr w:type="spellEnd"/>
            <w:r w:rsidRPr="006C1393">
              <w:rPr>
                <w:rFonts w:ascii="inherit" w:eastAsia="Times New Roman" w:hAnsi="inherit" w:cs="Times New Roman"/>
                <w:color w:val="000000"/>
                <w:sz w:val="21"/>
                <w:szCs w:val="21"/>
                <w:bdr w:val="none" w:sz="0" w:space="0" w:color="auto" w:frame="1"/>
                <w:lang w:eastAsia="uk-UA"/>
              </w:rPr>
              <w:t xml:space="preserve"> a </w:t>
            </w:r>
            <w:proofErr w:type="spellStart"/>
            <w:r w:rsidRPr="006C1393">
              <w:rPr>
                <w:rFonts w:ascii="inherit" w:eastAsia="Times New Roman" w:hAnsi="inherit" w:cs="Times New Roman"/>
                <w:color w:val="000000"/>
                <w:sz w:val="21"/>
                <w:szCs w:val="21"/>
                <w:bdr w:val="none" w:sz="0" w:space="0" w:color="auto" w:frame="1"/>
                <w:lang w:eastAsia="uk-UA"/>
              </w:rPr>
              <w:t>correction</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factor</w:t>
            </w:r>
            <w:proofErr w:type="spellEnd"/>
            <w:r w:rsidRPr="006C1393">
              <w:rPr>
                <w:rFonts w:ascii="inherit" w:eastAsia="Times New Roman" w:hAnsi="inherit" w:cs="Times New Roman"/>
                <w:color w:val="000000"/>
                <w:sz w:val="21"/>
                <w:szCs w:val="21"/>
                <w:bdr w:val="none" w:sz="0" w:space="0" w:color="auto" w:frame="1"/>
                <w:lang w:eastAsia="uk-UA"/>
              </w:rPr>
              <w:t>.</w:t>
            </w:r>
          </w:p>
          <w:p w14:paraId="4EE3980B"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Correction</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factor</w:t>
            </w:r>
            <w:proofErr w:type="spellEnd"/>
            <w:r w:rsidRPr="006C1393">
              <w:rPr>
                <w:rFonts w:ascii="inherit" w:eastAsia="Times New Roman" w:hAnsi="inherit" w:cs="Times New Roman"/>
                <w:color w:val="000000"/>
                <w:sz w:val="21"/>
                <w:szCs w:val="21"/>
                <w:bdr w:val="none" w:sz="0" w:space="0" w:color="auto" w:frame="1"/>
                <w:lang w:eastAsia="uk-UA"/>
              </w:rPr>
              <w:t xml:space="preserve"> = </w:t>
            </w:r>
            <w:proofErr w:type="spellStart"/>
            <w:r w:rsidRPr="006C1393">
              <w:rPr>
                <w:rFonts w:ascii="inherit" w:eastAsia="Times New Roman" w:hAnsi="inherit" w:cs="Times New Roman"/>
                <w:color w:val="000000"/>
                <w:sz w:val="21"/>
                <w:szCs w:val="21"/>
                <w:bdr w:val="none" w:sz="0" w:space="0" w:color="auto" w:frame="1"/>
                <w:lang w:eastAsia="uk-UA"/>
              </w:rPr>
              <w:t>current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delivered</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from</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calibrated</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equipment</w:t>
            </w:r>
            <w:proofErr w:type="spellEnd"/>
            <w:r w:rsidRPr="006C1393">
              <w:rPr>
                <w:rFonts w:ascii="inherit" w:eastAsia="Times New Roman" w:hAnsi="inherit" w:cs="Times New Roman"/>
                <w:color w:val="000000"/>
                <w:sz w:val="21"/>
                <w:szCs w:val="21"/>
                <w:bdr w:val="none" w:sz="0" w:space="0" w:color="auto" w:frame="1"/>
                <w:lang w:eastAsia="uk-UA"/>
              </w:rPr>
              <w:t xml:space="preserve"> / </w:t>
            </w:r>
            <w:proofErr w:type="spellStart"/>
            <w:r w:rsidRPr="006C1393">
              <w:rPr>
                <w:rFonts w:ascii="inherit" w:eastAsia="Times New Roman" w:hAnsi="inherit" w:cs="Times New Roman"/>
                <w:color w:val="000000"/>
                <w:sz w:val="21"/>
                <w:szCs w:val="21"/>
                <w:bdr w:val="none" w:sz="0" w:space="0" w:color="auto" w:frame="1"/>
                <w:lang w:eastAsia="uk-UA"/>
              </w:rPr>
              <w:t>current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delivered</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by</w:t>
            </w:r>
            <w:proofErr w:type="spellEnd"/>
            <w:r w:rsidRPr="006C1393">
              <w:rPr>
                <w:rFonts w:ascii="inherit" w:eastAsia="Times New Roman" w:hAnsi="inherit" w:cs="Times New Roman"/>
                <w:color w:val="000000"/>
                <w:sz w:val="21"/>
                <w:szCs w:val="21"/>
                <w:bdr w:val="none" w:sz="0" w:space="0" w:color="auto" w:frame="1"/>
                <w:lang w:eastAsia="uk-UA"/>
              </w:rPr>
              <w:t xml:space="preserve"> INA226*/</w:t>
            </w:r>
          </w:p>
          <w:p w14:paraId="0C4CC76C"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lang w:eastAsia="uk-UA"/>
              </w:rPr>
              <w:t> </w:t>
            </w:r>
          </w:p>
          <w:p w14:paraId="788B4383"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ina226.setCorrectionFactor(0.93);</w:t>
            </w:r>
          </w:p>
          <w:p w14:paraId="11A9EB29"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lang w:eastAsia="uk-UA"/>
              </w:rPr>
              <w:t> </w:t>
            </w:r>
          </w:p>
          <w:p w14:paraId="3EAF2D08"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roofErr w:type="spellStart"/>
            <w:r w:rsidRPr="006C1393">
              <w:rPr>
                <w:rFonts w:ascii="inherit" w:eastAsia="Times New Roman" w:hAnsi="inherit" w:cs="Times New Roman"/>
                <w:color w:val="000000"/>
                <w:sz w:val="21"/>
                <w:szCs w:val="21"/>
                <w:bdr w:val="none" w:sz="0" w:space="0" w:color="auto" w:frame="1"/>
                <w:lang w:eastAsia="uk-UA"/>
              </w:rPr>
              <w:t>Serial.println</w:t>
            </w:r>
            <w:proofErr w:type="spellEnd"/>
            <w:r w:rsidRPr="006C1393">
              <w:rPr>
                <w:rFonts w:ascii="inherit" w:eastAsia="Times New Roman" w:hAnsi="inherit" w:cs="Times New Roman"/>
                <w:color w:val="000000"/>
                <w:sz w:val="21"/>
                <w:szCs w:val="21"/>
                <w:bdr w:val="none" w:sz="0" w:space="0" w:color="auto" w:frame="1"/>
                <w:lang w:eastAsia="uk-UA"/>
              </w:rPr>
              <w:t xml:space="preserve">("INA226 </w:t>
            </w:r>
            <w:proofErr w:type="spellStart"/>
            <w:r w:rsidRPr="006C1393">
              <w:rPr>
                <w:rFonts w:ascii="inherit" w:eastAsia="Times New Roman" w:hAnsi="inherit" w:cs="Times New Roman"/>
                <w:color w:val="000000"/>
                <w:sz w:val="21"/>
                <w:szCs w:val="21"/>
                <w:bdr w:val="none" w:sz="0" w:space="0" w:color="auto" w:frame="1"/>
                <w:lang w:eastAsia="uk-UA"/>
              </w:rPr>
              <w:t>Current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Sensor</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Example</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Sketch</w:t>
            </w:r>
            <w:proofErr w:type="spellEnd"/>
            <w:r w:rsidRPr="006C1393">
              <w:rPr>
                <w:rFonts w:ascii="inherit" w:eastAsia="Times New Roman" w:hAnsi="inherit" w:cs="Times New Roman"/>
                <w:color w:val="000000"/>
                <w:sz w:val="21"/>
                <w:szCs w:val="21"/>
                <w:bdr w:val="none" w:sz="0" w:space="0" w:color="auto" w:frame="1"/>
                <w:lang w:eastAsia="uk-UA"/>
              </w:rPr>
              <w:t xml:space="preserve"> - </w:t>
            </w:r>
            <w:proofErr w:type="spellStart"/>
            <w:r w:rsidRPr="006C1393">
              <w:rPr>
                <w:rFonts w:ascii="inherit" w:eastAsia="Times New Roman" w:hAnsi="inherit" w:cs="Times New Roman"/>
                <w:color w:val="000000"/>
                <w:sz w:val="21"/>
                <w:szCs w:val="21"/>
                <w:bdr w:val="none" w:sz="0" w:space="0" w:color="auto" w:frame="1"/>
                <w:lang w:eastAsia="uk-UA"/>
              </w:rPr>
              <w:t>Continuous</w:t>
            </w:r>
            <w:proofErr w:type="spellEnd"/>
            <w:r w:rsidRPr="006C1393">
              <w:rPr>
                <w:rFonts w:ascii="inherit" w:eastAsia="Times New Roman" w:hAnsi="inherit" w:cs="Times New Roman"/>
                <w:color w:val="000000"/>
                <w:sz w:val="21"/>
                <w:szCs w:val="21"/>
                <w:bdr w:val="none" w:sz="0" w:space="0" w:color="auto" w:frame="1"/>
                <w:lang w:eastAsia="uk-UA"/>
              </w:rPr>
              <w:t>");</w:t>
            </w:r>
          </w:p>
          <w:p w14:paraId="615F5B07"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lang w:eastAsia="uk-UA"/>
              </w:rPr>
              <w:t> </w:t>
            </w:r>
          </w:p>
          <w:p w14:paraId="2234148E"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ina226.waitUntilConversionCompleted(); //</w:t>
            </w:r>
            <w:proofErr w:type="spellStart"/>
            <w:r w:rsidRPr="006C1393">
              <w:rPr>
                <w:rFonts w:ascii="inherit" w:eastAsia="Times New Roman" w:hAnsi="inherit" w:cs="Times New Roman"/>
                <w:color w:val="000000"/>
                <w:sz w:val="21"/>
                <w:szCs w:val="21"/>
                <w:bdr w:val="none" w:sz="0" w:space="0" w:color="auto" w:frame="1"/>
                <w:lang w:eastAsia="uk-UA"/>
              </w:rPr>
              <w:t>if</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you</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comment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this</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line</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the</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first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data</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might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be</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zero</w:t>
            </w:r>
            <w:proofErr w:type="spellEnd"/>
          </w:p>
          <w:p w14:paraId="43054C79"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w:t>
            </w:r>
          </w:p>
          <w:p w14:paraId="3D53A356"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lang w:eastAsia="uk-UA"/>
              </w:rPr>
              <w:t> </w:t>
            </w:r>
          </w:p>
          <w:p w14:paraId="4CADEADD"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proofErr w:type="spellStart"/>
            <w:r w:rsidRPr="006C1393">
              <w:rPr>
                <w:rFonts w:ascii="inherit" w:eastAsia="Times New Roman" w:hAnsi="inherit" w:cs="Times New Roman"/>
                <w:color w:val="000000"/>
                <w:sz w:val="21"/>
                <w:szCs w:val="21"/>
                <w:bdr w:val="none" w:sz="0" w:space="0" w:color="auto" w:frame="1"/>
                <w:lang w:eastAsia="uk-UA"/>
              </w:rPr>
              <w:t>void</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loop</w:t>
            </w:r>
            <w:proofErr w:type="spellEnd"/>
            <w:r w:rsidRPr="006C1393">
              <w:rPr>
                <w:rFonts w:ascii="inherit" w:eastAsia="Times New Roman" w:hAnsi="inherit" w:cs="Times New Roman"/>
                <w:color w:val="000000"/>
                <w:sz w:val="21"/>
                <w:szCs w:val="21"/>
                <w:bdr w:val="none" w:sz="0" w:space="0" w:color="auto" w:frame="1"/>
                <w:lang w:eastAsia="uk-UA"/>
              </w:rPr>
              <w:t>()</w:t>
            </w:r>
          </w:p>
          <w:p w14:paraId="47180B35"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w:t>
            </w:r>
          </w:p>
          <w:p w14:paraId="0072D1D1"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roofErr w:type="spellStart"/>
            <w:r w:rsidRPr="006C1393">
              <w:rPr>
                <w:rFonts w:ascii="inherit" w:eastAsia="Times New Roman" w:hAnsi="inherit" w:cs="Times New Roman"/>
                <w:color w:val="000000"/>
                <w:sz w:val="21"/>
                <w:szCs w:val="21"/>
                <w:bdr w:val="none" w:sz="0" w:space="0" w:color="auto" w:frame="1"/>
                <w:lang w:eastAsia="uk-UA"/>
              </w:rPr>
              <w:t>float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shuntVoltage_mV</w:t>
            </w:r>
            <w:proofErr w:type="spellEnd"/>
            <w:r w:rsidRPr="006C1393">
              <w:rPr>
                <w:rFonts w:ascii="inherit" w:eastAsia="Times New Roman" w:hAnsi="inherit" w:cs="Times New Roman"/>
                <w:color w:val="000000"/>
                <w:sz w:val="21"/>
                <w:szCs w:val="21"/>
                <w:bdr w:val="none" w:sz="0" w:space="0" w:color="auto" w:frame="1"/>
                <w:lang w:eastAsia="uk-UA"/>
              </w:rPr>
              <w:t xml:space="preserve"> </w:t>
            </w:r>
            <w:r w:rsidRPr="006C1393">
              <w:rPr>
                <w:rFonts w:ascii="inherit" w:eastAsia="Times New Roman" w:hAnsi="inherit" w:cs="Times New Roman"/>
                <w:color w:val="000000"/>
                <w:sz w:val="21"/>
                <w:szCs w:val="21"/>
                <w:lang w:eastAsia="uk-UA"/>
              </w:rPr>
              <w:t>=</w:t>
            </w:r>
            <w:r w:rsidRPr="006C1393">
              <w:rPr>
                <w:rFonts w:ascii="inherit" w:eastAsia="Times New Roman" w:hAnsi="inherit" w:cs="Times New Roman"/>
                <w:color w:val="000000"/>
                <w:sz w:val="21"/>
                <w:szCs w:val="21"/>
                <w:bdr w:val="none" w:sz="0" w:space="0" w:color="auto" w:frame="1"/>
                <w:lang w:eastAsia="uk-UA"/>
              </w:rPr>
              <w:t xml:space="preserve"> 0.0;</w:t>
            </w:r>
          </w:p>
          <w:p w14:paraId="4FE7DF12"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roofErr w:type="spellStart"/>
            <w:r w:rsidRPr="006C1393">
              <w:rPr>
                <w:rFonts w:ascii="inherit" w:eastAsia="Times New Roman" w:hAnsi="inherit" w:cs="Times New Roman"/>
                <w:color w:val="000000"/>
                <w:sz w:val="21"/>
                <w:szCs w:val="21"/>
                <w:bdr w:val="none" w:sz="0" w:space="0" w:color="auto" w:frame="1"/>
                <w:lang w:eastAsia="uk-UA"/>
              </w:rPr>
              <w:t>float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loadVoltage_V</w:t>
            </w:r>
            <w:proofErr w:type="spellEnd"/>
            <w:r w:rsidRPr="006C1393">
              <w:rPr>
                <w:rFonts w:ascii="inherit" w:eastAsia="Times New Roman" w:hAnsi="inherit" w:cs="Times New Roman"/>
                <w:color w:val="000000"/>
                <w:sz w:val="21"/>
                <w:szCs w:val="21"/>
                <w:bdr w:val="none" w:sz="0" w:space="0" w:color="auto" w:frame="1"/>
                <w:lang w:eastAsia="uk-UA"/>
              </w:rPr>
              <w:t xml:space="preserve"> </w:t>
            </w:r>
            <w:r w:rsidRPr="006C1393">
              <w:rPr>
                <w:rFonts w:ascii="inherit" w:eastAsia="Times New Roman" w:hAnsi="inherit" w:cs="Times New Roman"/>
                <w:color w:val="000000"/>
                <w:sz w:val="21"/>
                <w:szCs w:val="21"/>
                <w:lang w:eastAsia="uk-UA"/>
              </w:rPr>
              <w:t>=</w:t>
            </w:r>
            <w:r w:rsidRPr="006C1393">
              <w:rPr>
                <w:rFonts w:ascii="inherit" w:eastAsia="Times New Roman" w:hAnsi="inherit" w:cs="Times New Roman"/>
                <w:color w:val="000000"/>
                <w:sz w:val="21"/>
                <w:szCs w:val="21"/>
                <w:bdr w:val="none" w:sz="0" w:space="0" w:color="auto" w:frame="1"/>
                <w:lang w:eastAsia="uk-UA"/>
              </w:rPr>
              <w:t xml:space="preserve"> 0.0;</w:t>
            </w:r>
          </w:p>
          <w:p w14:paraId="0D658C76"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roofErr w:type="spellStart"/>
            <w:r w:rsidRPr="006C1393">
              <w:rPr>
                <w:rFonts w:ascii="inherit" w:eastAsia="Times New Roman" w:hAnsi="inherit" w:cs="Times New Roman"/>
                <w:color w:val="000000"/>
                <w:sz w:val="21"/>
                <w:szCs w:val="21"/>
                <w:bdr w:val="none" w:sz="0" w:space="0" w:color="auto" w:frame="1"/>
                <w:lang w:eastAsia="uk-UA"/>
              </w:rPr>
              <w:t>float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busVoltage_V</w:t>
            </w:r>
            <w:proofErr w:type="spellEnd"/>
            <w:r w:rsidRPr="006C1393">
              <w:rPr>
                <w:rFonts w:ascii="inherit" w:eastAsia="Times New Roman" w:hAnsi="inherit" w:cs="Times New Roman"/>
                <w:color w:val="000000"/>
                <w:sz w:val="21"/>
                <w:szCs w:val="21"/>
                <w:bdr w:val="none" w:sz="0" w:space="0" w:color="auto" w:frame="1"/>
                <w:lang w:eastAsia="uk-UA"/>
              </w:rPr>
              <w:t xml:space="preserve"> </w:t>
            </w:r>
            <w:r w:rsidRPr="006C1393">
              <w:rPr>
                <w:rFonts w:ascii="inherit" w:eastAsia="Times New Roman" w:hAnsi="inherit" w:cs="Times New Roman"/>
                <w:color w:val="000000"/>
                <w:sz w:val="21"/>
                <w:szCs w:val="21"/>
                <w:lang w:eastAsia="uk-UA"/>
              </w:rPr>
              <w:t>=</w:t>
            </w:r>
            <w:r w:rsidRPr="006C1393">
              <w:rPr>
                <w:rFonts w:ascii="inherit" w:eastAsia="Times New Roman" w:hAnsi="inherit" w:cs="Times New Roman"/>
                <w:color w:val="000000"/>
                <w:sz w:val="21"/>
                <w:szCs w:val="21"/>
                <w:bdr w:val="none" w:sz="0" w:space="0" w:color="auto" w:frame="1"/>
                <w:lang w:eastAsia="uk-UA"/>
              </w:rPr>
              <w:t xml:space="preserve"> 0.0;</w:t>
            </w:r>
          </w:p>
          <w:p w14:paraId="0BCA3E6C"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roofErr w:type="spellStart"/>
            <w:r w:rsidRPr="006C1393">
              <w:rPr>
                <w:rFonts w:ascii="inherit" w:eastAsia="Times New Roman" w:hAnsi="inherit" w:cs="Times New Roman"/>
                <w:color w:val="000000"/>
                <w:sz w:val="21"/>
                <w:szCs w:val="21"/>
                <w:bdr w:val="none" w:sz="0" w:space="0" w:color="auto" w:frame="1"/>
                <w:lang w:eastAsia="uk-UA"/>
              </w:rPr>
              <w:t>float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current_mA</w:t>
            </w:r>
            <w:proofErr w:type="spellEnd"/>
            <w:r w:rsidRPr="006C1393">
              <w:rPr>
                <w:rFonts w:ascii="inherit" w:eastAsia="Times New Roman" w:hAnsi="inherit" w:cs="Times New Roman"/>
                <w:color w:val="000000"/>
                <w:sz w:val="21"/>
                <w:szCs w:val="21"/>
                <w:bdr w:val="none" w:sz="0" w:space="0" w:color="auto" w:frame="1"/>
                <w:lang w:eastAsia="uk-UA"/>
              </w:rPr>
              <w:t xml:space="preserve"> </w:t>
            </w:r>
            <w:r w:rsidRPr="006C1393">
              <w:rPr>
                <w:rFonts w:ascii="inherit" w:eastAsia="Times New Roman" w:hAnsi="inherit" w:cs="Times New Roman"/>
                <w:color w:val="000000"/>
                <w:sz w:val="21"/>
                <w:szCs w:val="21"/>
                <w:lang w:eastAsia="uk-UA"/>
              </w:rPr>
              <w:t>=</w:t>
            </w:r>
            <w:r w:rsidRPr="006C1393">
              <w:rPr>
                <w:rFonts w:ascii="inherit" w:eastAsia="Times New Roman" w:hAnsi="inherit" w:cs="Times New Roman"/>
                <w:color w:val="000000"/>
                <w:sz w:val="21"/>
                <w:szCs w:val="21"/>
                <w:bdr w:val="none" w:sz="0" w:space="0" w:color="auto" w:frame="1"/>
                <w:lang w:eastAsia="uk-UA"/>
              </w:rPr>
              <w:t xml:space="preserve"> 0.0;</w:t>
            </w:r>
          </w:p>
          <w:p w14:paraId="68C96782"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roofErr w:type="spellStart"/>
            <w:r w:rsidRPr="006C1393">
              <w:rPr>
                <w:rFonts w:ascii="inherit" w:eastAsia="Times New Roman" w:hAnsi="inherit" w:cs="Times New Roman"/>
                <w:color w:val="000000"/>
                <w:sz w:val="21"/>
                <w:szCs w:val="21"/>
                <w:bdr w:val="none" w:sz="0" w:space="0" w:color="auto" w:frame="1"/>
                <w:lang w:eastAsia="uk-UA"/>
              </w:rPr>
              <w:t>float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power_mW</w:t>
            </w:r>
            <w:proofErr w:type="spellEnd"/>
            <w:r w:rsidRPr="006C1393">
              <w:rPr>
                <w:rFonts w:ascii="inherit" w:eastAsia="Times New Roman" w:hAnsi="inherit" w:cs="Times New Roman"/>
                <w:color w:val="000000"/>
                <w:sz w:val="21"/>
                <w:szCs w:val="21"/>
                <w:bdr w:val="none" w:sz="0" w:space="0" w:color="auto" w:frame="1"/>
                <w:lang w:eastAsia="uk-UA"/>
              </w:rPr>
              <w:t xml:space="preserve"> </w:t>
            </w:r>
            <w:r w:rsidRPr="006C1393">
              <w:rPr>
                <w:rFonts w:ascii="inherit" w:eastAsia="Times New Roman" w:hAnsi="inherit" w:cs="Times New Roman"/>
                <w:color w:val="000000"/>
                <w:sz w:val="21"/>
                <w:szCs w:val="21"/>
                <w:lang w:eastAsia="uk-UA"/>
              </w:rPr>
              <w:t>=</w:t>
            </w:r>
            <w:r w:rsidRPr="006C1393">
              <w:rPr>
                <w:rFonts w:ascii="inherit" w:eastAsia="Times New Roman" w:hAnsi="inherit" w:cs="Times New Roman"/>
                <w:color w:val="000000"/>
                <w:sz w:val="21"/>
                <w:szCs w:val="21"/>
                <w:bdr w:val="none" w:sz="0" w:space="0" w:color="auto" w:frame="1"/>
                <w:lang w:eastAsia="uk-UA"/>
              </w:rPr>
              <w:t xml:space="preserve"> 0.0;</w:t>
            </w:r>
          </w:p>
          <w:p w14:paraId="1194E1DD"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lang w:eastAsia="uk-UA"/>
              </w:rPr>
              <w:t> </w:t>
            </w:r>
          </w:p>
          <w:p w14:paraId="17A98386"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ina226.readAndClearFlags();</w:t>
            </w:r>
          </w:p>
          <w:p w14:paraId="5D2773E9"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roofErr w:type="spellStart"/>
            <w:r w:rsidRPr="006C1393">
              <w:rPr>
                <w:rFonts w:ascii="inherit" w:eastAsia="Times New Roman" w:hAnsi="inherit" w:cs="Times New Roman"/>
                <w:color w:val="000000"/>
                <w:sz w:val="21"/>
                <w:szCs w:val="21"/>
                <w:bdr w:val="none" w:sz="0" w:space="0" w:color="auto" w:frame="1"/>
                <w:lang w:eastAsia="uk-UA"/>
              </w:rPr>
              <w:t>shuntVoltage_mV</w:t>
            </w:r>
            <w:proofErr w:type="spellEnd"/>
            <w:r w:rsidRPr="006C1393">
              <w:rPr>
                <w:rFonts w:ascii="inherit" w:eastAsia="Times New Roman" w:hAnsi="inherit" w:cs="Times New Roman"/>
                <w:color w:val="000000"/>
                <w:sz w:val="21"/>
                <w:szCs w:val="21"/>
                <w:bdr w:val="none" w:sz="0" w:space="0" w:color="auto" w:frame="1"/>
                <w:lang w:eastAsia="uk-UA"/>
              </w:rPr>
              <w:t xml:space="preserve"> </w:t>
            </w:r>
            <w:r w:rsidRPr="006C1393">
              <w:rPr>
                <w:rFonts w:ascii="inherit" w:eastAsia="Times New Roman" w:hAnsi="inherit" w:cs="Times New Roman"/>
                <w:color w:val="000000"/>
                <w:sz w:val="21"/>
                <w:szCs w:val="21"/>
                <w:lang w:eastAsia="uk-UA"/>
              </w:rPr>
              <w:t>=</w:t>
            </w:r>
            <w:r w:rsidRPr="006C1393">
              <w:rPr>
                <w:rFonts w:ascii="inherit" w:eastAsia="Times New Roman" w:hAnsi="inherit" w:cs="Times New Roman"/>
                <w:color w:val="000000"/>
                <w:sz w:val="21"/>
                <w:szCs w:val="21"/>
                <w:bdr w:val="none" w:sz="0" w:space="0" w:color="auto" w:frame="1"/>
                <w:lang w:eastAsia="uk-UA"/>
              </w:rPr>
              <w:t xml:space="preserve"> ina226.getShuntVoltage_mV();</w:t>
            </w:r>
          </w:p>
          <w:p w14:paraId="4D968F61"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roofErr w:type="spellStart"/>
            <w:r w:rsidRPr="006C1393">
              <w:rPr>
                <w:rFonts w:ascii="inherit" w:eastAsia="Times New Roman" w:hAnsi="inherit" w:cs="Times New Roman"/>
                <w:color w:val="000000"/>
                <w:sz w:val="21"/>
                <w:szCs w:val="21"/>
                <w:bdr w:val="none" w:sz="0" w:space="0" w:color="auto" w:frame="1"/>
                <w:lang w:eastAsia="uk-UA"/>
              </w:rPr>
              <w:t>busVoltage_V</w:t>
            </w:r>
            <w:proofErr w:type="spellEnd"/>
            <w:r w:rsidRPr="006C1393">
              <w:rPr>
                <w:rFonts w:ascii="inherit" w:eastAsia="Times New Roman" w:hAnsi="inherit" w:cs="Times New Roman"/>
                <w:color w:val="000000"/>
                <w:sz w:val="21"/>
                <w:szCs w:val="21"/>
                <w:bdr w:val="none" w:sz="0" w:space="0" w:color="auto" w:frame="1"/>
                <w:lang w:eastAsia="uk-UA"/>
              </w:rPr>
              <w:t xml:space="preserve"> </w:t>
            </w:r>
            <w:r w:rsidRPr="006C1393">
              <w:rPr>
                <w:rFonts w:ascii="inherit" w:eastAsia="Times New Roman" w:hAnsi="inherit" w:cs="Times New Roman"/>
                <w:color w:val="000000"/>
                <w:sz w:val="21"/>
                <w:szCs w:val="21"/>
                <w:lang w:eastAsia="uk-UA"/>
              </w:rPr>
              <w:t>=</w:t>
            </w:r>
            <w:r w:rsidRPr="006C1393">
              <w:rPr>
                <w:rFonts w:ascii="inherit" w:eastAsia="Times New Roman" w:hAnsi="inherit" w:cs="Times New Roman"/>
                <w:color w:val="000000"/>
                <w:sz w:val="21"/>
                <w:szCs w:val="21"/>
                <w:bdr w:val="none" w:sz="0" w:space="0" w:color="auto" w:frame="1"/>
                <w:lang w:eastAsia="uk-UA"/>
              </w:rPr>
              <w:t xml:space="preserve"> ina226.getBusVoltage_V();</w:t>
            </w:r>
          </w:p>
          <w:p w14:paraId="24075EFF"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roofErr w:type="spellStart"/>
            <w:r w:rsidRPr="006C1393">
              <w:rPr>
                <w:rFonts w:ascii="inherit" w:eastAsia="Times New Roman" w:hAnsi="inherit" w:cs="Times New Roman"/>
                <w:color w:val="000000"/>
                <w:sz w:val="21"/>
                <w:szCs w:val="21"/>
                <w:bdr w:val="none" w:sz="0" w:space="0" w:color="auto" w:frame="1"/>
                <w:lang w:eastAsia="uk-UA"/>
              </w:rPr>
              <w:t>current_mA</w:t>
            </w:r>
            <w:proofErr w:type="spellEnd"/>
            <w:r w:rsidRPr="006C1393">
              <w:rPr>
                <w:rFonts w:ascii="inherit" w:eastAsia="Times New Roman" w:hAnsi="inherit" w:cs="Times New Roman"/>
                <w:color w:val="000000"/>
                <w:sz w:val="21"/>
                <w:szCs w:val="21"/>
                <w:bdr w:val="none" w:sz="0" w:space="0" w:color="auto" w:frame="1"/>
                <w:lang w:eastAsia="uk-UA"/>
              </w:rPr>
              <w:t xml:space="preserve"> </w:t>
            </w:r>
            <w:r w:rsidRPr="006C1393">
              <w:rPr>
                <w:rFonts w:ascii="inherit" w:eastAsia="Times New Roman" w:hAnsi="inherit" w:cs="Times New Roman"/>
                <w:color w:val="000000"/>
                <w:sz w:val="21"/>
                <w:szCs w:val="21"/>
                <w:lang w:eastAsia="uk-UA"/>
              </w:rPr>
              <w:t>=</w:t>
            </w:r>
            <w:r w:rsidRPr="006C1393">
              <w:rPr>
                <w:rFonts w:ascii="inherit" w:eastAsia="Times New Roman" w:hAnsi="inherit" w:cs="Times New Roman"/>
                <w:color w:val="000000"/>
                <w:sz w:val="21"/>
                <w:szCs w:val="21"/>
                <w:bdr w:val="none" w:sz="0" w:space="0" w:color="auto" w:frame="1"/>
                <w:lang w:eastAsia="uk-UA"/>
              </w:rPr>
              <w:t xml:space="preserve"> ina226.getCurrent_mA();</w:t>
            </w:r>
          </w:p>
          <w:p w14:paraId="49D41F8C"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roofErr w:type="spellStart"/>
            <w:r w:rsidRPr="006C1393">
              <w:rPr>
                <w:rFonts w:ascii="inherit" w:eastAsia="Times New Roman" w:hAnsi="inherit" w:cs="Times New Roman"/>
                <w:color w:val="000000"/>
                <w:sz w:val="21"/>
                <w:szCs w:val="21"/>
                <w:bdr w:val="none" w:sz="0" w:space="0" w:color="auto" w:frame="1"/>
                <w:lang w:eastAsia="uk-UA"/>
              </w:rPr>
              <w:t>power_mW</w:t>
            </w:r>
            <w:proofErr w:type="spellEnd"/>
            <w:r w:rsidRPr="006C1393">
              <w:rPr>
                <w:rFonts w:ascii="inherit" w:eastAsia="Times New Roman" w:hAnsi="inherit" w:cs="Times New Roman"/>
                <w:color w:val="000000"/>
                <w:sz w:val="21"/>
                <w:szCs w:val="21"/>
                <w:bdr w:val="none" w:sz="0" w:space="0" w:color="auto" w:frame="1"/>
                <w:lang w:eastAsia="uk-UA"/>
              </w:rPr>
              <w:t xml:space="preserve"> </w:t>
            </w:r>
            <w:r w:rsidRPr="006C1393">
              <w:rPr>
                <w:rFonts w:ascii="inherit" w:eastAsia="Times New Roman" w:hAnsi="inherit" w:cs="Times New Roman"/>
                <w:color w:val="000000"/>
                <w:sz w:val="21"/>
                <w:szCs w:val="21"/>
                <w:lang w:eastAsia="uk-UA"/>
              </w:rPr>
              <w:t>=</w:t>
            </w:r>
            <w:r w:rsidRPr="006C1393">
              <w:rPr>
                <w:rFonts w:ascii="inherit" w:eastAsia="Times New Roman" w:hAnsi="inherit" w:cs="Times New Roman"/>
                <w:color w:val="000000"/>
                <w:sz w:val="21"/>
                <w:szCs w:val="21"/>
                <w:bdr w:val="none" w:sz="0" w:space="0" w:color="auto" w:frame="1"/>
                <w:lang w:eastAsia="uk-UA"/>
              </w:rPr>
              <w:t xml:space="preserve"> ina226.getBusPower();</w:t>
            </w:r>
          </w:p>
          <w:p w14:paraId="69CB1F90"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roofErr w:type="spellStart"/>
            <w:r w:rsidRPr="006C1393">
              <w:rPr>
                <w:rFonts w:ascii="inherit" w:eastAsia="Times New Roman" w:hAnsi="inherit" w:cs="Times New Roman"/>
                <w:color w:val="000000"/>
                <w:sz w:val="21"/>
                <w:szCs w:val="21"/>
                <w:bdr w:val="none" w:sz="0" w:space="0" w:color="auto" w:frame="1"/>
                <w:lang w:eastAsia="uk-UA"/>
              </w:rPr>
              <w:t>loadVoltage_V</w:t>
            </w:r>
            <w:proofErr w:type="spellEnd"/>
            <w:r w:rsidRPr="006C1393">
              <w:rPr>
                <w:rFonts w:ascii="inherit" w:eastAsia="Times New Roman" w:hAnsi="inherit" w:cs="Times New Roman"/>
                <w:color w:val="000000"/>
                <w:sz w:val="21"/>
                <w:szCs w:val="21"/>
                <w:bdr w:val="none" w:sz="0" w:space="0" w:color="auto" w:frame="1"/>
                <w:lang w:eastAsia="uk-UA"/>
              </w:rPr>
              <w:t>  </w:t>
            </w:r>
            <w:r w:rsidRPr="006C1393">
              <w:rPr>
                <w:rFonts w:ascii="inherit" w:eastAsia="Times New Roman" w:hAnsi="inherit" w:cs="Times New Roman"/>
                <w:color w:val="000000"/>
                <w:sz w:val="21"/>
                <w:szCs w:val="21"/>
                <w:lang w:eastAsia="uk-UA"/>
              </w:rPr>
              <w:t>=</w:t>
            </w:r>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busVoltage_V</w:t>
            </w:r>
            <w:proofErr w:type="spellEnd"/>
            <w:r w:rsidRPr="006C1393">
              <w:rPr>
                <w:rFonts w:ascii="inherit" w:eastAsia="Times New Roman" w:hAnsi="inherit" w:cs="Times New Roman"/>
                <w:color w:val="000000"/>
                <w:sz w:val="21"/>
                <w:szCs w:val="21"/>
                <w:bdr w:val="none" w:sz="0" w:space="0" w:color="auto" w:frame="1"/>
                <w:lang w:eastAsia="uk-UA"/>
              </w:rPr>
              <w:t xml:space="preserve"> </w:t>
            </w:r>
            <w:r w:rsidRPr="006C1393">
              <w:rPr>
                <w:rFonts w:ascii="inherit" w:eastAsia="Times New Roman" w:hAnsi="inherit" w:cs="Times New Roman"/>
                <w:color w:val="000000"/>
                <w:sz w:val="21"/>
                <w:szCs w:val="21"/>
                <w:lang w:eastAsia="uk-UA"/>
              </w:rPr>
              <w:t>+</w:t>
            </w:r>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shuntVoltage_mV</w:t>
            </w:r>
            <w:proofErr w:type="spellEnd"/>
            <w:r w:rsidRPr="006C1393">
              <w:rPr>
                <w:rFonts w:ascii="inherit" w:eastAsia="Times New Roman" w:hAnsi="inherit" w:cs="Times New Roman"/>
                <w:color w:val="000000"/>
                <w:sz w:val="21"/>
                <w:szCs w:val="21"/>
                <w:bdr w:val="none" w:sz="0" w:space="0" w:color="auto" w:frame="1"/>
                <w:lang w:eastAsia="uk-UA"/>
              </w:rPr>
              <w:t xml:space="preserve"> </w:t>
            </w:r>
            <w:r w:rsidRPr="006C1393">
              <w:rPr>
                <w:rFonts w:ascii="inherit" w:eastAsia="Times New Roman" w:hAnsi="inherit" w:cs="Times New Roman"/>
                <w:color w:val="000000"/>
                <w:sz w:val="21"/>
                <w:szCs w:val="21"/>
                <w:lang w:eastAsia="uk-UA"/>
              </w:rPr>
              <w:t>/</w:t>
            </w:r>
            <w:r w:rsidRPr="006C1393">
              <w:rPr>
                <w:rFonts w:ascii="inherit" w:eastAsia="Times New Roman" w:hAnsi="inherit" w:cs="Times New Roman"/>
                <w:color w:val="000000"/>
                <w:sz w:val="21"/>
                <w:szCs w:val="21"/>
                <w:bdr w:val="none" w:sz="0" w:space="0" w:color="auto" w:frame="1"/>
                <w:lang w:eastAsia="uk-UA"/>
              </w:rPr>
              <w:t xml:space="preserve"> 1000);</w:t>
            </w:r>
          </w:p>
          <w:p w14:paraId="3086D21F"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lang w:eastAsia="uk-UA"/>
              </w:rPr>
              <w:t> </w:t>
            </w:r>
          </w:p>
          <w:p w14:paraId="3F37BDF0"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roofErr w:type="spellStart"/>
            <w:r w:rsidRPr="006C1393">
              <w:rPr>
                <w:rFonts w:ascii="inherit" w:eastAsia="Times New Roman" w:hAnsi="inherit" w:cs="Times New Roman"/>
                <w:color w:val="000000"/>
                <w:sz w:val="21"/>
                <w:szCs w:val="21"/>
                <w:bdr w:val="none" w:sz="0" w:space="0" w:color="auto" w:frame="1"/>
                <w:lang w:eastAsia="uk-UA"/>
              </w:rPr>
              <w:t>Serial.print</w:t>
            </w:r>
            <w:proofErr w:type="spellEnd"/>
            <w:r w:rsidRPr="006C1393">
              <w:rPr>
                <w:rFonts w:ascii="inherit" w:eastAsia="Times New Roman" w:hAnsi="inherit" w:cs="Times New Roman"/>
                <w:color w:val="000000"/>
                <w:sz w:val="21"/>
                <w:szCs w:val="21"/>
                <w:bdr w:val="none" w:sz="0" w:space="0" w:color="auto" w:frame="1"/>
                <w:lang w:eastAsia="uk-UA"/>
              </w:rPr>
              <w:t>("</w:t>
            </w:r>
            <w:proofErr w:type="spellStart"/>
            <w:r w:rsidRPr="006C1393">
              <w:rPr>
                <w:rFonts w:ascii="inherit" w:eastAsia="Times New Roman" w:hAnsi="inherit" w:cs="Times New Roman"/>
                <w:color w:val="000000"/>
                <w:sz w:val="21"/>
                <w:szCs w:val="21"/>
                <w:bdr w:val="none" w:sz="0" w:space="0" w:color="auto" w:frame="1"/>
                <w:lang w:eastAsia="uk-UA"/>
              </w:rPr>
              <w:t>Shunt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Voltage</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mV</w:t>
            </w:r>
            <w:proofErr w:type="spellEnd"/>
            <w:r w:rsidRPr="006C1393">
              <w:rPr>
                <w:rFonts w:ascii="inherit" w:eastAsia="Times New Roman" w:hAnsi="inherit" w:cs="Times New Roman"/>
                <w:color w:val="000000"/>
                <w:sz w:val="21"/>
                <w:szCs w:val="21"/>
                <w:bdr w:val="none" w:sz="0" w:space="0" w:color="auto" w:frame="1"/>
                <w:lang w:eastAsia="uk-UA"/>
              </w:rPr>
              <w:t xml:space="preserve">]: "); </w:t>
            </w:r>
            <w:proofErr w:type="spellStart"/>
            <w:r w:rsidRPr="006C1393">
              <w:rPr>
                <w:rFonts w:ascii="inherit" w:eastAsia="Times New Roman" w:hAnsi="inherit" w:cs="Times New Roman"/>
                <w:color w:val="000000"/>
                <w:sz w:val="21"/>
                <w:szCs w:val="21"/>
                <w:bdr w:val="none" w:sz="0" w:space="0" w:color="auto" w:frame="1"/>
                <w:lang w:eastAsia="uk-UA"/>
              </w:rPr>
              <w:t>Serial.println</w:t>
            </w:r>
            <w:proofErr w:type="spellEnd"/>
            <w:r w:rsidRPr="006C1393">
              <w:rPr>
                <w:rFonts w:ascii="inherit" w:eastAsia="Times New Roman" w:hAnsi="inherit" w:cs="Times New Roman"/>
                <w:color w:val="000000"/>
                <w:sz w:val="21"/>
                <w:szCs w:val="21"/>
                <w:bdr w:val="none" w:sz="0" w:space="0" w:color="auto" w:frame="1"/>
                <w:lang w:eastAsia="uk-UA"/>
              </w:rPr>
              <w:t>(</w:t>
            </w:r>
            <w:proofErr w:type="spellStart"/>
            <w:r w:rsidRPr="006C1393">
              <w:rPr>
                <w:rFonts w:ascii="inherit" w:eastAsia="Times New Roman" w:hAnsi="inherit" w:cs="Times New Roman"/>
                <w:color w:val="000000"/>
                <w:sz w:val="21"/>
                <w:szCs w:val="21"/>
                <w:bdr w:val="none" w:sz="0" w:space="0" w:color="auto" w:frame="1"/>
                <w:lang w:eastAsia="uk-UA"/>
              </w:rPr>
              <w:t>shuntVoltage_mV</w:t>
            </w:r>
            <w:proofErr w:type="spellEnd"/>
            <w:r w:rsidRPr="006C1393">
              <w:rPr>
                <w:rFonts w:ascii="inherit" w:eastAsia="Times New Roman" w:hAnsi="inherit" w:cs="Times New Roman"/>
                <w:color w:val="000000"/>
                <w:sz w:val="21"/>
                <w:szCs w:val="21"/>
                <w:bdr w:val="none" w:sz="0" w:space="0" w:color="auto" w:frame="1"/>
                <w:lang w:eastAsia="uk-UA"/>
              </w:rPr>
              <w:t>);</w:t>
            </w:r>
          </w:p>
          <w:p w14:paraId="587E6F63"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roofErr w:type="spellStart"/>
            <w:r w:rsidRPr="006C1393">
              <w:rPr>
                <w:rFonts w:ascii="inherit" w:eastAsia="Times New Roman" w:hAnsi="inherit" w:cs="Times New Roman"/>
                <w:color w:val="000000"/>
                <w:sz w:val="21"/>
                <w:szCs w:val="21"/>
                <w:bdr w:val="none" w:sz="0" w:space="0" w:color="auto" w:frame="1"/>
                <w:lang w:eastAsia="uk-UA"/>
              </w:rPr>
              <w:t>Serial.print</w:t>
            </w:r>
            <w:proofErr w:type="spellEnd"/>
            <w:r w:rsidRPr="006C1393">
              <w:rPr>
                <w:rFonts w:ascii="inherit" w:eastAsia="Times New Roman" w:hAnsi="inherit" w:cs="Times New Roman"/>
                <w:color w:val="000000"/>
                <w:sz w:val="21"/>
                <w:szCs w:val="21"/>
                <w:bdr w:val="none" w:sz="0" w:space="0" w:color="auto" w:frame="1"/>
                <w:lang w:eastAsia="uk-UA"/>
              </w:rPr>
              <w:t>("</w:t>
            </w:r>
            <w:proofErr w:type="spellStart"/>
            <w:r w:rsidRPr="006C1393">
              <w:rPr>
                <w:rFonts w:ascii="inherit" w:eastAsia="Times New Roman" w:hAnsi="inherit" w:cs="Times New Roman"/>
                <w:color w:val="000000"/>
                <w:sz w:val="21"/>
                <w:szCs w:val="21"/>
                <w:bdr w:val="none" w:sz="0" w:space="0" w:color="auto" w:frame="1"/>
                <w:lang w:eastAsia="uk-UA"/>
              </w:rPr>
              <w:t>Bus</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Voltage</w:t>
            </w:r>
            <w:proofErr w:type="spellEnd"/>
            <w:r w:rsidRPr="006C1393">
              <w:rPr>
                <w:rFonts w:ascii="inherit" w:eastAsia="Times New Roman" w:hAnsi="inherit" w:cs="Times New Roman"/>
                <w:color w:val="000000"/>
                <w:sz w:val="21"/>
                <w:szCs w:val="21"/>
                <w:bdr w:val="none" w:sz="0" w:space="0" w:color="auto" w:frame="1"/>
                <w:lang w:eastAsia="uk-UA"/>
              </w:rPr>
              <w:t xml:space="preserve"> [V]: "); </w:t>
            </w:r>
            <w:proofErr w:type="spellStart"/>
            <w:r w:rsidRPr="006C1393">
              <w:rPr>
                <w:rFonts w:ascii="inherit" w:eastAsia="Times New Roman" w:hAnsi="inherit" w:cs="Times New Roman"/>
                <w:color w:val="000000"/>
                <w:sz w:val="21"/>
                <w:szCs w:val="21"/>
                <w:bdr w:val="none" w:sz="0" w:space="0" w:color="auto" w:frame="1"/>
                <w:lang w:eastAsia="uk-UA"/>
              </w:rPr>
              <w:t>Serial.println</w:t>
            </w:r>
            <w:proofErr w:type="spellEnd"/>
            <w:r w:rsidRPr="006C1393">
              <w:rPr>
                <w:rFonts w:ascii="inherit" w:eastAsia="Times New Roman" w:hAnsi="inherit" w:cs="Times New Roman"/>
                <w:color w:val="000000"/>
                <w:sz w:val="21"/>
                <w:szCs w:val="21"/>
                <w:bdr w:val="none" w:sz="0" w:space="0" w:color="auto" w:frame="1"/>
                <w:lang w:eastAsia="uk-UA"/>
              </w:rPr>
              <w:t>(</w:t>
            </w:r>
            <w:proofErr w:type="spellStart"/>
            <w:r w:rsidRPr="006C1393">
              <w:rPr>
                <w:rFonts w:ascii="inherit" w:eastAsia="Times New Roman" w:hAnsi="inherit" w:cs="Times New Roman"/>
                <w:color w:val="000000"/>
                <w:sz w:val="21"/>
                <w:szCs w:val="21"/>
                <w:bdr w:val="none" w:sz="0" w:space="0" w:color="auto" w:frame="1"/>
                <w:lang w:eastAsia="uk-UA"/>
              </w:rPr>
              <w:t>busVoltage_V</w:t>
            </w:r>
            <w:proofErr w:type="spellEnd"/>
            <w:r w:rsidRPr="006C1393">
              <w:rPr>
                <w:rFonts w:ascii="inherit" w:eastAsia="Times New Roman" w:hAnsi="inherit" w:cs="Times New Roman"/>
                <w:color w:val="000000"/>
                <w:sz w:val="21"/>
                <w:szCs w:val="21"/>
                <w:bdr w:val="none" w:sz="0" w:space="0" w:color="auto" w:frame="1"/>
                <w:lang w:eastAsia="uk-UA"/>
              </w:rPr>
              <w:t>);</w:t>
            </w:r>
          </w:p>
          <w:p w14:paraId="05840295"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roofErr w:type="spellStart"/>
            <w:r w:rsidRPr="006C1393">
              <w:rPr>
                <w:rFonts w:ascii="inherit" w:eastAsia="Times New Roman" w:hAnsi="inherit" w:cs="Times New Roman"/>
                <w:color w:val="000000"/>
                <w:sz w:val="21"/>
                <w:szCs w:val="21"/>
                <w:bdr w:val="none" w:sz="0" w:space="0" w:color="auto" w:frame="1"/>
                <w:lang w:eastAsia="uk-UA"/>
              </w:rPr>
              <w:t>Serial.print</w:t>
            </w:r>
            <w:proofErr w:type="spellEnd"/>
            <w:r w:rsidRPr="006C1393">
              <w:rPr>
                <w:rFonts w:ascii="inherit" w:eastAsia="Times New Roman" w:hAnsi="inherit" w:cs="Times New Roman"/>
                <w:color w:val="000000"/>
                <w:sz w:val="21"/>
                <w:szCs w:val="21"/>
                <w:bdr w:val="none" w:sz="0" w:space="0" w:color="auto" w:frame="1"/>
                <w:lang w:eastAsia="uk-UA"/>
              </w:rPr>
              <w:t>("</w:t>
            </w:r>
            <w:proofErr w:type="spellStart"/>
            <w:r w:rsidRPr="006C1393">
              <w:rPr>
                <w:rFonts w:ascii="inherit" w:eastAsia="Times New Roman" w:hAnsi="inherit" w:cs="Times New Roman"/>
                <w:color w:val="000000"/>
                <w:sz w:val="21"/>
                <w:szCs w:val="21"/>
                <w:bdr w:val="none" w:sz="0" w:space="0" w:color="auto" w:frame="1"/>
                <w:lang w:eastAsia="uk-UA"/>
              </w:rPr>
              <w:t>Load</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Voltage</w:t>
            </w:r>
            <w:proofErr w:type="spellEnd"/>
            <w:r w:rsidRPr="006C1393">
              <w:rPr>
                <w:rFonts w:ascii="inherit" w:eastAsia="Times New Roman" w:hAnsi="inherit" w:cs="Times New Roman"/>
                <w:color w:val="000000"/>
                <w:sz w:val="21"/>
                <w:szCs w:val="21"/>
                <w:bdr w:val="none" w:sz="0" w:space="0" w:color="auto" w:frame="1"/>
                <w:lang w:eastAsia="uk-UA"/>
              </w:rPr>
              <w:t xml:space="preserve"> [V]: "); </w:t>
            </w:r>
            <w:proofErr w:type="spellStart"/>
            <w:r w:rsidRPr="006C1393">
              <w:rPr>
                <w:rFonts w:ascii="inherit" w:eastAsia="Times New Roman" w:hAnsi="inherit" w:cs="Times New Roman"/>
                <w:color w:val="000000"/>
                <w:sz w:val="21"/>
                <w:szCs w:val="21"/>
                <w:bdr w:val="none" w:sz="0" w:space="0" w:color="auto" w:frame="1"/>
                <w:lang w:eastAsia="uk-UA"/>
              </w:rPr>
              <w:t>Serial.println</w:t>
            </w:r>
            <w:proofErr w:type="spellEnd"/>
            <w:r w:rsidRPr="006C1393">
              <w:rPr>
                <w:rFonts w:ascii="inherit" w:eastAsia="Times New Roman" w:hAnsi="inherit" w:cs="Times New Roman"/>
                <w:color w:val="000000"/>
                <w:sz w:val="21"/>
                <w:szCs w:val="21"/>
                <w:bdr w:val="none" w:sz="0" w:space="0" w:color="auto" w:frame="1"/>
                <w:lang w:eastAsia="uk-UA"/>
              </w:rPr>
              <w:t>(</w:t>
            </w:r>
            <w:proofErr w:type="spellStart"/>
            <w:r w:rsidRPr="006C1393">
              <w:rPr>
                <w:rFonts w:ascii="inherit" w:eastAsia="Times New Roman" w:hAnsi="inherit" w:cs="Times New Roman"/>
                <w:color w:val="000000"/>
                <w:sz w:val="21"/>
                <w:szCs w:val="21"/>
                <w:bdr w:val="none" w:sz="0" w:space="0" w:color="auto" w:frame="1"/>
                <w:lang w:eastAsia="uk-UA"/>
              </w:rPr>
              <w:t>loadVoltage_V</w:t>
            </w:r>
            <w:proofErr w:type="spellEnd"/>
            <w:r w:rsidRPr="006C1393">
              <w:rPr>
                <w:rFonts w:ascii="inherit" w:eastAsia="Times New Roman" w:hAnsi="inherit" w:cs="Times New Roman"/>
                <w:color w:val="000000"/>
                <w:sz w:val="21"/>
                <w:szCs w:val="21"/>
                <w:bdr w:val="none" w:sz="0" w:space="0" w:color="auto" w:frame="1"/>
                <w:lang w:eastAsia="uk-UA"/>
              </w:rPr>
              <w:t>);</w:t>
            </w:r>
          </w:p>
          <w:p w14:paraId="3463CAE6"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roofErr w:type="spellStart"/>
            <w:r w:rsidRPr="006C1393">
              <w:rPr>
                <w:rFonts w:ascii="inherit" w:eastAsia="Times New Roman" w:hAnsi="inherit" w:cs="Times New Roman"/>
                <w:color w:val="000000"/>
                <w:sz w:val="21"/>
                <w:szCs w:val="21"/>
                <w:bdr w:val="none" w:sz="0" w:space="0" w:color="auto" w:frame="1"/>
                <w:lang w:eastAsia="uk-UA"/>
              </w:rPr>
              <w:t>Serial.print</w:t>
            </w:r>
            <w:proofErr w:type="spellEnd"/>
            <w:r w:rsidRPr="006C1393">
              <w:rPr>
                <w:rFonts w:ascii="inherit" w:eastAsia="Times New Roman" w:hAnsi="inherit" w:cs="Times New Roman"/>
                <w:color w:val="000000"/>
                <w:sz w:val="21"/>
                <w:szCs w:val="21"/>
                <w:bdr w:val="none" w:sz="0" w:space="0" w:color="auto" w:frame="1"/>
                <w:lang w:eastAsia="uk-UA"/>
              </w:rPr>
              <w:t>("</w:t>
            </w:r>
            <w:proofErr w:type="spellStart"/>
            <w:r w:rsidRPr="006C1393">
              <w:rPr>
                <w:rFonts w:ascii="inherit" w:eastAsia="Times New Roman" w:hAnsi="inherit" w:cs="Times New Roman"/>
                <w:color w:val="000000"/>
                <w:sz w:val="21"/>
                <w:szCs w:val="21"/>
                <w:bdr w:val="none" w:sz="0" w:space="0" w:color="auto" w:frame="1"/>
                <w:lang w:eastAsia="uk-UA"/>
              </w:rPr>
              <w:t>Current</w:t>
            </w:r>
            <w:proofErr w:type="spellEnd"/>
            <w:r w:rsidRPr="006C1393">
              <w:rPr>
                <w:rFonts w:ascii="inherit" w:eastAsia="Times New Roman" w:hAnsi="inherit" w:cs="Times New Roman"/>
                <w:color w:val="000000"/>
                <w:sz w:val="21"/>
                <w:szCs w:val="21"/>
                <w:bdr w:val="none" w:sz="0" w:space="0" w:color="auto" w:frame="1"/>
                <w:lang w:eastAsia="uk-UA"/>
              </w:rPr>
              <w:t>[</w:t>
            </w:r>
            <w:proofErr w:type="spellStart"/>
            <w:r w:rsidRPr="006C1393">
              <w:rPr>
                <w:rFonts w:ascii="inherit" w:eastAsia="Times New Roman" w:hAnsi="inherit" w:cs="Times New Roman"/>
                <w:color w:val="000000"/>
                <w:sz w:val="21"/>
                <w:szCs w:val="21"/>
                <w:bdr w:val="none" w:sz="0" w:space="0" w:color="auto" w:frame="1"/>
                <w:lang w:eastAsia="uk-UA"/>
              </w:rPr>
              <w:t>mA</w:t>
            </w:r>
            <w:proofErr w:type="spellEnd"/>
            <w:r w:rsidRPr="006C1393">
              <w:rPr>
                <w:rFonts w:ascii="inherit" w:eastAsia="Times New Roman" w:hAnsi="inherit" w:cs="Times New Roman"/>
                <w:color w:val="000000"/>
                <w:sz w:val="21"/>
                <w:szCs w:val="21"/>
                <w:bdr w:val="none" w:sz="0" w:space="0" w:color="auto" w:frame="1"/>
                <w:lang w:eastAsia="uk-UA"/>
              </w:rPr>
              <w:t xml:space="preserve">]: "); </w:t>
            </w:r>
            <w:proofErr w:type="spellStart"/>
            <w:r w:rsidRPr="006C1393">
              <w:rPr>
                <w:rFonts w:ascii="inherit" w:eastAsia="Times New Roman" w:hAnsi="inherit" w:cs="Times New Roman"/>
                <w:color w:val="000000"/>
                <w:sz w:val="21"/>
                <w:szCs w:val="21"/>
                <w:bdr w:val="none" w:sz="0" w:space="0" w:color="auto" w:frame="1"/>
                <w:lang w:eastAsia="uk-UA"/>
              </w:rPr>
              <w:t>Serial.println</w:t>
            </w:r>
            <w:proofErr w:type="spellEnd"/>
            <w:r w:rsidRPr="006C1393">
              <w:rPr>
                <w:rFonts w:ascii="inherit" w:eastAsia="Times New Roman" w:hAnsi="inherit" w:cs="Times New Roman"/>
                <w:color w:val="000000"/>
                <w:sz w:val="21"/>
                <w:szCs w:val="21"/>
                <w:bdr w:val="none" w:sz="0" w:space="0" w:color="auto" w:frame="1"/>
                <w:lang w:eastAsia="uk-UA"/>
              </w:rPr>
              <w:t>(</w:t>
            </w:r>
            <w:proofErr w:type="spellStart"/>
            <w:r w:rsidRPr="006C1393">
              <w:rPr>
                <w:rFonts w:ascii="inherit" w:eastAsia="Times New Roman" w:hAnsi="inherit" w:cs="Times New Roman"/>
                <w:color w:val="000000"/>
                <w:sz w:val="21"/>
                <w:szCs w:val="21"/>
                <w:bdr w:val="none" w:sz="0" w:space="0" w:color="auto" w:frame="1"/>
                <w:lang w:eastAsia="uk-UA"/>
              </w:rPr>
              <w:t>current_mA</w:t>
            </w:r>
            <w:proofErr w:type="spellEnd"/>
            <w:r w:rsidRPr="006C1393">
              <w:rPr>
                <w:rFonts w:ascii="inherit" w:eastAsia="Times New Roman" w:hAnsi="inherit" w:cs="Times New Roman"/>
                <w:color w:val="000000"/>
                <w:sz w:val="21"/>
                <w:szCs w:val="21"/>
                <w:bdr w:val="none" w:sz="0" w:space="0" w:color="auto" w:frame="1"/>
                <w:lang w:eastAsia="uk-UA"/>
              </w:rPr>
              <w:t>);</w:t>
            </w:r>
          </w:p>
          <w:p w14:paraId="736B98F1"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roofErr w:type="spellStart"/>
            <w:r w:rsidRPr="006C1393">
              <w:rPr>
                <w:rFonts w:ascii="inherit" w:eastAsia="Times New Roman" w:hAnsi="inherit" w:cs="Times New Roman"/>
                <w:color w:val="000000"/>
                <w:sz w:val="21"/>
                <w:szCs w:val="21"/>
                <w:bdr w:val="none" w:sz="0" w:space="0" w:color="auto" w:frame="1"/>
                <w:lang w:eastAsia="uk-UA"/>
              </w:rPr>
              <w:t>Serial.print</w:t>
            </w:r>
            <w:proofErr w:type="spellEnd"/>
            <w:r w:rsidRPr="006C1393">
              <w:rPr>
                <w:rFonts w:ascii="inherit" w:eastAsia="Times New Roman" w:hAnsi="inherit" w:cs="Times New Roman"/>
                <w:color w:val="000000"/>
                <w:sz w:val="21"/>
                <w:szCs w:val="21"/>
                <w:bdr w:val="none" w:sz="0" w:space="0" w:color="auto" w:frame="1"/>
                <w:lang w:eastAsia="uk-UA"/>
              </w:rPr>
              <w:t>("</w:t>
            </w:r>
            <w:proofErr w:type="spellStart"/>
            <w:r w:rsidRPr="006C1393">
              <w:rPr>
                <w:rFonts w:ascii="inherit" w:eastAsia="Times New Roman" w:hAnsi="inherit" w:cs="Times New Roman"/>
                <w:color w:val="000000"/>
                <w:sz w:val="21"/>
                <w:szCs w:val="21"/>
                <w:bdr w:val="none" w:sz="0" w:space="0" w:color="auto" w:frame="1"/>
                <w:lang w:eastAsia="uk-UA"/>
              </w:rPr>
              <w:t>Bus</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Power</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mW</w:t>
            </w:r>
            <w:proofErr w:type="spellEnd"/>
            <w:r w:rsidRPr="006C1393">
              <w:rPr>
                <w:rFonts w:ascii="inherit" w:eastAsia="Times New Roman" w:hAnsi="inherit" w:cs="Times New Roman"/>
                <w:color w:val="000000"/>
                <w:sz w:val="21"/>
                <w:szCs w:val="21"/>
                <w:bdr w:val="none" w:sz="0" w:space="0" w:color="auto" w:frame="1"/>
                <w:lang w:eastAsia="uk-UA"/>
              </w:rPr>
              <w:t xml:space="preserve">]: "); </w:t>
            </w:r>
            <w:proofErr w:type="spellStart"/>
            <w:r w:rsidRPr="006C1393">
              <w:rPr>
                <w:rFonts w:ascii="inherit" w:eastAsia="Times New Roman" w:hAnsi="inherit" w:cs="Times New Roman"/>
                <w:color w:val="000000"/>
                <w:sz w:val="21"/>
                <w:szCs w:val="21"/>
                <w:bdr w:val="none" w:sz="0" w:space="0" w:color="auto" w:frame="1"/>
                <w:lang w:eastAsia="uk-UA"/>
              </w:rPr>
              <w:t>Serial.println</w:t>
            </w:r>
            <w:proofErr w:type="spellEnd"/>
            <w:r w:rsidRPr="006C1393">
              <w:rPr>
                <w:rFonts w:ascii="inherit" w:eastAsia="Times New Roman" w:hAnsi="inherit" w:cs="Times New Roman"/>
                <w:color w:val="000000"/>
                <w:sz w:val="21"/>
                <w:szCs w:val="21"/>
                <w:bdr w:val="none" w:sz="0" w:space="0" w:color="auto" w:frame="1"/>
                <w:lang w:eastAsia="uk-UA"/>
              </w:rPr>
              <w:t>(</w:t>
            </w:r>
            <w:proofErr w:type="spellStart"/>
            <w:r w:rsidRPr="006C1393">
              <w:rPr>
                <w:rFonts w:ascii="inherit" w:eastAsia="Times New Roman" w:hAnsi="inherit" w:cs="Times New Roman"/>
                <w:color w:val="000000"/>
                <w:sz w:val="21"/>
                <w:szCs w:val="21"/>
                <w:bdr w:val="none" w:sz="0" w:space="0" w:color="auto" w:frame="1"/>
                <w:lang w:eastAsia="uk-UA"/>
              </w:rPr>
              <w:t>power_mW</w:t>
            </w:r>
            <w:proofErr w:type="spellEnd"/>
            <w:r w:rsidRPr="006C1393">
              <w:rPr>
                <w:rFonts w:ascii="inherit" w:eastAsia="Times New Roman" w:hAnsi="inherit" w:cs="Times New Roman"/>
                <w:color w:val="000000"/>
                <w:sz w:val="21"/>
                <w:szCs w:val="21"/>
                <w:bdr w:val="none" w:sz="0" w:space="0" w:color="auto" w:frame="1"/>
                <w:lang w:eastAsia="uk-UA"/>
              </w:rPr>
              <w:t>);</w:t>
            </w:r>
          </w:p>
          <w:p w14:paraId="01D74905"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roofErr w:type="spellStart"/>
            <w:r w:rsidRPr="006C1393">
              <w:rPr>
                <w:rFonts w:ascii="inherit" w:eastAsia="Times New Roman" w:hAnsi="inherit" w:cs="Times New Roman"/>
                <w:color w:val="000000"/>
                <w:sz w:val="21"/>
                <w:szCs w:val="21"/>
                <w:bdr w:val="none" w:sz="0" w:space="0" w:color="auto" w:frame="1"/>
                <w:lang w:eastAsia="uk-UA"/>
              </w:rPr>
              <w:t>if</w:t>
            </w:r>
            <w:proofErr w:type="spellEnd"/>
            <w:r w:rsidRPr="006C1393">
              <w:rPr>
                <w:rFonts w:ascii="inherit" w:eastAsia="Times New Roman" w:hAnsi="inherit" w:cs="Times New Roman"/>
                <w:color w:val="000000"/>
                <w:sz w:val="21"/>
                <w:szCs w:val="21"/>
                <w:bdr w:val="none" w:sz="0" w:space="0" w:color="auto" w:frame="1"/>
                <w:lang w:eastAsia="uk-UA"/>
              </w:rPr>
              <w:t xml:space="preserve"> (!ina226.overflow)</w:t>
            </w:r>
          </w:p>
          <w:p w14:paraId="3B18F4D9"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
          <w:p w14:paraId="4775ECDE"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roofErr w:type="spellStart"/>
            <w:r w:rsidRPr="006C1393">
              <w:rPr>
                <w:rFonts w:ascii="inherit" w:eastAsia="Times New Roman" w:hAnsi="inherit" w:cs="Times New Roman"/>
                <w:color w:val="000000"/>
                <w:sz w:val="21"/>
                <w:szCs w:val="21"/>
                <w:bdr w:val="none" w:sz="0" w:space="0" w:color="auto" w:frame="1"/>
                <w:lang w:eastAsia="uk-UA"/>
              </w:rPr>
              <w:t>Serial.println</w:t>
            </w:r>
            <w:proofErr w:type="spellEnd"/>
            <w:r w:rsidRPr="006C1393">
              <w:rPr>
                <w:rFonts w:ascii="inherit" w:eastAsia="Times New Roman" w:hAnsi="inherit" w:cs="Times New Roman"/>
                <w:color w:val="000000"/>
                <w:sz w:val="21"/>
                <w:szCs w:val="21"/>
                <w:bdr w:val="none" w:sz="0" w:space="0" w:color="auto" w:frame="1"/>
                <w:lang w:eastAsia="uk-UA"/>
              </w:rPr>
              <w:t>("</w:t>
            </w:r>
            <w:proofErr w:type="spellStart"/>
            <w:r w:rsidRPr="006C1393">
              <w:rPr>
                <w:rFonts w:ascii="inherit" w:eastAsia="Times New Roman" w:hAnsi="inherit" w:cs="Times New Roman"/>
                <w:color w:val="000000"/>
                <w:sz w:val="21"/>
                <w:szCs w:val="21"/>
                <w:bdr w:val="none" w:sz="0" w:space="0" w:color="auto" w:frame="1"/>
                <w:lang w:eastAsia="uk-UA"/>
              </w:rPr>
              <w:t>Values</w:t>
            </w:r>
            <w:proofErr w:type="spellEnd"/>
            <w:r w:rsidRPr="006C1393">
              <w:rPr>
                <w:rFonts w:ascii="inherit" w:eastAsia="Times New Roman" w:hAnsi="inherit" w:cs="Times New Roman"/>
                <w:color w:val="000000"/>
                <w:sz w:val="21"/>
                <w:szCs w:val="21"/>
                <w:bdr w:val="none" w:sz="0" w:space="0" w:color="auto" w:frame="1"/>
                <w:lang w:eastAsia="uk-UA"/>
              </w:rPr>
              <w:t xml:space="preserve"> OK - </w:t>
            </w:r>
            <w:proofErr w:type="spellStart"/>
            <w:r w:rsidRPr="006C1393">
              <w:rPr>
                <w:rFonts w:ascii="inherit" w:eastAsia="Times New Roman" w:hAnsi="inherit" w:cs="Times New Roman"/>
                <w:color w:val="000000"/>
                <w:sz w:val="21"/>
                <w:szCs w:val="21"/>
                <w:bdr w:val="none" w:sz="0" w:space="0" w:color="auto" w:frame="1"/>
                <w:lang w:eastAsia="uk-UA"/>
              </w:rPr>
              <w:t>no</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overflow</w:t>
            </w:r>
            <w:proofErr w:type="spellEnd"/>
            <w:r w:rsidRPr="006C1393">
              <w:rPr>
                <w:rFonts w:ascii="inherit" w:eastAsia="Times New Roman" w:hAnsi="inherit" w:cs="Times New Roman"/>
                <w:color w:val="000000"/>
                <w:sz w:val="21"/>
                <w:szCs w:val="21"/>
                <w:bdr w:val="none" w:sz="0" w:space="0" w:color="auto" w:frame="1"/>
                <w:lang w:eastAsia="uk-UA"/>
              </w:rPr>
              <w:t>");</w:t>
            </w:r>
          </w:p>
          <w:p w14:paraId="120CEECC"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
          <w:p w14:paraId="1531BC0A"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roofErr w:type="spellStart"/>
            <w:r w:rsidRPr="006C1393">
              <w:rPr>
                <w:rFonts w:ascii="inherit" w:eastAsia="Times New Roman" w:hAnsi="inherit" w:cs="Times New Roman"/>
                <w:color w:val="000000"/>
                <w:sz w:val="21"/>
                <w:szCs w:val="21"/>
                <w:bdr w:val="none" w:sz="0" w:space="0" w:color="auto" w:frame="1"/>
                <w:lang w:eastAsia="uk-UA"/>
              </w:rPr>
              <w:t>else</w:t>
            </w:r>
            <w:proofErr w:type="spellEnd"/>
          </w:p>
          <w:p w14:paraId="30077A64"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
          <w:p w14:paraId="29EF0EFE"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roofErr w:type="spellStart"/>
            <w:r w:rsidRPr="006C1393">
              <w:rPr>
                <w:rFonts w:ascii="inherit" w:eastAsia="Times New Roman" w:hAnsi="inherit" w:cs="Times New Roman"/>
                <w:color w:val="000000"/>
                <w:sz w:val="21"/>
                <w:szCs w:val="21"/>
                <w:bdr w:val="none" w:sz="0" w:space="0" w:color="auto" w:frame="1"/>
                <w:lang w:eastAsia="uk-UA"/>
              </w:rPr>
              <w:t>Serial.println</w:t>
            </w:r>
            <w:proofErr w:type="spellEnd"/>
            <w:r w:rsidRPr="006C1393">
              <w:rPr>
                <w:rFonts w:ascii="inherit" w:eastAsia="Times New Roman" w:hAnsi="inherit" w:cs="Times New Roman"/>
                <w:color w:val="000000"/>
                <w:sz w:val="21"/>
                <w:szCs w:val="21"/>
                <w:bdr w:val="none" w:sz="0" w:space="0" w:color="auto" w:frame="1"/>
                <w:lang w:eastAsia="uk-UA"/>
              </w:rPr>
              <w:t>("</w:t>
            </w:r>
            <w:proofErr w:type="spellStart"/>
            <w:r w:rsidRPr="006C1393">
              <w:rPr>
                <w:rFonts w:ascii="inherit" w:eastAsia="Times New Roman" w:hAnsi="inherit" w:cs="Times New Roman"/>
                <w:color w:val="000000"/>
                <w:sz w:val="21"/>
                <w:szCs w:val="21"/>
                <w:bdr w:val="none" w:sz="0" w:space="0" w:color="auto" w:frame="1"/>
                <w:lang w:eastAsia="uk-UA"/>
              </w:rPr>
              <w:t>Overflow</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Choose</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higher</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current</w:t>
            </w:r>
            <w:proofErr w:type="spellEnd"/>
            <w:r w:rsidRPr="006C1393">
              <w:rPr>
                <w:rFonts w:ascii="inherit" w:eastAsia="Times New Roman" w:hAnsi="inherit" w:cs="Times New Roman"/>
                <w:color w:val="000000"/>
                <w:sz w:val="21"/>
                <w:szCs w:val="21"/>
                <w:bdr w:val="none" w:sz="0" w:space="0" w:color="auto" w:frame="1"/>
                <w:lang w:eastAsia="uk-UA"/>
              </w:rPr>
              <w:t xml:space="preserve"> </w:t>
            </w:r>
            <w:proofErr w:type="spellStart"/>
            <w:r w:rsidRPr="006C1393">
              <w:rPr>
                <w:rFonts w:ascii="inherit" w:eastAsia="Times New Roman" w:hAnsi="inherit" w:cs="Times New Roman"/>
                <w:color w:val="000000"/>
                <w:sz w:val="21"/>
                <w:szCs w:val="21"/>
                <w:bdr w:val="none" w:sz="0" w:space="0" w:color="auto" w:frame="1"/>
                <w:lang w:eastAsia="uk-UA"/>
              </w:rPr>
              <w:t>range</w:t>
            </w:r>
            <w:proofErr w:type="spellEnd"/>
            <w:r w:rsidRPr="006C1393">
              <w:rPr>
                <w:rFonts w:ascii="inherit" w:eastAsia="Times New Roman" w:hAnsi="inherit" w:cs="Times New Roman"/>
                <w:color w:val="000000"/>
                <w:sz w:val="21"/>
                <w:szCs w:val="21"/>
                <w:bdr w:val="none" w:sz="0" w:space="0" w:color="auto" w:frame="1"/>
                <w:lang w:eastAsia="uk-UA"/>
              </w:rPr>
              <w:t>");</w:t>
            </w:r>
          </w:p>
          <w:p w14:paraId="531EF6BF"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
          <w:p w14:paraId="65ECDA5F"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roofErr w:type="spellStart"/>
            <w:r w:rsidRPr="006C1393">
              <w:rPr>
                <w:rFonts w:ascii="inherit" w:eastAsia="Times New Roman" w:hAnsi="inherit" w:cs="Times New Roman"/>
                <w:color w:val="000000"/>
                <w:sz w:val="21"/>
                <w:szCs w:val="21"/>
                <w:bdr w:val="none" w:sz="0" w:space="0" w:color="auto" w:frame="1"/>
                <w:lang w:eastAsia="uk-UA"/>
              </w:rPr>
              <w:t>Serial.println</w:t>
            </w:r>
            <w:proofErr w:type="spellEnd"/>
            <w:r w:rsidRPr="006C1393">
              <w:rPr>
                <w:rFonts w:ascii="inherit" w:eastAsia="Times New Roman" w:hAnsi="inherit" w:cs="Times New Roman"/>
                <w:color w:val="000000"/>
                <w:sz w:val="21"/>
                <w:szCs w:val="21"/>
                <w:bdr w:val="none" w:sz="0" w:space="0" w:color="auto" w:frame="1"/>
                <w:lang w:eastAsia="uk-UA"/>
              </w:rPr>
              <w:t>();</w:t>
            </w:r>
          </w:p>
          <w:p w14:paraId="4A82584F"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lang w:eastAsia="uk-UA"/>
              </w:rPr>
              <w:t> </w:t>
            </w:r>
          </w:p>
          <w:p w14:paraId="0582BAD3"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w:t>
            </w:r>
            <w:proofErr w:type="spellStart"/>
            <w:r w:rsidRPr="006C1393">
              <w:rPr>
                <w:rFonts w:ascii="inherit" w:eastAsia="Times New Roman" w:hAnsi="inherit" w:cs="Times New Roman"/>
                <w:color w:val="000000"/>
                <w:sz w:val="21"/>
                <w:szCs w:val="21"/>
                <w:bdr w:val="none" w:sz="0" w:space="0" w:color="auto" w:frame="1"/>
                <w:lang w:eastAsia="uk-UA"/>
              </w:rPr>
              <w:t>delay</w:t>
            </w:r>
            <w:proofErr w:type="spellEnd"/>
            <w:r w:rsidRPr="006C1393">
              <w:rPr>
                <w:rFonts w:ascii="inherit" w:eastAsia="Times New Roman" w:hAnsi="inherit" w:cs="Times New Roman"/>
                <w:color w:val="000000"/>
                <w:sz w:val="21"/>
                <w:szCs w:val="21"/>
                <w:bdr w:val="none" w:sz="0" w:space="0" w:color="auto" w:frame="1"/>
                <w:lang w:eastAsia="uk-UA"/>
              </w:rPr>
              <w:t>(3000);</w:t>
            </w:r>
          </w:p>
          <w:p w14:paraId="0345E841"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w:t>
            </w:r>
          </w:p>
        </w:tc>
      </w:tr>
    </w:tbl>
    <w:p w14:paraId="0BE0C7C7" w14:textId="77777777" w:rsidR="006C1393" w:rsidRPr="006C1393" w:rsidRDefault="006C1393" w:rsidP="006C1393">
      <w:pPr>
        <w:shd w:val="clear" w:color="auto" w:fill="FFFFFF"/>
        <w:spacing w:before="615" w:after="615" w:line="240" w:lineRule="auto"/>
        <w:textAlignment w:val="baseline"/>
        <w:rPr>
          <w:rFonts w:ascii="Segoe UI" w:eastAsia="Times New Roman" w:hAnsi="Segoe UI" w:cs="Segoe UI"/>
          <w:color w:val="262626"/>
          <w:sz w:val="24"/>
          <w:szCs w:val="24"/>
          <w:bdr w:val="none" w:sz="0" w:space="0" w:color="auto" w:frame="1"/>
          <w:lang w:eastAsia="uk-UA"/>
        </w:rPr>
      </w:pPr>
      <w:r w:rsidRPr="006C1393">
        <w:rPr>
          <w:rFonts w:ascii="Segoe UI" w:eastAsia="Times New Roman" w:hAnsi="Segoe UI" w:cs="Segoe UI"/>
          <w:color w:val="262626"/>
          <w:sz w:val="24"/>
          <w:szCs w:val="24"/>
          <w:bdr w:val="none" w:sz="0" w:space="0" w:color="auto" w:frame="1"/>
          <w:lang w:eastAsia="uk-UA"/>
        </w:rPr>
        <w:lastRenderedPageBreak/>
        <w:pict w14:anchorId="0EEC97F1">
          <v:rect id="_x0000_i1049" style="width:0;height:.75pt" o:hralign="center" o:hrstd="t" o:hr="t" fillcolor="#a0a0a0" stroked="f"/>
        </w:pict>
      </w:r>
    </w:p>
    <w:p w14:paraId="495CCA66" w14:textId="77777777" w:rsidR="006C1393" w:rsidRPr="006C1393" w:rsidRDefault="006C1393" w:rsidP="006C1393">
      <w:pPr>
        <w:shd w:val="clear" w:color="auto" w:fill="FFFFFF"/>
        <w:spacing w:after="0" w:line="240" w:lineRule="auto"/>
        <w:textAlignment w:val="baseline"/>
        <w:outlineLvl w:val="3"/>
        <w:rPr>
          <w:rFonts w:ascii="var(--text-h-font,inherit)" w:eastAsia="Times New Roman" w:hAnsi="var(--text-h-font,inherit)" w:cs="Segoe UI"/>
          <w:b/>
          <w:bCs/>
          <w:color w:val="FFA500"/>
          <w:sz w:val="29"/>
          <w:szCs w:val="29"/>
          <w:bdr w:val="none" w:sz="0" w:space="0" w:color="auto" w:frame="1"/>
          <w:lang w:eastAsia="uk-UA"/>
        </w:rPr>
      </w:pPr>
      <w:proofErr w:type="spellStart"/>
      <w:r w:rsidRPr="006C1393">
        <w:rPr>
          <w:rFonts w:ascii="inherit" w:eastAsia="Times New Roman" w:hAnsi="inherit" w:cs="Segoe UI"/>
          <w:b/>
          <w:bCs/>
          <w:color w:val="FFA500"/>
          <w:sz w:val="29"/>
          <w:szCs w:val="29"/>
          <w:bdr w:val="none" w:sz="0" w:space="0" w:color="auto" w:frame="1"/>
          <w:lang w:eastAsia="uk-UA"/>
        </w:rPr>
        <w:t>Code</w:t>
      </w:r>
      <w:proofErr w:type="spellEnd"/>
      <w:r w:rsidRPr="006C1393">
        <w:rPr>
          <w:rFonts w:ascii="inherit" w:eastAsia="Times New Roman" w:hAnsi="inherit" w:cs="Segoe UI"/>
          <w:b/>
          <w:bCs/>
          <w:color w:val="FFA500"/>
          <w:sz w:val="29"/>
          <w:szCs w:val="29"/>
          <w:bdr w:val="none" w:sz="0" w:space="0" w:color="auto" w:frame="1"/>
          <w:lang w:eastAsia="uk-UA"/>
        </w:rPr>
        <w:t xml:space="preserve"> </w:t>
      </w:r>
      <w:proofErr w:type="spellStart"/>
      <w:r w:rsidRPr="006C1393">
        <w:rPr>
          <w:rFonts w:ascii="inherit" w:eastAsia="Times New Roman" w:hAnsi="inherit" w:cs="Segoe UI"/>
          <w:b/>
          <w:bCs/>
          <w:color w:val="FFA500"/>
          <w:sz w:val="29"/>
          <w:szCs w:val="29"/>
          <w:bdr w:val="none" w:sz="0" w:space="0" w:color="auto" w:frame="1"/>
          <w:lang w:eastAsia="uk-UA"/>
        </w:rPr>
        <w:t>Modifications</w:t>
      </w:r>
      <w:proofErr w:type="spellEnd"/>
      <w:r w:rsidRPr="006C1393">
        <w:rPr>
          <w:rFonts w:ascii="inherit" w:eastAsia="Times New Roman" w:hAnsi="inherit" w:cs="Segoe UI"/>
          <w:b/>
          <w:bCs/>
          <w:color w:val="FFA500"/>
          <w:sz w:val="29"/>
          <w:szCs w:val="29"/>
          <w:bdr w:val="none" w:sz="0" w:space="0" w:color="auto" w:frame="1"/>
          <w:lang w:eastAsia="uk-UA"/>
        </w:rPr>
        <w:t xml:space="preserve"> &amp; </w:t>
      </w:r>
      <w:proofErr w:type="spellStart"/>
      <w:r w:rsidRPr="006C1393">
        <w:rPr>
          <w:rFonts w:ascii="inherit" w:eastAsia="Times New Roman" w:hAnsi="inherit" w:cs="Segoe UI"/>
          <w:b/>
          <w:bCs/>
          <w:color w:val="FFA500"/>
          <w:sz w:val="29"/>
          <w:szCs w:val="29"/>
          <w:bdr w:val="none" w:sz="0" w:space="0" w:color="auto" w:frame="1"/>
          <w:lang w:eastAsia="uk-UA"/>
        </w:rPr>
        <w:t>Setup</w:t>
      </w:r>
      <w:proofErr w:type="spellEnd"/>
    </w:p>
    <w:p w14:paraId="07CD923C" w14:textId="77777777" w:rsidR="006C1393" w:rsidRPr="006C1393" w:rsidRDefault="006C1393" w:rsidP="006C1393">
      <w:pPr>
        <w:shd w:val="clear" w:color="auto" w:fill="FFFFFF"/>
        <w:spacing w:after="10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color w:val="262626"/>
          <w:sz w:val="24"/>
          <w:szCs w:val="24"/>
          <w:bdr w:val="none" w:sz="0" w:space="0" w:color="auto" w:frame="1"/>
          <w:lang w:eastAsia="uk-UA"/>
        </w:rPr>
        <w:t>From</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code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you</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need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make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some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modifications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order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get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result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accurately</w:t>
      </w:r>
      <w:proofErr w:type="spellEnd"/>
      <w:r w:rsidRPr="006C1393">
        <w:rPr>
          <w:rFonts w:ascii="inherit" w:eastAsia="Times New Roman" w:hAnsi="inherit" w:cs="Segoe UI"/>
          <w:color w:val="262626"/>
          <w:sz w:val="24"/>
          <w:szCs w:val="24"/>
          <w:bdr w:val="none" w:sz="0" w:space="0" w:color="auto" w:frame="1"/>
          <w:lang w:eastAsia="uk-U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
        <w:gridCol w:w="9447"/>
      </w:tblGrid>
      <w:tr w:rsidR="006C1393" w:rsidRPr="006C1393" w14:paraId="1CD2803E" w14:textId="77777777" w:rsidTr="006C1393">
        <w:trPr>
          <w:tblCellSpacing w:w="15" w:type="dxa"/>
        </w:trPr>
        <w:tc>
          <w:tcPr>
            <w:tcW w:w="0" w:type="auto"/>
            <w:tcBorders>
              <w:top w:val="nil"/>
              <w:left w:val="nil"/>
              <w:bottom w:val="nil"/>
            </w:tcBorders>
            <w:vAlign w:val="center"/>
            <w:hideMark/>
          </w:tcPr>
          <w:p w14:paraId="746FBFD7" w14:textId="77777777" w:rsidR="006C1393" w:rsidRPr="006C1393" w:rsidRDefault="006C1393" w:rsidP="006C1393">
            <w:pPr>
              <w:spacing w:after="0" w:line="240" w:lineRule="auto"/>
              <w:jc w:val="center"/>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1</w:t>
            </w:r>
          </w:p>
        </w:tc>
        <w:tc>
          <w:tcPr>
            <w:tcW w:w="10724" w:type="dxa"/>
            <w:tcBorders>
              <w:top w:val="nil"/>
              <w:left w:val="nil"/>
              <w:bottom w:val="nil"/>
              <w:right w:val="nil"/>
            </w:tcBorders>
            <w:vAlign w:val="center"/>
            <w:hideMark/>
          </w:tcPr>
          <w:p w14:paraId="7E1F9636"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 xml:space="preserve">ina226.setResistorRange(0.1, 1.3); </w:t>
            </w:r>
          </w:p>
        </w:tc>
      </w:tr>
    </w:tbl>
    <w:p w14:paraId="528E9048" w14:textId="77777777" w:rsidR="006C1393" w:rsidRPr="006C1393" w:rsidRDefault="006C1393" w:rsidP="006C1393">
      <w:pPr>
        <w:shd w:val="clear" w:color="auto" w:fill="FFFFFF"/>
        <w:spacing w:after="10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color w:val="262626"/>
          <w:sz w:val="24"/>
          <w:szCs w:val="24"/>
          <w:bdr w:val="none" w:sz="0" w:space="0" w:color="auto" w:frame="1"/>
          <w:lang w:eastAsia="uk-UA"/>
        </w:rPr>
        <w:t>This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line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set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Resistor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and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Current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Range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If</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resistor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is</w:t>
      </w:r>
      <w:proofErr w:type="spellEnd"/>
      <w:r w:rsidRPr="006C1393">
        <w:rPr>
          <w:rFonts w:ascii="inherit" w:eastAsia="Times New Roman" w:hAnsi="inherit" w:cs="Segoe UI"/>
          <w:color w:val="262626"/>
          <w:sz w:val="24"/>
          <w:szCs w:val="24"/>
          <w:bdr w:val="none" w:sz="0" w:space="0" w:color="auto" w:frame="1"/>
          <w:lang w:eastAsia="uk-UA"/>
        </w:rPr>
        <w:t xml:space="preserve"> 5.0 </w:t>
      </w:r>
      <w:proofErr w:type="spellStart"/>
      <w:r w:rsidRPr="006C1393">
        <w:rPr>
          <w:rFonts w:ascii="inherit" w:eastAsia="Times New Roman" w:hAnsi="inherit" w:cs="Segoe UI"/>
          <w:color w:val="262626"/>
          <w:sz w:val="24"/>
          <w:szCs w:val="24"/>
          <w:bdr w:val="none" w:sz="0" w:space="0" w:color="auto" w:frame="1"/>
          <w:lang w:eastAsia="uk-UA"/>
        </w:rPr>
        <w:t>mOhm</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current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range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up</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to</w:t>
      </w:r>
      <w:proofErr w:type="spellEnd"/>
      <w:r w:rsidRPr="006C1393">
        <w:rPr>
          <w:rFonts w:ascii="inherit" w:eastAsia="Times New Roman" w:hAnsi="inherit" w:cs="Segoe UI"/>
          <w:color w:val="262626"/>
          <w:sz w:val="24"/>
          <w:szCs w:val="24"/>
          <w:bdr w:val="none" w:sz="0" w:space="0" w:color="auto" w:frame="1"/>
          <w:lang w:eastAsia="uk-UA"/>
        </w:rPr>
        <w:t xml:space="preserve"> 10A. </w:t>
      </w:r>
      <w:proofErr w:type="spellStart"/>
      <w:r w:rsidRPr="006C1393">
        <w:rPr>
          <w:rFonts w:ascii="inherit" w:eastAsia="Times New Roman" w:hAnsi="inherit" w:cs="Segoe UI"/>
          <w:color w:val="262626"/>
          <w:sz w:val="24"/>
          <w:szCs w:val="24"/>
          <w:bdr w:val="none" w:sz="0" w:space="0" w:color="auto" w:frame="1"/>
          <w:lang w:eastAsia="uk-UA"/>
        </w:rPr>
        <w:t>By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deefault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is</w:t>
      </w:r>
      <w:proofErr w:type="spellEnd"/>
      <w:r w:rsidRPr="006C1393">
        <w:rPr>
          <w:rFonts w:ascii="inherit" w:eastAsia="Times New Roman" w:hAnsi="inherit" w:cs="Segoe UI"/>
          <w:color w:val="262626"/>
          <w:sz w:val="24"/>
          <w:szCs w:val="24"/>
          <w:bdr w:val="none" w:sz="0" w:space="0" w:color="auto" w:frame="1"/>
          <w:lang w:eastAsia="uk-UA"/>
        </w:rPr>
        <w:t xml:space="preserve"> 100 </w:t>
      </w:r>
      <w:proofErr w:type="spellStart"/>
      <w:r w:rsidRPr="006C1393">
        <w:rPr>
          <w:rFonts w:ascii="inherit" w:eastAsia="Times New Roman" w:hAnsi="inherit" w:cs="Segoe UI"/>
          <w:color w:val="262626"/>
          <w:sz w:val="24"/>
          <w:szCs w:val="24"/>
          <w:bdr w:val="none" w:sz="0" w:space="0" w:color="auto" w:frame="1"/>
          <w:lang w:eastAsia="uk-UA"/>
        </w:rPr>
        <w:t>mOhm</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and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about</w:t>
      </w:r>
      <w:proofErr w:type="spellEnd"/>
      <w:r w:rsidRPr="006C1393">
        <w:rPr>
          <w:rFonts w:ascii="inherit" w:eastAsia="Times New Roman" w:hAnsi="inherit" w:cs="Segoe UI"/>
          <w:color w:val="262626"/>
          <w:sz w:val="24"/>
          <w:szCs w:val="24"/>
          <w:bdr w:val="none" w:sz="0" w:space="0" w:color="auto" w:frame="1"/>
          <w:lang w:eastAsia="uk-UA"/>
        </w:rPr>
        <w:t xml:space="preserve"> 1.3A.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
        <w:gridCol w:w="9447"/>
      </w:tblGrid>
      <w:tr w:rsidR="006C1393" w:rsidRPr="006C1393" w14:paraId="44222313" w14:textId="77777777" w:rsidTr="006C1393">
        <w:trPr>
          <w:tblCellSpacing w:w="15" w:type="dxa"/>
        </w:trPr>
        <w:tc>
          <w:tcPr>
            <w:tcW w:w="0" w:type="auto"/>
            <w:tcBorders>
              <w:top w:val="nil"/>
              <w:left w:val="nil"/>
              <w:bottom w:val="nil"/>
            </w:tcBorders>
            <w:vAlign w:val="center"/>
            <w:hideMark/>
          </w:tcPr>
          <w:p w14:paraId="4241F81E" w14:textId="77777777" w:rsidR="006C1393" w:rsidRPr="006C1393" w:rsidRDefault="006C1393" w:rsidP="006C1393">
            <w:pPr>
              <w:spacing w:after="0" w:line="240" w:lineRule="auto"/>
              <w:jc w:val="center"/>
              <w:textAlignment w:val="baseline"/>
              <w:rPr>
                <w:rFonts w:ascii="inherit" w:eastAsia="Times New Roman" w:hAnsi="inherit" w:cs="Times New Roman"/>
                <w:sz w:val="21"/>
                <w:szCs w:val="21"/>
                <w:lang w:eastAsia="uk-UA"/>
              </w:rPr>
            </w:pPr>
            <w:r w:rsidRPr="006C1393">
              <w:rPr>
                <w:rFonts w:ascii="inherit" w:eastAsia="Times New Roman" w:hAnsi="inherit" w:cs="Times New Roman"/>
                <w:sz w:val="21"/>
                <w:szCs w:val="21"/>
                <w:lang w:eastAsia="uk-UA"/>
              </w:rPr>
              <w:t>1</w:t>
            </w:r>
          </w:p>
        </w:tc>
        <w:tc>
          <w:tcPr>
            <w:tcW w:w="10724" w:type="dxa"/>
            <w:tcBorders>
              <w:top w:val="nil"/>
              <w:left w:val="nil"/>
              <w:bottom w:val="nil"/>
              <w:right w:val="nil"/>
            </w:tcBorders>
            <w:vAlign w:val="center"/>
            <w:hideMark/>
          </w:tcPr>
          <w:p w14:paraId="77D86831" w14:textId="77777777" w:rsidR="006C1393" w:rsidRPr="006C1393" w:rsidRDefault="006C1393" w:rsidP="006C1393">
            <w:pPr>
              <w:spacing w:after="0" w:line="240" w:lineRule="auto"/>
              <w:textAlignment w:val="baseline"/>
              <w:rPr>
                <w:rFonts w:ascii="inherit" w:eastAsia="Times New Roman" w:hAnsi="inherit" w:cs="Times New Roman"/>
                <w:color w:val="000000"/>
                <w:sz w:val="21"/>
                <w:szCs w:val="21"/>
                <w:lang w:eastAsia="uk-UA"/>
              </w:rPr>
            </w:pPr>
            <w:r w:rsidRPr="006C1393">
              <w:rPr>
                <w:rFonts w:ascii="inherit" w:eastAsia="Times New Roman" w:hAnsi="inherit" w:cs="Times New Roman"/>
                <w:color w:val="000000"/>
                <w:sz w:val="21"/>
                <w:szCs w:val="21"/>
                <w:bdr w:val="none" w:sz="0" w:space="0" w:color="auto" w:frame="1"/>
                <w:lang w:eastAsia="uk-UA"/>
              </w:rPr>
              <w:t>ina226.setCorrectionFactor(0.93);</w:t>
            </w:r>
          </w:p>
        </w:tc>
      </w:tr>
    </w:tbl>
    <w:p w14:paraId="6CA872BB" w14:textId="77777777" w:rsidR="006C1393" w:rsidRPr="006C1393" w:rsidRDefault="006C1393" w:rsidP="006C1393">
      <w:pPr>
        <w:shd w:val="clear" w:color="auto" w:fill="FFFFFF"/>
        <w:spacing w:after="10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color w:val="262626"/>
          <w:sz w:val="24"/>
          <w:szCs w:val="24"/>
          <w:bdr w:val="none" w:sz="0" w:space="0" w:color="auto" w:frame="1"/>
          <w:lang w:eastAsia="uk-UA"/>
        </w:rPr>
        <w:t>If</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current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values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delivered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by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INA226 </w:t>
      </w:r>
      <w:proofErr w:type="spellStart"/>
      <w:r w:rsidRPr="006C1393">
        <w:rPr>
          <w:rFonts w:ascii="inherit" w:eastAsia="Times New Roman" w:hAnsi="inherit" w:cs="Segoe UI"/>
          <w:color w:val="262626"/>
          <w:sz w:val="24"/>
          <w:szCs w:val="24"/>
          <w:bdr w:val="none" w:sz="0" w:space="0" w:color="auto" w:frame="1"/>
          <w:lang w:eastAsia="uk-UA"/>
        </w:rPr>
        <w:t>differ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by</w:t>
      </w:r>
      <w:proofErr w:type="spellEnd"/>
      <w:r w:rsidRPr="006C1393">
        <w:rPr>
          <w:rFonts w:ascii="inherit" w:eastAsia="Times New Roman" w:hAnsi="inherit" w:cs="Segoe UI"/>
          <w:color w:val="262626"/>
          <w:sz w:val="24"/>
          <w:szCs w:val="24"/>
          <w:bdr w:val="none" w:sz="0" w:space="0" w:color="auto" w:frame="1"/>
          <w:lang w:eastAsia="uk-UA"/>
        </w:rPr>
        <w:t xml:space="preserve"> a </w:t>
      </w:r>
      <w:proofErr w:type="spellStart"/>
      <w:r w:rsidRPr="006C1393">
        <w:rPr>
          <w:rFonts w:ascii="inherit" w:eastAsia="Times New Roman" w:hAnsi="inherit" w:cs="Segoe UI"/>
          <w:color w:val="262626"/>
          <w:sz w:val="24"/>
          <w:szCs w:val="24"/>
          <w:bdr w:val="none" w:sz="0" w:space="0" w:color="auto" w:frame="1"/>
          <w:lang w:eastAsia="uk-UA"/>
        </w:rPr>
        <w:t>constant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factor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from</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values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obtained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with</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calibrated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equipment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you</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can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define</w:t>
      </w:r>
      <w:proofErr w:type="spellEnd"/>
      <w:r w:rsidRPr="006C1393">
        <w:rPr>
          <w:rFonts w:ascii="inherit" w:eastAsia="Times New Roman" w:hAnsi="inherit" w:cs="Segoe UI"/>
          <w:color w:val="262626"/>
          <w:sz w:val="24"/>
          <w:szCs w:val="24"/>
          <w:bdr w:val="none" w:sz="0" w:space="0" w:color="auto" w:frame="1"/>
          <w:lang w:eastAsia="uk-UA"/>
        </w:rPr>
        <w:t xml:space="preserve"> a </w:t>
      </w:r>
      <w:proofErr w:type="spellStart"/>
      <w:r w:rsidRPr="006C1393">
        <w:rPr>
          <w:rFonts w:ascii="inherit" w:eastAsia="Times New Roman" w:hAnsi="inherit" w:cs="Segoe UI"/>
          <w:color w:val="262626"/>
          <w:sz w:val="24"/>
          <w:szCs w:val="24"/>
          <w:bdr w:val="none" w:sz="0" w:space="0" w:color="auto" w:frame="1"/>
          <w:lang w:eastAsia="uk-UA"/>
        </w:rPr>
        <w:t>correction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factor</w:t>
      </w:r>
      <w:proofErr w:type="spellEnd"/>
      <w:r w:rsidRPr="006C1393">
        <w:rPr>
          <w:rFonts w:ascii="inherit" w:eastAsia="Times New Roman" w:hAnsi="inherit" w:cs="Segoe UI"/>
          <w:color w:val="262626"/>
          <w:sz w:val="24"/>
          <w:szCs w:val="24"/>
          <w:bdr w:val="none" w:sz="0" w:space="0" w:color="auto" w:frame="1"/>
          <w:lang w:eastAsia="uk-UA"/>
        </w:rPr>
        <w:t>.</w:t>
      </w:r>
    </w:p>
    <w:p w14:paraId="1546602E" w14:textId="77777777" w:rsidR="006C1393" w:rsidRPr="006C1393" w:rsidRDefault="006C1393" w:rsidP="006C1393">
      <w:pPr>
        <w:shd w:val="clear" w:color="auto" w:fill="FFFFFF"/>
        <w:spacing w:after="0" w:line="240" w:lineRule="auto"/>
        <w:jc w:val="center"/>
        <w:textAlignment w:val="baseline"/>
        <w:rPr>
          <w:rFonts w:ascii="Segoe UI" w:eastAsia="Times New Roman" w:hAnsi="Segoe UI" w:cs="Segoe UI"/>
          <w:color w:val="262626"/>
          <w:sz w:val="24"/>
          <w:szCs w:val="24"/>
          <w:bdr w:val="none" w:sz="0" w:space="0" w:color="auto" w:frame="1"/>
          <w:lang w:eastAsia="uk-UA"/>
        </w:rPr>
      </w:pPr>
      <w:proofErr w:type="spellStart"/>
      <w:r w:rsidRPr="006C1393">
        <w:rPr>
          <w:rFonts w:ascii="inherit" w:eastAsia="Times New Roman" w:hAnsi="inherit" w:cs="Segoe UI"/>
          <w:i/>
          <w:iCs/>
          <w:color w:val="262626"/>
          <w:sz w:val="24"/>
          <w:szCs w:val="24"/>
          <w:bdr w:val="none" w:sz="0" w:space="0" w:color="auto" w:frame="1"/>
          <w:lang w:eastAsia="uk-UA"/>
        </w:rPr>
        <w:lastRenderedPageBreak/>
        <w:t>Correction</w:t>
      </w:r>
      <w:proofErr w:type="spellEnd"/>
      <w:r w:rsidRPr="006C1393">
        <w:rPr>
          <w:rFonts w:ascii="inherit" w:eastAsia="Times New Roman" w:hAnsi="inherit" w:cs="Segoe UI"/>
          <w:i/>
          <w:iCs/>
          <w:color w:val="262626"/>
          <w:sz w:val="24"/>
          <w:szCs w:val="24"/>
          <w:bdr w:val="none" w:sz="0" w:space="0" w:color="auto" w:frame="1"/>
          <w:lang w:eastAsia="uk-UA"/>
        </w:rPr>
        <w:t xml:space="preserve"> </w:t>
      </w:r>
      <w:proofErr w:type="spellStart"/>
      <w:r w:rsidRPr="006C1393">
        <w:rPr>
          <w:rFonts w:ascii="inherit" w:eastAsia="Times New Roman" w:hAnsi="inherit" w:cs="Segoe UI"/>
          <w:i/>
          <w:iCs/>
          <w:color w:val="262626"/>
          <w:sz w:val="24"/>
          <w:szCs w:val="24"/>
          <w:bdr w:val="none" w:sz="0" w:space="0" w:color="auto" w:frame="1"/>
          <w:lang w:eastAsia="uk-UA"/>
        </w:rPr>
        <w:t>factor</w:t>
      </w:r>
      <w:proofErr w:type="spellEnd"/>
      <w:r w:rsidRPr="006C1393">
        <w:rPr>
          <w:rFonts w:ascii="inherit" w:eastAsia="Times New Roman" w:hAnsi="inherit" w:cs="Segoe UI"/>
          <w:i/>
          <w:iCs/>
          <w:color w:val="262626"/>
          <w:sz w:val="24"/>
          <w:szCs w:val="24"/>
          <w:bdr w:val="none" w:sz="0" w:space="0" w:color="auto" w:frame="1"/>
          <w:lang w:eastAsia="uk-UA"/>
        </w:rPr>
        <w:t xml:space="preserve"> = </w:t>
      </w:r>
      <w:proofErr w:type="spellStart"/>
      <w:r w:rsidRPr="006C1393">
        <w:rPr>
          <w:rFonts w:ascii="inherit" w:eastAsia="Times New Roman" w:hAnsi="inherit" w:cs="Segoe UI"/>
          <w:i/>
          <w:iCs/>
          <w:color w:val="262626"/>
          <w:sz w:val="24"/>
          <w:szCs w:val="24"/>
          <w:bdr w:val="none" w:sz="0" w:space="0" w:color="auto" w:frame="1"/>
          <w:lang w:eastAsia="uk-UA"/>
        </w:rPr>
        <w:t>current</w:t>
      </w:r>
      <w:proofErr w:type="spellEnd"/>
      <w:r w:rsidRPr="006C1393">
        <w:rPr>
          <w:rFonts w:ascii="inherit" w:eastAsia="Times New Roman" w:hAnsi="inherit" w:cs="Segoe UI"/>
          <w:i/>
          <w:iCs/>
          <w:color w:val="262626"/>
          <w:sz w:val="24"/>
          <w:szCs w:val="24"/>
          <w:bdr w:val="none" w:sz="0" w:space="0" w:color="auto" w:frame="1"/>
          <w:lang w:eastAsia="uk-UA"/>
        </w:rPr>
        <w:t xml:space="preserve"> </w:t>
      </w:r>
      <w:proofErr w:type="spellStart"/>
      <w:r w:rsidRPr="006C1393">
        <w:rPr>
          <w:rFonts w:ascii="inherit" w:eastAsia="Times New Roman" w:hAnsi="inherit" w:cs="Segoe UI"/>
          <w:i/>
          <w:iCs/>
          <w:color w:val="262626"/>
          <w:sz w:val="24"/>
          <w:szCs w:val="24"/>
          <w:bdr w:val="none" w:sz="0" w:space="0" w:color="auto" w:frame="1"/>
          <w:lang w:eastAsia="uk-UA"/>
        </w:rPr>
        <w:t>delivered</w:t>
      </w:r>
      <w:proofErr w:type="spellEnd"/>
      <w:r w:rsidRPr="006C1393">
        <w:rPr>
          <w:rFonts w:ascii="inherit" w:eastAsia="Times New Roman" w:hAnsi="inherit" w:cs="Segoe UI"/>
          <w:i/>
          <w:iCs/>
          <w:color w:val="262626"/>
          <w:sz w:val="24"/>
          <w:szCs w:val="24"/>
          <w:bdr w:val="none" w:sz="0" w:space="0" w:color="auto" w:frame="1"/>
          <w:lang w:eastAsia="uk-UA"/>
        </w:rPr>
        <w:t xml:space="preserve"> </w:t>
      </w:r>
      <w:proofErr w:type="spellStart"/>
      <w:r w:rsidRPr="006C1393">
        <w:rPr>
          <w:rFonts w:ascii="inherit" w:eastAsia="Times New Roman" w:hAnsi="inherit" w:cs="Segoe UI"/>
          <w:i/>
          <w:iCs/>
          <w:color w:val="262626"/>
          <w:sz w:val="24"/>
          <w:szCs w:val="24"/>
          <w:bdr w:val="none" w:sz="0" w:space="0" w:color="auto" w:frame="1"/>
          <w:lang w:eastAsia="uk-UA"/>
        </w:rPr>
        <w:t>from</w:t>
      </w:r>
      <w:proofErr w:type="spellEnd"/>
      <w:r w:rsidRPr="006C1393">
        <w:rPr>
          <w:rFonts w:ascii="inherit" w:eastAsia="Times New Roman" w:hAnsi="inherit" w:cs="Segoe UI"/>
          <w:i/>
          <w:iCs/>
          <w:color w:val="262626"/>
          <w:sz w:val="24"/>
          <w:szCs w:val="24"/>
          <w:bdr w:val="none" w:sz="0" w:space="0" w:color="auto" w:frame="1"/>
          <w:lang w:eastAsia="uk-UA"/>
        </w:rPr>
        <w:t xml:space="preserve"> </w:t>
      </w:r>
      <w:proofErr w:type="spellStart"/>
      <w:r w:rsidRPr="006C1393">
        <w:rPr>
          <w:rFonts w:ascii="inherit" w:eastAsia="Times New Roman" w:hAnsi="inherit" w:cs="Segoe UI"/>
          <w:i/>
          <w:iCs/>
          <w:color w:val="262626"/>
          <w:sz w:val="24"/>
          <w:szCs w:val="24"/>
          <w:bdr w:val="none" w:sz="0" w:space="0" w:color="auto" w:frame="1"/>
          <w:lang w:eastAsia="uk-UA"/>
        </w:rPr>
        <w:t>calibrated</w:t>
      </w:r>
      <w:proofErr w:type="spellEnd"/>
      <w:r w:rsidRPr="006C1393">
        <w:rPr>
          <w:rFonts w:ascii="inherit" w:eastAsia="Times New Roman" w:hAnsi="inherit" w:cs="Segoe UI"/>
          <w:i/>
          <w:iCs/>
          <w:color w:val="262626"/>
          <w:sz w:val="24"/>
          <w:szCs w:val="24"/>
          <w:bdr w:val="none" w:sz="0" w:space="0" w:color="auto" w:frame="1"/>
          <w:lang w:eastAsia="uk-UA"/>
        </w:rPr>
        <w:t xml:space="preserve"> </w:t>
      </w:r>
      <w:proofErr w:type="spellStart"/>
      <w:r w:rsidRPr="006C1393">
        <w:rPr>
          <w:rFonts w:ascii="inherit" w:eastAsia="Times New Roman" w:hAnsi="inherit" w:cs="Segoe UI"/>
          <w:i/>
          <w:iCs/>
          <w:color w:val="262626"/>
          <w:sz w:val="24"/>
          <w:szCs w:val="24"/>
          <w:bdr w:val="none" w:sz="0" w:space="0" w:color="auto" w:frame="1"/>
          <w:lang w:eastAsia="uk-UA"/>
        </w:rPr>
        <w:t>equipment</w:t>
      </w:r>
      <w:proofErr w:type="spellEnd"/>
      <w:r w:rsidRPr="006C1393">
        <w:rPr>
          <w:rFonts w:ascii="inherit" w:eastAsia="Times New Roman" w:hAnsi="inherit" w:cs="Segoe UI"/>
          <w:i/>
          <w:iCs/>
          <w:color w:val="262626"/>
          <w:sz w:val="24"/>
          <w:szCs w:val="24"/>
          <w:bdr w:val="none" w:sz="0" w:space="0" w:color="auto" w:frame="1"/>
          <w:lang w:eastAsia="uk-UA"/>
        </w:rPr>
        <w:t xml:space="preserve"> / </w:t>
      </w:r>
      <w:proofErr w:type="spellStart"/>
      <w:r w:rsidRPr="006C1393">
        <w:rPr>
          <w:rFonts w:ascii="inherit" w:eastAsia="Times New Roman" w:hAnsi="inherit" w:cs="Segoe UI"/>
          <w:i/>
          <w:iCs/>
          <w:color w:val="262626"/>
          <w:sz w:val="24"/>
          <w:szCs w:val="24"/>
          <w:bdr w:val="none" w:sz="0" w:space="0" w:color="auto" w:frame="1"/>
          <w:lang w:eastAsia="uk-UA"/>
        </w:rPr>
        <w:t>current</w:t>
      </w:r>
      <w:proofErr w:type="spellEnd"/>
      <w:r w:rsidRPr="006C1393">
        <w:rPr>
          <w:rFonts w:ascii="inherit" w:eastAsia="Times New Roman" w:hAnsi="inherit" w:cs="Segoe UI"/>
          <w:i/>
          <w:iCs/>
          <w:color w:val="262626"/>
          <w:sz w:val="24"/>
          <w:szCs w:val="24"/>
          <w:bdr w:val="none" w:sz="0" w:space="0" w:color="auto" w:frame="1"/>
          <w:lang w:eastAsia="uk-UA"/>
        </w:rPr>
        <w:t xml:space="preserve"> </w:t>
      </w:r>
      <w:proofErr w:type="spellStart"/>
      <w:r w:rsidRPr="006C1393">
        <w:rPr>
          <w:rFonts w:ascii="inherit" w:eastAsia="Times New Roman" w:hAnsi="inherit" w:cs="Segoe UI"/>
          <w:i/>
          <w:iCs/>
          <w:color w:val="262626"/>
          <w:sz w:val="24"/>
          <w:szCs w:val="24"/>
          <w:bdr w:val="none" w:sz="0" w:space="0" w:color="auto" w:frame="1"/>
          <w:lang w:eastAsia="uk-UA"/>
        </w:rPr>
        <w:t>delivered</w:t>
      </w:r>
      <w:proofErr w:type="spellEnd"/>
      <w:r w:rsidRPr="006C1393">
        <w:rPr>
          <w:rFonts w:ascii="inherit" w:eastAsia="Times New Roman" w:hAnsi="inherit" w:cs="Segoe UI"/>
          <w:i/>
          <w:iCs/>
          <w:color w:val="262626"/>
          <w:sz w:val="24"/>
          <w:szCs w:val="24"/>
          <w:bdr w:val="none" w:sz="0" w:space="0" w:color="auto" w:frame="1"/>
          <w:lang w:eastAsia="uk-UA"/>
        </w:rPr>
        <w:t xml:space="preserve"> </w:t>
      </w:r>
      <w:proofErr w:type="spellStart"/>
      <w:r w:rsidRPr="006C1393">
        <w:rPr>
          <w:rFonts w:ascii="inherit" w:eastAsia="Times New Roman" w:hAnsi="inherit" w:cs="Segoe UI"/>
          <w:i/>
          <w:iCs/>
          <w:color w:val="262626"/>
          <w:sz w:val="24"/>
          <w:szCs w:val="24"/>
          <w:bdr w:val="none" w:sz="0" w:space="0" w:color="auto" w:frame="1"/>
          <w:lang w:eastAsia="uk-UA"/>
        </w:rPr>
        <w:t>by</w:t>
      </w:r>
      <w:proofErr w:type="spellEnd"/>
      <w:r w:rsidRPr="006C1393">
        <w:rPr>
          <w:rFonts w:ascii="inherit" w:eastAsia="Times New Roman" w:hAnsi="inherit" w:cs="Segoe UI"/>
          <w:i/>
          <w:iCs/>
          <w:color w:val="262626"/>
          <w:sz w:val="24"/>
          <w:szCs w:val="24"/>
          <w:bdr w:val="none" w:sz="0" w:space="0" w:color="auto" w:frame="1"/>
          <w:lang w:eastAsia="uk-UA"/>
        </w:rPr>
        <w:t xml:space="preserve"> INA226</w:t>
      </w:r>
    </w:p>
    <w:p w14:paraId="47E47C15" w14:textId="55F4C1D9" w:rsidR="006C1393" w:rsidRDefault="006C1393" w:rsidP="006C1393">
      <w:pPr>
        <w:shd w:val="clear" w:color="auto" w:fill="FFFFFF"/>
        <w:spacing w:after="100" w:afterAutospacing="1" w:line="240" w:lineRule="auto"/>
        <w:textAlignment w:val="baseline"/>
        <w:rPr>
          <w:rFonts w:ascii="inherit" w:eastAsia="Times New Roman" w:hAnsi="inherit" w:cs="Segoe UI"/>
          <w:color w:val="262626"/>
          <w:sz w:val="24"/>
          <w:szCs w:val="24"/>
          <w:bdr w:val="none" w:sz="0" w:space="0" w:color="auto" w:frame="1"/>
          <w:lang w:eastAsia="uk-UA"/>
        </w:rPr>
      </w:pPr>
      <w:proofErr w:type="spellStart"/>
      <w:r w:rsidRPr="006C1393">
        <w:rPr>
          <w:rFonts w:ascii="inherit" w:eastAsia="Times New Roman" w:hAnsi="inherit" w:cs="Segoe UI"/>
          <w:color w:val="262626"/>
          <w:sz w:val="24"/>
          <w:szCs w:val="24"/>
          <w:bdr w:val="none" w:sz="0" w:space="0" w:color="auto" w:frame="1"/>
          <w:lang w:eastAsia="uk-UA"/>
        </w:rPr>
        <w:t>You</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may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connect</w:t>
      </w:r>
      <w:proofErr w:type="spellEnd"/>
      <w:r w:rsidRPr="006C1393">
        <w:rPr>
          <w:rFonts w:ascii="inherit" w:eastAsia="Times New Roman" w:hAnsi="inherit" w:cs="Segoe UI"/>
          <w:color w:val="262626"/>
          <w:sz w:val="24"/>
          <w:szCs w:val="24"/>
          <w:bdr w:val="none" w:sz="0" w:space="0" w:color="auto" w:frame="1"/>
          <w:lang w:eastAsia="uk-UA"/>
        </w:rPr>
        <w:t xml:space="preserve"> a </w:t>
      </w:r>
      <w:proofErr w:type="spellStart"/>
      <w:r w:rsidRPr="006C1393">
        <w:rPr>
          <w:rFonts w:ascii="inherit" w:eastAsia="Times New Roman" w:hAnsi="inherit" w:cs="Segoe UI"/>
          <w:color w:val="262626"/>
          <w:sz w:val="24"/>
          <w:szCs w:val="24"/>
          <w:bdr w:val="none" w:sz="0" w:space="0" w:color="auto" w:frame="1"/>
          <w:lang w:eastAsia="uk-UA"/>
        </w:rPr>
        <w:t>multimeter</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Series</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with</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and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measure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current</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and</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verify</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with</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the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value</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in</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Serial</w:t>
      </w:r>
      <w:proofErr w:type="spellEnd"/>
      <w:r w:rsidRPr="006C1393">
        <w:rPr>
          <w:rFonts w:ascii="inherit" w:eastAsia="Times New Roman" w:hAnsi="inherit" w:cs="Segoe UI"/>
          <w:color w:val="262626"/>
          <w:sz w:val="24"/>
          <w:szCs w:val="24"/>
          <w:bdr w:val="none" w:sz="0" w:space="0" w:color="auto" w:frame="1"/>
          <w:lang w:eastAsia="uk-UA"/>
        </w:rPr>
        <w:t xml:space="preserve"> </w:t>
      </w:r>
      <w:proofErr w:type="spellStart"/>
      <w:r w:rsidRPr="006C1393">
        <w:rPr>
          <w:rFonts w:ascii="inherit" w:eastAsia="Times New Roman" w:hAnsi="inherit" w:cs="Segoe UI"/>
          <w:color w:val="262626"/>
          <w:sz w:val="24"/>
          <w:szCs w:val="24"/>
          <w:bdr w:val="none" w:sz="0" w:space="0" w:color="auto" w:frame="1"/>
          <w:lang w:eastAsia="uk-UA"/>
        </w:rPr>
        <w:t>Monitor</w:t>
      </w:r>
      <w:proofErr w:type="spellEnd"/>
      <w:r w:rsidRPr="006C1393">
        <w:rPr>
          <w:rFonts w:ascii="inherit" w:eastAsia="Times New Roman" w:hAnsi="inherit" w:cs="Segoe UI"/>
          <w:color w:val="262626"/>
          <w:sz w:val="24"/>
          <w:szCs w:val="24"/>
          <w:bdr w:val="none" w:sz="0" w:space="0" w:color="auto" w:frame="1"/>
          <w:lang w:eastAsia="uk-UA"/>
        </w:rPr>
        <w:t>.</w:t>
      </w:r>
    </w:p>
    <w:p w14:paraId="29BD85B7" w14:textId="66BF75D3" w:rsidR="00BA03CC" w:rsidRDefault="00BA03CC" w:rsidP="006C1393">
      <w:pPr>
        <w:shd w:val="clear" w:color="auto" w:fill="FFFFFF"/>
        <w:spacing w:after="100" w:afterAutospacing="1" w:line="240" w:lineRule="auto"/>
        <w:textAlignment w:val="baseline"/>
        <w:rPr>
          <w:rFonts w:ascii="inherit" w:eastAsia="Times New Roman" w:hAnsi="inherit" w:cs="Segoe UI"/>
          <w:color w:val="262626"/>
          <w:sz w:val="24"/>
          <w:szCs w:val="24"/>
          <w:bdr w:val="none" w:sz="0" w:space="0" w:color="auto" w:frame="1"/>
          <w:lang w:eastAsia="uk-UA"/>
        </w:rPr>
      </w:pPr>
    </w:p>
    <w:p w14:paraId="0FC74E1E" w14:textId="77777777" w:rsidR="00BA03CC" w:rsidRPr="00BA03CC" w:rsidRDefault="00BA03CC" w:rsidP="00BA03CC">
      <w:pPr>
        <w:shd w:val="clear" w:color="auto" w:fill="FFFFFF"/>
        <w:spacing w:after="100" w:afterAutospacing="1" w:line="240" w:lineRule="auto"/>
        <w:textAlignment w:val="baseline"/>
        <w:rPr>
          <w:rFonts w:ascii="Segoe UI" w:eastAsia="Times New Roman" w:hAnsi="Segoe UI" w:cs="Segoe UI"/>
          <w:color w:val="262626"/>
          <w:sz w:val="24"/>
          <w:szCs w:val="24"/>
          <w:lang w:eastAsia="uk-UA"/>
        </w:rPr>
      </w:pPr>
      <w:proofErr w:type="spellStart"/>
      <w:r w:rsidRPr="00BA03CC">
        <w:rPr>
          <w:rFonts w:ascii="Segoe UI" w:eastAsia="Times New Roman" w:hAnsi="Segoe UI" w:cs="Segoe UI"/>
          <w:color w:val="262626"/>
          <w:sz w:val="24"/>
          <w:szCs w:val="24"/>
          <w:lang w:eastAsia="uk-UA"/>
        </w:rPr>
        <w:t>Some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of</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the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other</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fucntionalities</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and</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setup</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required</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are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as</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follows</w:t>
      </w:r>
      <w:proofErr w:type="spellEnd"/>
      <w:r w:rsidRPr="00BA03CC">
        <w:rPr>
          <w:rFonts w:ascii="Segoe UI" w:eastAsia="Times New Roman" w:hAnsi="Segoe UI" w:cs="Segoe UI"/>
          <w:color w:val="262626"/>
          <w:sz w:val="24"/>
          <w:szCs w:val="24"/>
          <w:lang w:eastAsia="uk-UA"/>
        </w:rPr>
        <w:t>:</w:t>
      </w:r>
    </w:p>
    <w:p w14:paraId="6C0C994E" w14:textId="77777777" w:rsidR="00BA03CC" w:rsidRPr="00BA03CC" w:rsidRDefault="00BA03CC" w:rsidP="00BA03CC">
      <w:pPr>
        <w:numPr>
          <w:ilvl w:val="0"/>
          <w:numId w:val="5"/>
        </w:numPr>
        <w:shd w:val="clear" w:color="auto" w:fill="FFFFFF"/>
        <w:spacing w:beforeAutospacing="1" w:after="0" w:afterAutospacing="1" w:line="240" w:lineRule="auto"/>
        <w:textAlignment w:val="baseline"/>
        <w:rPr>
          <w:rFonts w:ascii="inherit" w:eastAsia="Times New Roman" w:hAnsi="inherit" w:cs="Segoe UI"/>
          <w:color w:val="262626"/>
          <w:sz w:val="24"/>
          <w:szCs w:val="24"/>
          <w:lang w:eastAsia="uk-UA"/>
        </w:rPr>
      </w:pPr>
      <w:proofErr w:type="spellStart"/>
      <w:r w:rsidRPr="00BA03CC">
        <w:rPr>
          <w:rFonts w:ascii="inherit" w:eastAsia="Times New Roman" w:hAnsi="inherit" w:cs="Segoe UI"/>
          <w:color w:val="262626"/>
          <w:sz w:val="24"/>
          <w:szCs w:val="24"/>
          <w:lang w:eastAsia="uk-UA"/>
        </w:rPr>
        <w:t>Set</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the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number</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of</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individual</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measurements</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for</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the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shunt</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and</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bus</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voltage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conversion</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with</w:t>
      </w:r>
      <w:proofErr w:type="spellEnd"/>
      <w:r w:rsidRPr="00BA03CC">
        <w:rPr>
          <w:rFonts w:ascii="inherit" w:eastAsia="Times New Roman" w:hAnsi="inherit" w:cs="Segoe UI"/>
          <w:color w:val="262626"/>
          <w:sz w:val="24"/>
          <w:szCs w:val="24"/>
          <w:lang w:eastAsia="uk-UA"/>
        </w:rPr>
        <w:t> </w:t>
      </w:r>
      <w:proofErr w:type="spellStart"/>
      <w:r w:rsidRPr="00BA03CC">
        <w:rPr>
          <w:rFonts w:ascii="inherit" w:eastAsia="Times New Roman" w:hAnsi="inherit" w:cs="Courier New"/>
          <w:color w:val="262626"/>
          <w:sz w:val="24"/>
          <w:szCs w:val="24"/>
          <w:bdr w:val="none" w:sz="0" w:space="0" w:color="auto" w:frame="1"/>
          <w:lang w:eastAsia="uk-UA"/>
        </w:rPr>
        <w:t>setAverage</w:t>
      </w:r>
      <w:proofErr w:type="spellEnd"/>
      <w:r w:rsidRPr="00BA03CC">
        <w:rPr>
          <w:rFonts w:ascii="inherit" w:eastAsia="Times New Roman" w:hAnsi="inherit" w:cs="Courier New"/>
          <w:color w:val="262626"/>
          <w:sz w:val="24"/>
          <w:szCs w:val="24"/>
          <w:bdr w:val="none" w:sz="0" w:space="0" w:color="auto" w:frame="1"/>
          <w:lang w:eastAsia="uk-UA"/>
        </w:rPr>
        <w:t>()</w:t>
      </w:r>
    </w:p>
    <w:p w14:paraId="3A623F52" w14:textId="77777777" w:rsidR="00BA03CC" w:rsidRPr="00BA03CC" w:rsidRDefault="00BA03CC" w:rsidP="00BA03CC">
      <w:pPr>
        <w:numPr>
          <w:ilvl w:val="1"/>
          <w:numId w:val="5"/>
        </w:numPr>
        <w:shd w:val="clear" w:color="auto" w:fill="FFFFFF"/>
        <w:spacing w:before="100" w:beforeAutospacing="1" w:after="100" w:afterAutospacing="1" w:line="240" w:lineRule="auto"/>
        <w:textAlignment w:val="baseline"/>
        <w:rPr>
          <w:rFonts w:ascii="inherit" w:eastAsia="Times New Roman" w:hAnsi="inherit" w:cs="Segoe UI"/>
          <w:color w:val="262626"/>
          <w:sz w:val="24"/>
          <w:szCs w:val="24"/>
          <w:lang w:eastAsia="uk-UA"/>
        </w:rPr>
      </w:pPr>
      <w:r w:rsidRPr="00BA03CC">
        <w:rPr>
          <w:rFonts w:ascii="inherit" w:eastAsia="Times New Roman" w:hAnsi="inherit" w:cs="Segoe UI"/>
          <w:color w:val="262626"/>
          <w:sz w:val="24"/>
          <w:szCs w:val="24"/>
          <w:lang w:eastAsia="uk-UA"/>
        </w:rPr>
        <w:t xml:space="preserve">1, 4, 16, 64, 128, 256, 512, </w:t>
      </w:r>
      <w:proofErr w:type="spellStart"/>
      <w:r w:rsidRPr="00BA03CC">
        <w:rPr>
          <w:rFonts w:ascii="inherit" w:eastAsia="Times New Roman" w:hAnsi="inherit" w:cs="Segoe UI"/>
          <w:color w:val="262626"/>
          <w:sz w:val="24"/>
          <w:szCs w:val="24"/>
          <w:lang w:eastAsia="uk-UA"/>
        </w:rPr>
        <w:t>or</w:t>
      </w:r>
      <w:proofErr w:type="spellEnd"/>
      <w:r w:rsidRPr="00BA03CC">
        <w:rPr>
          <w:rFonts w:ascii="inherit" w:eastAsia="Times New Roman" w:hAnsi="inherit" w:cs="Segoe UI"/>
          <w:color w:val="262626"/>
          <w:sz w:val="24"/>
          <w:szCs w:val="24"/>
          <w:lang w:eastAsia="uk-UA"/>
        </w:rPr>
        <w:t xml:space="preserve"> 1024 </w:t>
      </w:r>
      <w:proofErr w:type="spellStart"/>
      <w:r w:rsidRPr="00BA03CC">
        <w:rPr>
          <w:rFonts w:ascii="inherit" w:eastAsia="Times New Roman" w:hAnsi="inherit" w:cs="Segoe UI"/>
          <w:color w:val="262626"/>
          <w:sz w:val="24"/>
          <w:szCs w:val="24"/>
          <w:lang w:eastAsia="uk-UA"/>
        </w:rPr>
        <w:t>individual</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measurements</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are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averaged</w:t>
      </w:r>
      <w:proofErr w:type="spellEnd"/>
    </w:p>
    <w:p w14:paraId="6623FB89" w14:textId="77777777" w:rsidR="00BA03CC" w:rsidRPr="00BA03CC" w:rsidRDefault="00BA03CC" w:rsidP="00BA03CC">
      <w:pPr>
        <w:numPr>
          <w:ilvl w:val="0"/>
          <w:numId w:val="5"/>
        </w:numPr>
        <w:shd w:val="clear" w:color="auto" w:fill="FFFFFF"/>
        <w:spacing w:beforeAutospacing="1" w:after="0" w:afterAutospacing="1" w:line="240" w:lineRule="auto"/>
        <w:textAlignment w:val="baseline"/>
        <w:rPr>
          <w:rFonts w:ascii="inherit" w:eastAsia="Times New Roman" w:hAnsi="inherit" w:cs="Segoe UI"/>
          <w:color w:val="262626"/>
          <w:sz w:val="24"/>
          <w:szCs w:val="24"/>
          <w:lang w:eastAsia="uk-UA"/>
        </w:rPr>
      </w:pPr>
      <w:proofErr w:type="spellStart"/>
      <w:r w:rsidRPr="00BA03CC">
        <w:rPr>
          <w:rFonts w:ascii="inherit" w:eastAsia="Times New Roman" w:hAnsi="inherit" w:cs="Segoe UI"/>
          <w:color w:val="262626"/>
          <w:sz w:val="24"/>
          <w:szCs w:val="24"/>
          <w:lang w:eastAsia="uk-UA"/>
        </w:rPr>
        <w:t>Set</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the</w:t>
      </w:r>
      <w:proofErr w:type="spellEnd"/>
      <w:r w:rsidRPr="00BA03CC">
        <w:rPr>
          <w:rFonts w:ascii="inherit" w:eastAsia="Times New Roman" w:hAnsi="inherit" w:cs="Segoe UI"/>
          <w:color w:val="262626"/>
          <w:sz w:val="24"/>
          <w:szCs w:val="24"/>
          <w:lang w:eastAsia="uk-UA"/>
        </w:rPr>
        <w:t xml:space="preserve"> A/D </w:t>
      </w:r>
      <w:proofErr w:type="spellStart"/>
      <w:r w:rsidRPr="00BA03CC">
        <w:rPr>
          <w:rFonts w:ascii="inherit" w:eastAsia="Times New Roman" w:hAnsi="inherit" w:cs="Segoe UI"/>
          <w:color w:val="262626"/>
          <w:sz w:val="24"/>
          <w:szCs w:val="24"/>
          <w:lang w:eastAsia="uk-UA"/>
        </w:rPr>
        <w:t>conversion</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time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for</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the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shunt</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and</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bus</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voltage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with</w:t>
      </w:r>
      <w:proofErr w:type="spellEnd"/>
      <w:r w:rsidRPr="00BA03CC">
        <w:rPr>
          <w:rFonts w:ascii="inherit" w:eastAsia="Times New Roman" w:hAnsi="inherit" w:cs="Segoe UI"/>
          <w:color w:val="262626"/>
          <w:sz w:val="24"/>
          <w:szCs w:val="24"/>
          <w:lang w:eastAsia="uk-UA"/>
        </w:rPr>
        <w:t> </w:t>
      </w:r>
      <w:proofErr w:type="spellStart"/>
      <w:r w:rsidRPr="00BA03CC">
        <w:rPr>
          <w:rFonts w:ascii="inherit" w:eastAsia="Times New Roman" w:hAnsi="inherit" w:cs="Courier New"/>
          <w:color w:val="262626"/>
          <w:sz w:val="24"/>
          <w:szCs w:val="24"/>
          <w:bdr w:val="none" w:sz="0" w:space="0" w:color="auto" w:frame="1"/>
          <w:lang w:eastAsia="uk-UA"/>
        </w:rPr>
        <w:t>setConvTime</w:t>
      </w:r>
      <w:proofErr w:type="spellEnd"/>
      <w:r w:rsidRPr="00BA03CC">
        <w:rPr>
          <w:rFonts w:ascii="inherit" w:eastAsia="Times New Roman" w:hAnsi="inherit" w:cs="Courier New"/>
          <w:color w:val="262626"/>
          <w:sz w:val="24"/>
          <w:szCs w:val="24"/>
          <w:bdr w:val="none" w:sz="0" w:space="0" w:color="auto" w:frame="1"/>
          <w:lang w:eastAsia="uk-UA"/>
        </w:rPr>
        <w:t>()</w:t>
      </w:r>
    </w:p>
    <w:p w14:paraId="0D75B34E" w14:textId="77777777" w:rsidR="00BA03CC" w:rsidRPr="00BA03CC" w:rsidRDefault="00BA03CC" w:rsidP="00BA03CC">
      <w:pPr>
        <w:numPr>
          <w:ilvl w:val="1"/>
          <w:numId w:val="5"/>
        </w:numPr>
        <w:shd w:val="clear" w:color="auto" w:fill="FFFFFF"/>
        <w:spacing w:before="100" w:beforeAutospacing="1" w:after="100" w:afterAutospacing="1" w:line="240" w:lineRule="auto"/>
        <w:textAlignment w:val="baseline"/>
        <w:rPr>
          <w:rFonts w:ascii="inherit" w:eastAsia="Times New Roman" w:hAnsi="inherit" w:cs="Segoe UI"/>
          <w:color w:val="262626"/>
          <w:sz w:val="24"/>
          <w:szCs w:val="24"/>
          <w:lang w:eastAsia="uk-UA"/>
        </w:rPr>
      </w:pPr>
      <w:r w:rsidRPr="00BA03CC">
        <w:rPr>
          <w:rFonts w:ascii="inherit" w:eastAsia="Times New Roman" w:hAnsi="inherit" w:cs="Segoe UI"/>
          <w:color w:val="262626"/>
          <w:sz w:val="24"/>
          <w:szCs w:val="24"/>
          <w:lang w:eastAsia="uk-UA"/>
        </w:rPr>
        <w:t xml:space="preserve">8 </w:t>
      </w:r>
      <w:proofErr w:type="spellStart"/>
      <w:r w:rsidRPr="00BA03CC">
        <w:rPr>
          <w:rFonts w:ascii="inherit" w:eastAsia="Times New Roman" w:hAnsi="inherit" w:cs="Segoe UI"/>
          <w:color w:val="262626"/>
          <w:sz w:val="24"/>
          <w:szCs w:val="24"/>
          <w:lang w:eastAsia="uk-UA"/>
        </w:rPr>
        <w:t>levels</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adjustable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between</w:t>
      </w:r>
      <w:proofErr w:type="spellEnd"/>
      <w:r w:rsidRPr="00BA03CC">
        <w:rPr>
          <w:rFonts w:ascii="inherit" w:eastAsia="Times New Roman" w:hAnsi="inherit" w:cs="Segoe UI"/>
          <w:color w:val="262626"/>
          <w:sz w:val="24"/>
          <w:szCs w:val="24"/>
          <w:lang w:eastAsia="uk-UA"/>
        </w:rPr>
        <w:t xml:space="preserve"> 140 µs </w:t>
      </w:r>
      <w:proofErr w:type="spellStart"/>
      <w:r w:rsidRPr="00BA03CC">
        <w:rPr>
          <w:rFonts w:ascii="inherit" w:eastAsia="Times New Roman" w:hAnsi="inherit" w:cs="Segoe UI"/>
          <w:color w:val="262626"/>
          <w:sz w:val="24"/>
          <w:szCs w:val="24"/>
          <w:lang w:eastAsia="uk-UA"/>
        </w:rPr>
        <w:t>and</w:t>
      </w:r>
      <w:proofErr w:type="spellEnd"/>
      <w:r w:rsidRPr="00BA03CC">
        <w:rPr>
          <w:rFonts w:ascii="inherit" w:eastAsia="Times New Roman" w:hAnsi="inherit" w:cs="Segoe UI"/>
          <w:color w:val="262626"/>
          <w:sz w:val="24"/>
          <w:szCs w:val="24"/>
          <w:lang w:eastAsia="uk-UA"/>
        </w:rPr>
        <w:t xml:space="preserve"> 8.244 </w:t>
      </w:r>
      <w:proofErr w:type="spellStart"/>
      <w:r w:rsidRPr="00BA03CC">
        <w:rPr>
          <w:rFonts w:ascii="inherit" w:eastAsia="Times New Roman" w:hAnsi="inherit" w:cs="Segoe UI"/>
          <w:color w:val="262626"/>
          <w:sz w:val="24"/>
          <w:szCs w:val="24"/>
          <w:lang w:eastAsia="uk-UA"/>
        </w:rPr>
        <w:t>ms</w:t>
      </w:r>
      <w:proofErr w:type="spellEnd"/>
    </w:p>
    <w:p w14:paraId="776C6676" w14:textId="77777777" w:rsidR="00BA03CC" w:rsidRPr="00BA03CC" w:rsidRDefault="00BA03CC" w:rsidP="00BA03CC">
      <w:pPr>
        <w:numPr>
          <w:ilvl w:val="1"/>
          <w:numId w:val="5"/>
        </w:numPr>
        <w:shd w:val="clear" w:color="auto" w:fill="FFFFFF"/>
        <w:spacing w:before="100" w:beforeAutospacing="1" w:after="100" w:afterAutospacing="1" w:line="240" w:lineRule="auto"/>
        <w:textAlignment w:val="baseline"/>
        <w:rPr>
          <w:rFonts w:ascii="inherit" w:eastAsia="Times New Roman" w:hAnsi="inherit" w:cs="Segoe UI"/>
          <w:color w:val="262626"/>
          <w:sz w:val="24"/>
          <w:szCs w:val="24"/>
          <w:lang w:eastAsia="uk-UA"/>
        </w:rPr>
      </w:pPr>
      <w:proofErr w:type="spellStart"/>
      <w:r w:rsidRPr="00BA03CC">
        <w:rPr>
          <w:rFonts w:ascii="inherit" w:eastAsia="Times New Roman" w:hAnsi="inherit" w:cs="Segoe UI"/>
          <w:color w:val="262626"/>
          <w:sz w:val="24"/>
          <w:szCs w:val="24"/>
          <w:lang w:eastAsia="uk-UA"/>
        </w:rPr>
        <w:t>Note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obtaining</w:t>
      </w:r>
      <w:proofErr w:type="spellEnd"/>
      <w:r w:rsidRPr="00BA03CC">
        <w:rPr>
          <w:rFonts w:ascii="inherit" w:eastAsia="Times New Roman" w:hAnsi="inherit" w:cs="Segoe UI"/>
          <w:color w:val="262626"/>
          <w:sz w:val="24"/>
          <w:szCs w:val="24"/>
          <w:lang w:eastAsia="uk-UA"/>
        </w:rPr>
        <w:t xml:space="preserve"> a </w:t>
      </w:r>
      <w:proofErr w:type="spellStart"/>
      <w:r w:rsidRPr="00BA03CC">
        <w:rPr>
          <w:rFonts w:ascii="inherit" w:eastAsia="Times New Roman" w:hAnsi="inherit" w:cs="Segoe UI"/>
          <w:color w:val="262626"/>
          <w:sz w:val="24"/>
          <w:szCs w:val="24"/>
          <w:lang w:eastAsia="uk-UA"/>
        </w:rPr>
        <w:t>data</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set</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of</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shunt</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and</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bus</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voltage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takes</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twice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the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time</w:t>
      </w:r>
      <w:proofErr w:type="spellEnd"/>
    </w:p>
    <w:p w14:paraId="14A3C6BD" w14:textId="77777777" w:rsidR="00BA03CC" w:rsidRPr="00BA03CC" w:rsidRDefault="00BA03CC" w:rsidP="00BA03CC">
      <w:pPr>
        <w:numPr>
          <w:ilvl w:val="0"/>
          <w:numId w:val="5"/>
        </w:numPr>
        <w:shd w:val="clear" w:color="auto" w:fill="FFFFFF"/>
        <w:spacing w:beforeAutospacing="1" w:after="0" w:afterAutospacing="1" w:line="240" w:lineRule="auto"/>
        <w:textAlignment w:val="baseline"/>
        <w:rPr>
          <w:rFonts w:ascii="inherit" w:eastAsia="Times New Roman" w:hAnsi="inherit" w:cs="Segoe UI"/>
          <w:color w:val="262626"/>
          <w:sz w:val="24"/>
          <w:szCs w:val="24"/>
          <w:lang w:eastAsia="uk-UA"/>
        </w:rPr>
      </w:pPr>
      <w:proofErr w:type="spellStart"/>
      <w:r w:rsidRPr="00BA03CC">
        <w:rPr>
          <w:rFonts w:ascii="inherit" w:eastAsia="Times New Roman" w:hAnsi="inherit" w:cs="Segoe UI"/>
          <w:color w:val="262626"/>
          <w:sz w:val="24"/>
          <w:szCs w:val="24"/>
          <w:lang w:eastAsia="uk-UA"/>
        </w:rPr>
        <w:t>Set</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the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measurement</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mode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with</w:t>
      </w:r>
      <w:proofErr w:type="spellEnd"/>
      <w:r w:rsidRPr="00BA03CC">
        <w:rPr>
          <w:rFonts w:ascii="inherit" w:eastAsia="Times New Roman" w:hAnsi="inherit" w:cs="Segoe UI"/>
          <w:color w:val="262626"/>
          <w:sz w:val="24"/>
          <w:szCs w:val="24"/>
          <w:lang w:eastAsia="uk-UA"/>
        </w:rPr>
        <w:t> </w:t>
      </w:r>
      <w:proofErr w:type="spellStart"/>
      <w:r w:rsidRPr="00BA03CC">
        <w:rPr>
          <w:rFonts w:ascii="inherit" w:eastAsia="Times New Roman" w:hAnsi="inherit" w:cs="Courier New"/>
          <w:color w:val="262626"/>
          <w:sz w:val="24"/>
          <w:szCs w:val="24"/>
          <w:bdr w:val="none" w:sz="0" w:space="0" w:color="auto" w:frame="1"/>
          <w:lang w:eastAsia="uk-UA"/>
        </w:rPr>
        <w:t>setMeasureMode</w:t>
      </w:r>
      <w:proofErr w:type="spellEnd"/>
      <w:r w:rsidRPr="00BA03CC">
        <w:rPr>
          <w:rFonts w:ascii="inherit" w:eastAsia="Times New Roman" w:hAnsi="inherit" w:cs="Courier New"/>
          <w:color w:val="262626"/>
          <w:sz w:val="24"/>
          <w:szCs w:val="24"/>
          <w:bdr w:val="none" w:sz="0" w:space="0" w:color="auto" w:frame="1"/>
          <w:lang w:eastAsia="uk-UA"/>
        </w:rPr>
        <w:t>()</w:t>
      </w:r>
    </w:p>
    <w:p w14:paraId="6A0BFC87" w14:textId="77777777" w:rsidR="00BA03CC" w:rsidRPr="00BA03CC" w:rsidRDefault="00BA03CC" w:rsidP="00BA03CC">
      <w:pPr>
        <w:numPr>
          <w:ilvl w:val="1"/>
          <w:numId w:val="5"/>
        </w:numPr>
        <w:shd w:val="clear" w:color="auto" w:fill="FFFFFF"/>
        <w:spacing w:before="100" w:beforeAutospacing="1" w:after="100" w:afterAutospacing="1" w:line="240" w:lineRule="auto"/>
        <w:textAlignment w:val="baseline"/>
        <w:rPr>
          <w:rFonts w:ascii="inherit" w:eastAsia="Times New Roman" w:hAnsi="inherit" w:cs="Segoe UI"/>
          <w:color w:val="262626"/>
          <w:sz w:val="24"/>
          <w:szCs w:val="24"/>
          <w:lang w:eastAsia="uk-UA"/>
        </w:rPr>
      </w:pPr>
      <w:r w:rsidRPr="00BA03CC">
        <w:rPr>
          <w:rFonts w:ascii="inherit" w:eastAsia="Times New Roman" w:hAnsi="inherit" w:cs="Segoe UI"/>
          <w:color w:val="262626"/>
          <w:sz w:val="24"/>
          <w:szCs w:val="24"/>
          <w:lang w:eastAsia="uk-UA"/>
        </w:rPr>
        <w:t xml:space="preserve">CONTINUOUS – </w:t>
      </w:r>
      <w:proofErr w:type="spellStart"/>
      <w:r w:rsidRPr="00BA03CC">
        <w:rPr>
          <w:rFonts w:ascii="inherit" w:eastAsia="Times New Roman" w:hAnsi="inherit" w:cs="Segoe UI"/>
          <w:color w:val="262626"/>
          <w:sz w:val="24"/>
          <w:szCs w:val="24"/>
          <w:lang w:eastAsia="uk-UA"/>
        </w:rPr>
        <w:t>continuous</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measurement</w:t>
      </w:r>
      <w:proofErr w:type="spellEnd"/>
    </w:p>
    <w:p w14:paraId="68E3A5E6" w14:textId="77777777" w:rsidR="00BA03CC" w:rsidRPr="00BA03CC" w:rsidRDefault="00BA03CC" w:rsidP="00BA03CC">
      <w:pPr>
        <w:numPr>
          <w:ilvl w:val="1"/>
          <w:numId w:val="5"/>
        </w:numPr>
        <w:shd w:val="clear" w:color="auto" w:fill="FFFFFF"/>
        <w:spacing w:before="100" w:beforeAutospacing="1" w:after="100" w:afterAutospacing="1" w:line="240" w:lineRule="auto"/>
        <w:textAlignment w:val="baseline"/>
        <w:rPr>
          <w:rFonts w:ascii="inherit" w:eastAsia="Times New Roman" w:hAnsi="inherit" w:cs="Segoe UI"/>
          <w:color w:val="262626"/>
          <w:sz w:val="24"/>
          <w:szCs w:val="24"/>
          <w:lang w:eastAsia="uk-UA"/>
        </w:rPr>
      </w:pPr>
      <w:r w:rsidRPr="00BA03CC">
        <w:rPr>
          <w:rFonts w:ascii="inherit" w:eastAsia="Times New Roman" w:hAnsi="inherit" w:cs="Segoe UI"/>
          <w:color w:val="262626"/>
          <w:sz w:val="24"/>
          <w:szCs w:val="24"/>
          <w:lang w:eastAsia="uk-UA"/>
        </w:rPr>
        <w:t>TRIGGERED – “</w:t>
      </w:r>
      <w:proofErr w:type="spellStart"/>
      <w:r w:rsidRPr="00BA03CC">
        <w:rPr>
          <w:rFonts w:ascii="inherit" w:eastAsia="Times New Roman" w:hAnsi="inherit" w:cs="Segoe UI"/>
          <w:color w:val="262626"/>
          <w:sz w:val="24"/>
          <w:szCs w:val="24"/>
          <w:lang w:eastAsia="uk-UA"/>
        </w:rPr>
        <w:t>on</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request</w:t>
      </w:r>
      <w:proofErr w:type="spellEnd"/>
      <w:r w:rsidRPr="00BA03CC">
        <w:rPr>
          <w:rFonts w:ascii="inherit" w:eastAsia="Times New Roman" w:hAnsi="inherit" w:cs="Segoe UI"/>
          <w:color w:val="262626"/>
          <w:sz w:val="24"/>
          <w:szCs w:val="24"/>
          <w:lang w:eastAsia="uk-UA"/>
        </w:rPr>
        <w:t xml:space="preserve">”: I </w:t>
      </w:r>
      <w:proofErr w:type="spellStart"/>
      <w:r w:rsidRPr="00BA03CC">
        <w:rPr>
          <w:rFonts w:ascii="inherit" w:eastAsia="Times New Roman" w:hAnsi="inherit" w:cs="Segoe UI"/>
          <w:color w:val="262626"/>
          <w:sz w:val="24"/>
          <w:szCs w:val="24"/>
          <w:lang w:eastAsia="uk-UA"/>
        </w:rPr>
        <w:t>explain</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in</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the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next</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example</w:t>
      </w:r>
      <w:proofErr w:type="spellEnd"/>
      <w:r w:rsidRPr="00BA03CC">
        <w:rPr>
          <w:rFonts w:ascii="inherit" w:eastAsia="Times New Roman" w:hAnsi="inherit" w:cs="Segoe UI"/>
          <w:color w:val="262626"/>
          <w:sz w:val="24"/>
          <w:szCs w:val="24"/>
          <w:lang w:eastAsia="uk-UA"/>
        </w:rPr>
        <w:t>.</w:t>
      </w:r>
    </w:p>
    <w:p w14:paraId="0060671D" w14:textId="77777777" w:rsidR="00BA03CC" w:rsidRPr="00BA03CC" w:rsidRDefault="00BA03CC" w:rsidP="00BA03CC">
      <w:pPr>
        <w:numPr>
          <w:ilvl w:val="1"/>
          <w:numId w:val="5"/>
        </w:numPr>
        <w:shd w:val="clear" w:color="auto" w:fill="FFFFFF"/>
        <w:spacing w:beforeAutospacing="1" w:after="0" w:afterAutospacing="1" w:line="240" w:lineRule="auto"/>
        <w:textAlignment w:val="baseline"/>
        <w:rPr>
          <w:rFonts w:ascii="inherit" w:eastAsia="Times New Roman" w:hAnsi="inherit" w:cs="Segoe UI"/>
          <w:color w:val="262626"/>
          <w:sz w:val="24"/>
          <w:szCs w:val="24"/>
          <w:lang w:eastAsia="uk-UA"/>
        </w:rPr>
      </w:pPr>
      <w:r w:rsidRPr="00BA03CC">
        <w:rPr>
          <w:rFonts w:ascii="inherit" w:eastAsia="Times New Roman" w:hAnsi="inherit" w:cs="Segoe UI"/>
          <w:color w:val="262626"/>
          <w:sz w:val="24"/>
          <w:szCs w:val="24"/>
          <w:lang w:eastAsia="uk-UA"/>
        </w:rPr>
        <w:t xml:space="preserve">POWER_DOWN – </w:t>
      </w:r>
      <w:proofErr w:type="spellStart"/>
      <w:r w:rsidRPr="00BA03CC">
        <w:rPr>
          <w:rFonts w:ascii="inherit" w:eastAsia="Times New Roman" w:hAnsi="inherit" w:cs="Segoe UI"/>
          <w:color w:val="262626"/>
          <w:sz w:val="24"/>
          <w:szCs w:val="24"/>
          <w:lang w:eastAsia="uk-UA"/>
        </w:rPr>
        <w:t>turns</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off</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the</w:t>
      </w:r>
      <w:proofErr w:type="spellEnd"/>
      <w:r w:rsidRPr="00BA03CC">
        <w:rPr>
          <w:rFonts w:ascii="inherit" w:eastAsia="Times New Roman" w:hAnsi="inherit" w:cs="Segoe UI"/>
          <w:color w:val="262626"/>
          <w:sz w:val="24"/>
          <w:szCs w:val="24"/>
          <w:lang w:eastAsia="uk-UA"/>
        </w:rPr>
        <w:t xml:space="preserve"> INA226. </w:t>
      </w:r>
      <w:proofErr w:type="spellStart"/>
      <w:r w:rsidRPr="00BA03CC">
        <w:rPr>
          <w:rFonts w:ascii="inherit" w:eastAsia="Times New Roman" w:hAnsi="inherit" w:cs="Segoe UI"/>
          <w:color w:val="262626"/>
          <w:sz w:val="24"/>
          <w:szCs w:val="24"/>
          <w:lang w:eastAsia="uk-UA"/>
        </w:rPr>
        <w:t>But</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better</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use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the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more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comfortable</w:t>
      </w:r>
      <w:proofErr w:type="spellEnd"/>
      <w:r w:rsidRPr="00BA03CC">
        <w:rPr>
          <w:rFonts w:ascii="inherit" w:eastAsia="Times New Roman" w:hAnsi="inherit" w:cs="Segoe UI"/>
          <w:color w:val="262626"/>
          <w:sz w:val="24"/>
          <w:szCs w:val="24"/>
          <w:lang w:eastAsia="uk-UA"/>
        </w:rPr>
        <w:t> </w:t>
      </w:r>
      <w:proofErr w:type="spellStart"/>
      <w:r w:rsidRPr="00BA03CC">
        <w:rPr>
          <w:rFonts w:ascii="inherit" w:eastAsia="Times New Roman" w:hAnsi="inherit" w:cs="Courier New"/>
          <w:color w:val="262626"/>
          <w:sz w:val="24"/>
          <w:szCs w:val="24"/>
          <w:bdr w:val="none" w:sz="0" w:space="0" w:color="auto" w:frame="1"/>
          <w:lang w:eastAsia="uk-UA"/>
        </w:rPr>
        <w:t>powerDown</w:t>
      </w:r>
      <w:proofErr w:type="spellEnd"/>
      <w:r w:rsidRPr="00BA03CC">
        <w:rPr>
          <w:rFonts w:ascii="inherit" w:eastAsia="Times New Roman" w:hAnsi="inherit" w:cs="Courier New"/>
          <w:color w:val="262626"/>
          <w:sz w:val="24"/>
          <w:szCs w:val="24"/>
          <w:bdr w:val="none" w:sz="0" w:space="0" w:color="auto" w:frame="1"/>
          <w:lang w:eastAsia="uk-UA"/>
        </w:rPr>
        <w:t>()</w:t>
      </w:r>
      <w:r w:rsidRPr="00BA03CC">
        <w:rPr>
          <w:rFonts w:ascii="inherit" w:eastAsia="Times New Roman" w:hAnsi="inherit" w:cs="Segoe UI"/>
          <w:color w:val="262626"/>
          <w:sz w:val="24"/>
          <w:szCs w:val="24"/>
          <w:lang w:eastAsia="uk-UA"/>
        </w:rPr>
        <w:t> </w:t>
      </w:r>
      <w:proofErr w:type="spellStart"/>
      <w:r w:rsidRPr="00BA03CC">
        <w:rPr>
          <w:rFonts w:ascii="inherit" w:eastAsia="Times New Roman" w:hAnsi="inherit" w:cs="Segoe UI"/>
          <w:color w:val="262626"/>
          <w:sz w:val="24"/>
          <w:szCs w:val="24"/>
          <w:lang w:eastAsia="uk-UA"/>
        </w:rPr>
        <w:t>function</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which</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is</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explained</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below</w:t>
      </w:r>
      <w:proofErr w:type="spellEnd"/>
      <w:r w:rsidRPr="00BA03CC">
        <w:rPr>
          <w:rFonts w:ascii="inherit" w:eastAsia="Times New Roman" w:hAnsi="inherit" w:cs="Segoe UI"/>
          <w:color w:val="262626"/>
          <w:sz w:val="24"/>
          <w:szCs w:val="24"/>
          <w:lang w:eastAsia="uk-UA"/>
        </w:rPr>
        <w:t>.</w:t>
      </w:r>
    </w:p>
    <w:p w14:paraId="0D606EFF" w14:textId="77777777" w:rsidR="00BA03CC" w:rsidRPr="00BA03CC" w:rsidRDefault="00BA03CC" w:rsidP="00BA03CC">
      <w:pPr>
        <w:numPr>
          <w:ilvl w:val="1"/>
          <w:numId w:val="5"/>
        </w:numPr>
        <w:shd w:val="clear" w:color="auto" w:fill="FFFFFF"/>
        <w:spacing w:before="100" w:beforeAutospacing="1" w:after="100" w:afterAutospacing="1" w:line="240" w:lineRule="auto"/>
        <w:textAlignment w:val="baseline"/>
        <w:rPr>
          <w:rFonts w:ascii="inherit" w:eastAsia="Times New Roman" w:hAnsi="inherit" w:cs="Segoe UI"/>
          <w:color w:val="262626"/>
          <w:sz w:val="24"/>
          <w:szCs w:val="24"/>
          <w:lang w:eastAsia="uk-UA"/>
        </w:rPr>
      </w:pPr>
      <w:proofErr w:type="spellStart"/>
      <w:r w:rsidRPr="00BA03CC">
        <w:rPr>
          <w:rFonts w:ascii="inherit" w:eastAsia="Times New Roman" w:hAnsi="inherit" w:cs="Segoe UI"/>
          <w:color w:val="262626"/>
          <w:sz w:val="24"/>
          <w:szCs w:val="24"/>
          <w:lang w:eastAsia="uk-UA"/>
        </w:rPr>
        <w:t>The</w:t>
      </w:r>
      <w:proofErr w:type="spellEnd"/>
      <w:r w:rsidRPr="00BA03CC">
        <w:rPr>
          <w:rFonts w:ascii="inherit" w:eastAsia="Times New Roman" w:hAnsi="inherit" w:cs="Segoe UI"/>
          <w:color w:val="262626"/>
          <w:sz w:val="24"/>
          <w:szCs w:val="24"/>
          <w:lang w:eastAsia="uk-UA"/>
        </w:rPr>
        <w:t xml:space="preserve"> INA226 </w:t>
      </w:r>
      <w:proofErr w:type="spellStart"/>
      <w:r w:rsidRPr="00BA03CC">
        <w:rPr>
          <w:rFonts w:ascii="inherit" w:eastAsia="Times New Roman" w:hAnsi="inherit" w:cs="Segoe UI"/>
          <w:color w:val="262626"/>
          <w:sz w:val="24"/>
          <w:szCs w:val="24"/>
          <w:lang w:eastAsia="uk-UA"/>
        </w:rPr>
        <w:t>actually</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allows</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determining</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shunt</w:t>
      </w:r>
      <w:proofErr w:type="spellEnd"/>
      <w:r w:rsidRPr="00BA03CC">
        <w:rPr>
          <w:rFonts w:ascii="inherit" w:eastAsia="Times New Roman" w:hAnsi="inherit" w:cs="Segoe UI"/>
          <w:color w:val="262626"/>
          <w:sz w:val="24"/>
          <w:szCs w:val="24"/>
          <w:lang w:eastAsia="uk-UA"/>
        </w:rPr>
        <w:t> </w:t>
      </w:r>
      <w:proofErr w:type="spellStart"/>
      <w:r w:rsidRPr="00BA03CC">
        <w:rPr>
          <w:rFonts w:ascii="inherit" w:eastAsia="Times New Roman" w:hAnsi="inherit" w:cs="Segoe UI"/>
          <w:color w:val="262626"/>
          <w:sz w:val="24"/>
          <w:szCs w:val="24"/>
          <w:lang w:eastAsia="uk-UA"/>
        </w:rPr>
        <w:t>or</w:t>
      </w:r>
      <w:proofErr w:type="spellEnd"/>
      <w:r w:rsidRPr="00BA03CC">
        <w:rPr>
          <w:rFonts w:ascii="inherit" w:eastAsia="Times New Roman" w:hAnsi="inherit" w:cs="Segoe UI"/>
          <w:color w:val="262626"/>
          <w:sz w:val="24"/>
          <w:szCs w:val="24"/>
          <w:lang w:eastAsia="uk-UA"/>
        </w:rPr>
        <w:t> </w:t>
      </w:r>
      <w:proofErr w:type="spellStart"/>
      <w:r w:rsidRPr="00BA03CC">
        <w:rPr>
          <w:rFonts w:ascii="inherit" w:eastAsia="Times New Roman" w:hAnsi="inherit" w:cs="Segoe UI"/>
          <w:color w:val="262626"/>
          <w:sz w:val="24"/>
          <w:szCs w:val="24"/>
          <w:lang w:eastAsia="uk-UA"/>
        </w:rPr>
        <w:t>bus</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voltages</w:t>
      </w:r>
      <w:proofErr w:type="spellEnd"/>
      <w:r w:rsidRPr="00BA03CC">
        <w:rPr>
          <w:rFonts w:ascii="inherit" w:eastAsia="Times New Roman" w:hAnsi="inherit" w:cs="Segoe UI"/>
          <w:color w:val="262626"/>
          <w:sz w:val="24"/>
          <w:szCs w:val="24"/>
          <w:lang w:eastAsia="uk-UA"/>
        </w:rPr>
        <w:t xml:space="preserve"> – </w:t>
      </w:r>
      <w:proofErr w:type="spellStart"/>
      <w:r w:rsidRPr="00BA03CC">
        <w:rPr>
          <w:rFonts w:ascii="inherit" w:eastAsia="Times New Roman" w:hAnsi="inherit" w:cs="Segoe UI"/>
          <w:color w:val="262626"/>
          <w:sz w:val="24"/>
          <w:szCs w:val="24"/>
          <w:lang w:eastAsia="uk-UA"/>
        </w:rPr>
        <w:t>but</w:t>
      </w:r>
      <w:proofErr w:type="spellEnd"/>
      <w:r w:rsidRPr="00BA03CC">
        <w:rPr>
          <w:rFonts w:ascii="inherit" w:eastAsia="Times New Roman" w:hAnsi="inherit" w:cs="Segoe UI"/>
          <w:color w:val="262626"/>
          <w:sz w:val="24"/>
          <w:szCs w:val="24"/>
          <w:lang w:eastAsia="uk-UA"/>
        </w:rPr>
        <w:t xml:space="preserve"> I </w:t>
      </w:r>
      <w:proofErr w:type="spellStart"/>
      <w:r w:rsidRPr="00BA03CC">
        <w:rPr>
          <w:rFonts w:ascii="inherit" w:eastAsia="Times New Roman" w:hAnsi="inherit" w:cs="Segoe UI"/>
          <w:color w:val="262626"/>
          <w:sz w:val="24"/>
          <w:szCs w:val="24"/>
          <w:lang w:eastAsia="uk-UA"/>
        </w:rPr>
        <w:t>did</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not</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implement</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that</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Using</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my</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library</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the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measurements</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are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only</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available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in</w:t>
      </w:r>
      <w:proofErr w:type="spellEnd"/>
      <w:r w:rsidRPr="00BA03CC">
        <w:rPr>
          <w:rFonts w:ascii="inherit" w:eastAsia="Times New Roman" w:hAnsi="inherit" w:cs="Segoe UI"/>
          <w:color w:val="262626"/>
          <w:sz w:val="24"/>
          <w:szCs w:val="24"/>
          <w:lang w:eastAsia="uk-UA"/>
        </w:rPr>
        <w:t xml:space="preserve"> a </w:t>
      </w:r>
      <w:proofErr w:type="spellStart"/>
      <w:r w:rsidRPr="00BA03CC">
        <w:rPr>
          <w:rFonts w:ascii="inherit" w:eastAsia="Times New Roman" w:hAnsi="inherit" w:cs="Segoe UI"/>
          <w:color w:val="262626"/>
          <w:sz w:val="24"/>
          <w:szCs w:val="24"/>
          <w:lang w:eastAsia="uk-UA"/>
        </w:rPr>
        <w:t>double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pack</w:t>
      </w:r>
      <w:proofErr w:type="spellEnd"/>
      <w:r w:rsidRPr="00BA03CC">
        <w:rPr>
          <w:rFonts w:ascii="inherit" w:eastAsia="Times New Roman" w:hAnsi="inherit" w:cs="Segoe UI"/>
          <w:color w:val="262626"/>
          <w:sz w:val="24"/>
          <w:szCs w:val="24"/>
          <w:lang w:eastAsia="uk-UA"/>
        </w:rPr>
        <w:t>.</w:t>
      </w:r>
    </w:p>
    <w:p w14:paraId="478EED9A" w14:textId="77777777" w:rsidR="00BA03CC" w:rsidRPr="00BA03CC" w:rsidRDefault="00BA03CC" w:rsidP="00BA03CC">
      <w:pPr>
        <w:numPr>
          <w:ilvl w:val="0"/>
          <w:numId w:val="5"/>
        </w:numPr>
        <w:shd w:val="clear" w:color="auto" w:fill="FFFFFF"/>
        <w:spacing w:beforeAutospacing="1" w:after="0" w:afterAutospacing="1" w:line="240" w:lineRule="auto"/>
        <w:textAlignment w:val="baseline"/>
        <w:rPr>
          <w:rFonts w:ascii="inherit" w:eastAsia="Times New Roman" w:hAnsi="inherit" w:cs="Segoe UI"/>
          <w:color w:val="262626"/>
          <w:sz w:val="24"/>
          <w:szCs w:val="24"/>
          <w:lang w:eastAsia="uk-UA"/>
        </w:rPr>
      </w:pPr>
      <w:proofErr w:type="spellStart"/>
      <w:r w:rsidRPr="00BA03CC">
        <w:rPr>
          <w:rFonts w:ascii="inherit" w:eastAsia="Times New Roman" w:hAnsi="inherit" w:cs="Segoe UI"/>
          <w:color w:val="262626"/>
          <w:sz w:val="24"/>
          <w:szCs w:val="24"/>
          <w:lang w:eastAsia="uk-UA"/>
        </w:rPr>
        <w:t>Set</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the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current</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range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with</w:t>
      </w:r>
      <w:proofErr w:type="spellEnd"/>
      <w:r w:rsidRPr="00BA03CC">
        <w:rPr>
          <w:rFonts w:ascii="inherit" w:eastAsia="Times New Roman" w:hAnsi="inherit" w:cs="Segoe UI"/>
          <w:color w:val="262626"/>
          <w:sz w:val="24"/>
          <w:szCs w:val="24"/>
          <w:lang w:eastAsia="uk-UA"/>
        </w:rPr>
        <w:t> </w:t>
      </w:r>
      <w:proofErr w:type="spellStart"/>
      <w:r w:rsidRPr="00BA03CC">
        <w:rPr>
          <w:rFonts w:ascii="inherit" w:eastAsia="Times New Roman" w:hAnsi="inherit" w:cs="Courier New"/>
          <w:color w:val="262626"/>
          <w:sz w:val="24"/>
          <w:szCs w:val="24"/>
          <w:bdr w:val="none" w:sz="0" w:space="0" w:color="auto" w:frame="1"/>
          <w:lang w:eastAsia="uk-UA"/>
        </w:rPr>
        <w:t>setCurrentRange</w:t>
      </w:r>
      <w:proofErr w:type="spellEnd"/>
      <w:r w:rsidRPr="00BA03CC">
        <w:rPr>
          <w:rFonts w:ascii="inherit" w:eastAsia="Times New Roman" w:hAnsi="inherit" w:cs="Courier New"/>
          <w:color w:val="262626"/>
          <w:sz w:val="24"/>
          <w:szCs w:val="24"/>
          <w:bdr w:val="none" w:sz="0" w:space="0" w:color="auto" w:frame="1"/>
          <w:lang w:eastAsia="uk-UA"/>
        </w:rPr>
        <w:t>()</w:t>
      </w:r>
    </w:p>
    <w:p w14:paraId="513E014C" w14:textId="77777777" w:rsidR="00BA03CC" w:rsidRPr="00BA03CC" w:rsidRDefault="00BA03CC" w:rsidP="00BA03CC">
      <w:pPr>
        <w:numPr>
          <w:ilvl w:val="1"/>
          <w:numId w:val="5"/>
        </w:numPr>
        <w:shd w:val="clear" w:color="auto" w:fill="FFFFFF"/>
        <w:spacing w:before="100" w:beforeAutospacing="1" w:after="100" w:afterAutospacing="1" w:line="240" w:lineRule="auto"/>
        <w:textAlignment w:val="baseline"/>
        <w:rPr>
          <w:rFonts w:ascii="inherit" w:eastAsia="Times New Roman" w:hAnsi="inherit" w:cs="Segoe UI"/>
          <w:color w:val="262626"/>
          <w:sz w:val="24"/>
          <w:szCs w:val="24"/>
          <w:lang w:eastAsia="uk-UA"/>
        </w:rPr>
      </w:pPr>
      <w:proofErr w:type="spellStart"/>
      <w:r w:rsidRPr="00BA03CC">
        <w:rPr>
          <w:rFonts w:ascii="inherit" w:eastAsia="Times New Roman" w:hAnsi="inherit" w:cs="Segoe UI"/>
          <w:color w:val="262626"/>
          <w:sz w:val="24"/>
          <w:szCs w:val="24"/>
          <w:lang w:eastAsia="uk-UA"/>
        </w:rPr>
        <w:t>You</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can</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set</w:t>
      </w:r>
      <w:proofErr w:type="spellEnd"/>
      <w:r w:rsidRPr="00BA03CC">
        <w:rPr>
          <w:rFonts w:ascii="inherit" w:eastAsia="Times New Roman" w:hAnsi="inherit" w:cs="Segoe UI"/>
          <w:color w:val="262626"/>
          <w:sz w:val="24"/>
          <w:szCs w:val="24"/>
          <w:lang w:eastAsia="uk-UA"/>
        </w:rPr>
        <w:t xml:space="preserve"> 400 </w:t>
      </w:r>
      <w:proofErr w:type="spellStart"/>
      <w:r w:rsidRPr="00BA03CC">
        <w:rPr>
          <w:rFonts w:ascii="inherit" w:eastAsia="Times New Roman" w:hAnsi="inherit" w:cs="Segoe UI"/>
          <w:color w:val="262626"/>
          <w:sz w:val="24"/>
          <w:szCs w:val="24"/>
          <w:lang w:eastAsia="uk-UA"/>
        </w:rPr>
        <w:t>or</w:t>
      </w:r>
      <w:proofErr w:type="spellEnd"/>
      <w:r w:rsidRPr="00BA03CC">
        <w:rPr>
          <w:rFonts w:ascii="inherit" w:eastAsia="Times New Roman" w:hAnsi="inherit" w:cs="Segoe UI"/>
          <w:color w:val="262626"/>
          <w:sz w:val="24"/>
          <w:szCs w:val="24"/>
          <w:lang w:eastAsia="uk-UA"/>
        </w:rPr>
        <w:t xml:space="preserve"> 800 </w:t>
      </w:r>
      <w:proofErr w:type="spellStart"/>
      <w:r w:rsidRPr="00BA03CC">
        <w:rPr>
          <w:rFonts w:ascii="inherit" w:eastAsia="Times New Roman" w:hAnsi="inherit" w:cs="Segoe UI"/>
          <w:color w:val="262626"/>
          <w:sz w:val="24"/>
          <w:szCs w:val="24"/>
          <w:lang w:eastAsia="uk-UA"/>
        </w:rPr>
        <w:t>mA</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as</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the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maximum</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current</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The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smaller</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the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current</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range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the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higher</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the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resolution</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for</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the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current</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and</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the</w:t>
      </w:r>
      <w:proofErr w:type="spellEnd"/>
      <w:r w:rsidRPr="00BA03CC">
        <w:rPr>
          <w:rFonts w:ascii="inherit" w:eastAsia="Times New Roman" w:hAnsi="inherit" w:cs="Segoe UI"/>
          <w:color w:val="262626"/>
          <w:sz w:val="24"/>
          <w:szCs w:val="24"/>
          <w:lang w:eastAsia="uk-UA"/>
        </w:rPr>
        <w:t xml:space="preserve"> </w:t>
      </w:r>
      <w:proofErr w:type="spellStart"/>
      <w:r w:rsidRPr="00BA03CC">
        <w:rPr>
          <w:rFonts w:ascii="inherit" w:eastAsia="Times New Roman" w:hAnsi="inherit" w:cs="Segoe UI"/>
          <w:color w:val="262626"/>
          <w:sz w:val="24"/>
          <w:szCs w:val="24"/>
          <w:lang w:eastAsia="uk-UA"/>
        </w:rPr>
        <w:t>power</w:t>
      </w:r>
      <w:proofErr w:type="spellEnd"/>
      <w:r w:rsidRPr="00BA03CC">
        <w:rPr>
          <w:rFonts w:ascii="inherit" w:eastAsia="Times New Roman" w:hAnsi="inherit" w:cs="Segoe UI"/>
          <w:color w:val="262626"/>
          <w:sz w:val="24"/>
          <w:szCs w:val="24"/>
          <w:lang w:eastAsia="uk-UA"/>
        </w:rPr>
        <w:t>.</w:t>
      </w:r>
    </w:p>
    <w:p w14:paraId="52C4902F" w14:textId="77777777" w:rsidR="00BA03CC" w:rsidRPr="00BA03CC" w:rsidRDefault="00BA03CC" w:rsidP="00BA03CC">
      <w:pPr>
        <w:spacing w:before="615" w:after="615" w:line="240" w:lineRule="auto"/>
        <w:rPr>
          <w:rFonts w:ascii="Times New Roman" w:eastAsia="Times New Roman" w:hAnsi="Times New Roman" w:cs="Times New Roman"/>
          <w:sz w:val="24"/>
          <w:szCs w:val="24"/>
          <w:lang w:eastAsia="uk-UA"/>
        </w:rPr>
      </w:pPr>
      <w:r w:rsidRPr="00BA03CC">
        <w:rPr>
          <w:rFonts w:ascii="Times New Roman" w:eastAsia="Times New Roman" w:hAnsi="Times New Roman" w:cs="Times New Roman"/>
          <w:sz w:val="24"/>
          <w:szCs w:val="24"/>
          <w:lang w:eastAsia="uk-UA"/>
        </w:rPr>
        <w:pict w14:anchorId="14226BDC">
          <v:rect id="_x0000_i1107" style="width:0;height:.75pt" o:hralign="center" o:hrstd="t" o:hrnoshade="t" o:hr="t" fillcolor="#262626" stroked="f"/>
        </w:pict>
      </w:r>
    </w:p>
    <w:p w14:paraId="59DC312A" w14:textId="77777777" w:rsidR="00BA03CC" w:rsidRPr="00BA03CC" w:rsidRDefault="00BA03CC" w:rsidP="00BA03CC">
      <w:pPr>
        <w:shd w:val="clear" w:color="auto" w:fill="FFFFFF"/>
        <w:spacing w:after="0" w:line="240" w:lineRule="auto"/>
        <w:textAlignment w:val="baseline"/>
        <w:outlineLvl w:val="2"/>
        <w:rPr>
          <w:rFonts w:ascii="Segoe UI" w:eastAsia="Times New Roman" w:hAnsi="Segoe UI" w:cs="Segoe UI"/>
          <w:b/>
          <w:bCs/>
          <w:color w:val="FF4500"/>
          <w:sz w:val="31"/>
          <w:szCs w:val="31"/>
          <w:lang w:eastAsia="uk-UA"/>
        </w:rPr>
      </w:pPr>
      <w:proofErr w:type="spellStart"/>
      <w:r w:rsidRPr="00BA03CC">
        <w:rPr>
          <w:rFonts w:ascii="inherit" w:eastAsia="Times New Roman" w:hAnsi="inherit" w:cs="Segoe UI"/>
          <w:b/>
          <w:bCs/>
          <w:color w:val="FF4500"/>
          <w:sz w:val="31"/>
          <w:szCs w:val="31"/>
          <w:bdr w:val="none" w:sz="0" w:space="0" w:color="auto" w:frame="1"/>
          <w:lang w:eastAsia="uk-UA"/>
        </w:rPr>
        <w:t>Test</w:t>
      </w:r>
      <w:proofErr w:type="spellEnd"/>
      <w:r w:rsidRPr="00BA03CC">
        <w:rPr>
          <w:rFonts w:ascii="inherit" w:eastAsia="Times New Roman" w:hAnsi="inherit" w:cs="Segoe UI"/>
          <w:b/>
          <w:bCs/>
          <w:color w:val="FF4500"/>
          <w:sz w:val="31"/>
          <w:szCs w:val="31"/>
          <w:bdr w:val="none" w:sz="0" w:space="0" w:color="auto" w:frame="1"/>
          <w:lang w:eastAsia="uk-UA"/>
        </w:rPr>
        <w:t xml:space="preserve"> </w:t>
      </w:r>
      <w:proofErr w:type="spellStart"/>
      <w:r w:rsidRPr="00BA03CC">
        <w:rPr>
          <w:rFonts w:ascii="inherit" w:eastAsia="Times New Roman" w:hAnsi="inherit" w:cs="Segoe UI"/>
          <w:b/>
          <w:bCs/>
          <w:color w:val="FF4500"/>
          <w:sz w:val="31"/>
          <w:szCs w:val="31"/>
          <w:bdr w:val="none" w:sz="0" w:space="0" w:color="auto" w:frame="1"/>
          <w:lang w:eastAsia="uk-UA"/>
        </w:rPr>
        <w:t>Results</w:t>
      </w:r>
      <w:proofErr w:type="spellEnd"/>
    </w:p>
    <w:p w14:paraId="6F570D25" w14:textId="77777777" w:rsidR="00BA03CC" w:rsidRPr="00BA03CC" w:rsidRDefault="00BA03CC" w:rsidP="00BA03CC">
      <w:pPr>
        <w:shd w:val="clear" w:color="auto" w:fill="FFFFFF"/>
        <w:spacing w:after="100" w:afterAutospacing="1" w:line="240" w:lineRule="auto"/>
        <w:textAlignment w:val="baseline"/>
        <w:rPr>
          <w:rFonts w:ascii="Segoe UI" w:eastAsia="Times New Roman" w:hAnsi="Segoe UI" w:cs="Segoe UI"/>
          <w:color w:val="262626"/>
          <w:sz w:val="24"/>
          <w:szCs w:val="24"/>
          <w:lang w:eastAsia="uk-UA"/>
        </w:rPr>
      </w:pPr>
      <w:proofErr w:type="spellStart"/>
      <w:r w:rsidRPr="00BA03CC">
        <w:rPr>
          <w:rFonts w:ascii="Segoe UI" w:eastAsia="Times New Roman" w:hAnsi="Segoe UI" w:cs="Segoe UI"/>
          <w:color w:val="262626"/>
          <w:sz w:val="24"/>
          <w:szCs w:val="24"/>
          <w:lang w:eastAsia="uk-UA"/>
        </w:rPr>
        <w:t>After</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you</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upload</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the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code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to</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the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Arduino</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board</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you</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can</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start</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testing</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the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setup</w:t>
      </w:r>
      <w:proofErr w:type="spellEnd"/>
      <w:r w:rsidRPr="00BA03CC">
        <w:rPr>
          <w:rFonts w:ascii="Segoe UI" w:eastAsia="Times New Roman" w:hAnsi="Segoe UI" w:cs="Segoe UI"/>
          <w:color w:val="262626"/>
          <w:sz w:val="24"/>
          <w:szCs w:val="24"/>
          <w:lang w:eastAsia="uk-UA"/>
        </w:rPr>
        <w:t>.</w:t>
      </w:r>
    </w:p>
    <w:p w14:paraId="79A02C10" w14:textId="77777777" w:rsidR="00BA03CC" w:rsidRPr="00BA03CC" w:rsidRDefault="00BA03CC" w:rsidP="00BA03CC">
      <w:pPr>
        <w:shd w:val="clear" w:color="auto" w:fill="FFFFFF"/>
        <w:spacing w:after="100" w:afterAutospacing="1" w:line="240" w:lineRule="auto"/>
        <w:textAlignment w:val="baseline"/>
        <w:rPr>
          <w:rFonts w:ascii="Segoe UI" w:eastAsia="Times New Roman" w:hAnsi="Segoe UI" w:cs="Segoe UI"/>
          <w:color w:val="262626"/>
          <w:sz w:val="24"/>
          <w:szCs w:val="24"/>
          <w:lang w:eastAsia="uk-UA"/>
        </w:rPr>
      </w:pPr>
      <w:proofErr w:type="spellStart"/>
      <w:r w:rsidRPr="00BA03CC">
        <w:rPr>
          <w:rFonts w:ascii="Segoe UI" w:eastAsia="Times New Roman" w:hAnsi="Segoe UI" w:cs="Segoe UI"/>
          <w:color w:val="262626"/>
          <w:sz w:val="24"/>
          <w:szCs w:val="24"/>
          <w:lang w:eastAsia="uk-UA"/>
        </w:rPr>
        <w:t>First</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connect</w:t>
      </w:r>
      <w:proofErr w:type="spellEnd"/>
      <w:r w:rsidRPr="00BA03CC">
        <w:rPr>
          <w:rFonts w:ascii="Segoe UI" w:eastAsia="Times New Roman" w:hAnsi="Segoe UI" w:cs="Segoe UI"/>
          <w:color w:val="262626"/>
          <w:sz w:val="24"/>
          <w:szCs w:val="24"/>
          <w:lang w:eastAsia="uk-UA"/>
        </w:rPr>
        <w:t xml:space="preserve"> 3.7V </w:t>
      </w:r>
      <w:proofErr w:type="spellStart"/>
      <w:r w:rsidRPr="00BA03CC">
        <w:rPr>
          <w:rFonts w:ascii="Segoe UI" w:eastAsia="Times New Roman" w:hAnsi="Segoe UI" w:cs="Segoe UI"/>
          <w:color w:val="262626"/>
          <w:sz w:val="24"/>
          <w:szCs w:val="24"/>
          <w:lang w:eastAsia="uk-UA"/>
        </w:rPr>
        <w:t>Lithium-ion</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Battery</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to</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the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Vin</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Pin</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and</w:t>
      </w:r>
      <w:proofErr w:type="spellEnd"/>
      <w:r w:rsidRPr="00BA03CC">
        <w:rPr>
          <w:rFonts w:ascii="Segoe UI" w:eastAsia="Times New Roman" w:hAnsi="Segoe UI" w:cs="Segoe UI"/>
          <w:color w:val="262626"/>
          <w:sz w:val="24"/>
          <w:szCs w:val="24"/>
          <w:lang w:eastAsia="uk-UA"/>
        </w:rPr>
        <w:t xml:space="preserve"> a DC </w:t>
      </w:r>
      <w:proofErr w:type="spellStart"/>
      <w:r w:rsidRPr="00BA03CC">
        <w:rPr>
          <w:rFonts w:ascii="Segoe UI" w:eastAsia="Times New Roman" w:hAnsi="Segoe UI" w:cs="Segoe UI"/>
          <w:color w:val="262626"/>
          <w:sz w:val="24"/>
          <w:szCs w:val="24"/>
          <w:lang w:eastAsia="uk-UA"/>
        </w:rPr>
        <w:t>motor</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to</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Vin</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Pin</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The</w:t>
      </w:r>
      <w:proofErr w:type="spellEnd"/>
      <w:r w:rsidRPr="00BA03CC">
        <w:rPr>
          <w:rFonts w:ascii="Segoe UI" w:eastAsia="Times New Roman" w:hAnsi="Segoe UI" w:cs="Segoe UI"/>
          <w:color w:val="262626"/>
          <w:sz w:val="24"/>
          <w:szCs w:val="24"/>
          <w:lang w:eastAsia="uk-UA"/>
        </w:rPr>
        <w:t xml:space="preserve"> DC </w:t>
      </w:r>
      <w:proofErr w:type="spellStart"/>
      <w:r w:rsidRPr="00BA03CC">
        <w:rPr>
          <w:rFonts w:ascii="Segoe UI" w:eastAsia="Times New Roman" w:hAnsi="Segoe UI" w:cs="Segoe UI"/>
          <w:color w:val="262626"/>
          <w:sz w:val="24"/>
          <w:szCs w:val="24"/>
          <w:lang w:eastAsia="uk-UA"/>
        </w:rPr>
        <w:t>motor</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will</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start</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rotating</w:t>
      </w:r>
      <w:proofErr w:type="spellEnd"/>
      <w:r w:rsidRPr="00BA03CC">
        <w:rPr>
          <w:rFonts w:ascii="Segoe UI" w:eastAsia="Times New Roman" w:hAnsi="Segoe UI" w:cs="Segoe UI"/>
          <w:color w:val="262626"/>
          <w:sz w:val="24"/>
          <w:szCs w:val="24"/>
          <w:lang w:eastAsia="uk-UA"/>
        </w:rPr>
        <w:t>.</w:t>
      </w:r>
    </w:p>
    <w:p w14:paraId="10C76A1C" w14:textId="70E42959" w:rsidR="00BA03CC" w:rsidRPr="00BA03CC" w:rsidRDefault="00BA03CC" w:rsidP="00BA03CC">
      <w:pPr>
        <w:shd w:val="clear" w:color="auto" w:fill="FFFFFF"/>
        <w:spacing w:after="0" w:afterAutospacing="1" w:line="240" w:lineRule="auto"/>
        <w:textAlignment w:val="baseline"/>
        <w:rPr>
          <w:rFonts w:ascii="Segoe UI" w:eastAsia="Times New Roman" w:hAnsi="Segoe UI" w:cs="Segoe UI"/>
          <w:color w:val="262626"/>
          <w:sz w:val="24"/>
          <w:szCs w:val="24"/>
          <w:lang w:eastAsia="uk-UA"/>
        </w:rPr>
      </w:pPr>
      <w:r w:rsidRPr="00BA03CC">
        <w:rPr>
          <w:rFonts w:ascii="inherit" w:eastAsia="Times New Roman" w:hAnsi="inherit" w:cs="Segoe UI"/>
          <w:noProof/>
          <w:color w:val="0000FF"/>
          <w:sz w:val="24"/>
          <w:szCs w:val="24"/>
          <w:bdr w:val="none" w:sz="0" w:space="0" w:color="auto" w:frame="1"/>
          <w:lang w:eastAsia="uk-UA"/>
        </w:rPr>
        <w:lastRenderedPageBreak/>
        <w:drawing>
          <wp:inline distT="0" distB="0" distL="0" distR="0" wp14:anchorId="0790A048" wp14:editId="4B6B5D39">
            <wp:extent cx="5708650" cy="3429000"/>
            <wp:effectExtent l="0" t="0" r="6350" b="0"/>
            <wp:docPr id="25" name="Picture 25" descr="INA226 Current Sensor Load Test">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NA226 Current Sensor Load Test">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8650" cy="3429000"/>
                    </a:xfrm>
                    <a:prstGeom prst="rect">
                      <a:avLst/>
                    </a:prstGeom>
                    <a:noFill/>
                    <a:ln>
                      <a:noFill/>
                    </a:ln>
                  </pic:spPr>
                </pic:pic>
              </a:graphicData>
            </a:graphic>
          </wp:inline>
        </w:drawing>
      </w:r>
    </w:p>
    <w:p w14:paraId="4D3E773B" w14:textId="77777777" w:rsidR="00BA03CC" w:rsidRPr="00BA03CC" w:rsidRDefault="00BA03CC" w:rsidP="00BA03CC">
      <w:pPr>
        <w:shd w:val="clear" w:color="auto" w:fill="FFFFFF"/>
        <w:spacing w:after="100" w:afterAutospacing="1" w:line="240" w:lineRule="auto"/>
        <w:textAlignment w:val="baseline"/>
        <w:rPr>
          <w:rFonts w:ascii="Segoe UI" w:eastAsia="Times New Roman" w:hAnsi="Segoe UI" w:cs="Segoe UI"/>
          <w:color w:val="262626"/>
          <w:sz w:val="24"/>
          <w:szCs w:val="24"/>
          <w:lang w:eastAsia="uk-UA"/>
        </w:rPr>
      </w:pPr>
      <w:proofErr w:type="spellStart"/>
      <w:r w:rsidRPr="00BA03CC">
        <w:rPr>
          <w:rFonts w:ascii="Segoe UI" w:eastAsia="Times New Roman" w:hAnsi="Segoe UI" w:cs="Segoe UI"/>
          <w:color w:val="262626"/>
          <w:sz w:val="24"/>
          <w:szCs w:val="24"/>
          <w:lang w:eastAsia="uk-UA"/>
        </w:rPr>
        <w:t>Now</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open</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the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Serial</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Monitor</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and</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you</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will</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see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the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following</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results</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for</w:t>
      </w:r>
      <w:proofErr w:type="spellEnd"/>
      <w:r w:rsidRPr="00BA03CC">
        <w:rPr>
          <w:rFonts w:ascii="Segoe UI" w:eastAsia="Times New Roman" w:hAnsi="Segoe UI" w:cs="Segoe UI"/>
          <w:color w:val="262626"/>
          <w:sz w:val="24"/>
          <w:szCs w:val="24"/>
          <w:lang w:eastAsia="uk-UA"/>
        </w:rPr>
        <w:t xml:space="preserve"> 3.7V </w:t>
      </w:r>
      <w:proofErr w:type="spellStart"/>
      <w:r w:rsidRPr="00BA03CC">
        <w:rPr>
          <w:rFonts w:ascii="Segoe UI" w:eastAsia="Times New Roman" w:hAnsi="Segoe UI" w:cs="Segoe UI"/>
          <w:color w:val="262626"/>
          <w:sz w:val="24"/>
          <w:szCs w:val="24"/>
          <w:lang w:eastAsia="uk-UA"/>
        </w:rPr>
        <w:t>Source</w:t>
      </w:r>
      <w:proofErr w:type="spellEnd"/>
      <w:r w:rsidRPr="00BA03CC">
        <w:rPr>
          <w:rFonts w:ascii="Segoe UI" w:eastAsia="Times New Roman" w:hAnsi="Segoe UI" w:cs="Segoe UI"/>
          <w:color w:val="262626"/>
          <w:sz w:val="24"/>
          <w:szCs w:val="24"/>
          <w:lang w:eastAsia="uk-UA"/>
        </w:rPr>
        <w:t>.</w:t>
      </w:r>
    </w:p>
    <w:p w14:paraId="70710213" w14:textId="6955839A" w:rsidR="00BA03CC" w:rsidRPr="00BA03CC" w:rsidRDefault="00BA03CC" w:rsidP="00BA03CC">
      <w:pPr>
        <w:shd w:val="clear" w:color="auto" w:fill="FFFFFF"/>
        <w:spacing w:after="0" w:afterAutospacing="1" w:line="240" w:lineRule="auto"/>
        <w:textAlignment w:val="baseline"/>
        <w:rPr>
          <w:rFonts w:ascii="Segoe UI" w:eastAsia="Times New Roman" w:hAnsi="Segoe UI" w:cs="Segoe UI"/>
          <w:color w:val="262626"/>
          <w:sz w:val="24"/>
          <w:szCs w:val="24"/>
          <w:lang w:eastAsia="uk-UA"/>
        </w:rPr>
      </w:pPr>
      <w:r w:rsidRPr="00BA03CC">
        <w:rPr>
          <w:rFonts w:ascii="inherit" w:eastAsia="Times New Roman" w:hAnsi="inherit" w:cs="Segoe UI"/>
          <w:noProof/>
          <w:color w:val="0000FF"/>
          <w:sz w:val="24"/>
          <w:szCs w:val="24"/>
          <w:bdr w:val="none" w:sz="0" w:space="0" w:color="auto" w:frame="1"/>
          <w:lang w:eastAsia="uk-UA"/>
        </w:rPr>
        <w:drawing>
          <wp:inline distT="0" distB="0" distL="0" distR="0" wp14:anchorId="526196F6" wp14:editId="0D6B52D6">
            <wp:extent cx="3746500" cy="3429000"/>
            <wp:effectExtent l="0" t="0" r="6350" b="0"/>
            <wp:docPr id="24" name="Picture 24">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6500" cy="3429000"/>
                    </a:xfrm>
                    <a:prstGeom prst="rect">
                      <a:avLst/>
                    </a:prstGeom>
                    <a:noFill/>
                    <a:ln>
                      <a:noFill/>
                    </a:ln>
                  </pic:spPr>
                </pic:pic>
              </a:graphicData>
            </a:graphic>
          </wp:inline>
        </w:drawing>
      </w:r>
    </w:p>
    <w:p w14:paraId="3A698578" w14:textId="77777777" w:rsidR="00BA03CC" w:rsidRPr="00BA03CC" w:rsidRDefault="00BA03CC" w:rsidP="00BA03CC">
      <w:pPr>
        <w:shd w:val="clear" w:color="auto" w:fill="FFFFFF"/>
        <w:spacing w:after="100" w:afterAutospacing="1" w:line="240" w:lineRule="auto"/>
        <w:textAlignment w:val="baseline"/>
        <w:rPr>
          <w:rFonts w:ascii="Segoe UI" w:eastAsia="Times New Roman" w:hAnsi="Segoe UI" w:cs="Segoe UI"/>
          <w:color w:val="262626"/>
          <w:sz w:val="24"/>
          <w:szCs w:val="24"/>
          <w:lang w:eastAsia="uk-UA"/>
        </w:rPr>
      </w:pPr>
      <w:proofErr w:type="spellStart"/>
      <w:r w:rsidRPr="00BA03CC">
        <w:rPr>
          <w:rFonts w:ascii="Segoe UI" w:eastAsia="Times New Roman" w:hAnsi="Segoe UI" w:cs="Segoe UI"/>
          <w:color w:val="262626"/>
          <w:sz w:val="24"/>
          <w:szCs w:val="24"/>
          <w:lang w:eastAsia="uk-UA"/>
        </w:rPr>
        <w:t>Remove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the</w:t>
      </w:r>
      <w:proofErr w:type="spellEnd"/>
      <w:r w:rsidRPr="00BA03CC">
        <w:rPr>
          <w:rFonts w:ascii="Segoe UI" w:eastAsia="Times New Roman" w:hAnsi="Segoe UI" w:cs="Segoe UI"/>
          <w:color w:val="262626"/>
          <w:sz w:val="24"/>
          <w:szCs w:val="24"/>
          <w:lang w:eastAsia="uk-UA"/>
        </w:rPr>
        <w:t xml:space="preserve"> 3.7V </w:t>
      </w:r>
      <w:proofErr w:type="spellStart"/>
      <w:r w:rsidRPr="00BA03CC">
        <w:rPr>
          <w:rFonts w:ascii="Segoe UI" w:eastAsia="Times New Roman" w:hAnsi="Segoe UI" w:cs="Segoe UI"/>
          <w:color w:val="262626"/>
          <w:sz w:val="24"/>
          <w:szCs w:val="24"/>
          <w:lang w:eastAsia="uk-UA"/>
        </w:rPr>
        <w:t>Battery</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and</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connect</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the</w:t>
      </w:r>
      <w:proofErr w:type="spellEnd"/>
      <w:r w:rsidRPr="00BA03CC">
        <w:rPr>
          <w:rFonts w:ascii="Segoe UI" w:eastAsia="Times New Roman" w:hAnsi="Segoe UI" w:cs="Segoe UI"/>
          <w:color w:val="262626"/>
          <w:sz w:val="24"/>
          <w:szCs w:val="24"/>
          <w:lang w:eastAsia="uk-UA"/>
        </w:rPr>
        <w:t xml:space="preserve"> 9V </w:t>
      </w:r>
      <w:proofErr w:type="spellStart"/>
      <w:r w:rsidRPr="00BA03CC">
        <w:rPr>
          <w:rFonts w:ascii="Segoe UI" w:eastAsia="Times New Roman" w:hAnsi="Segoe UI" w:cs="Segoe UI"/>
          <w:color w:val="262626"/>
          <w:sz w:val="24"/>
          <w:szCs w:val="24"/>
          <w:lang w:eastAsia="uk-UA"/>
        </w:rPr>
        <w:t>Battery</w:t>
      </w:r>
      <w:proofErr w:type="spellEnd"/>
      <w:r w:rsidRPr="00BA03CC">
        <w:rPr>
          <w:rFonts w:ascii="Segoe UI" w:eastAsia="Times New Roman" w:hAnsi="Segoe UI" w:cs="Segoe UI"/>
          <w:color w:val="262626"/>
          <w:sz w:val="24"/>
          <w:szCs w:val="24"/>
          <w:lang w:eastAsia="uk-UA"/>
        </w:rPr>
        <w:t>.</w:t>
      </w:r>
    </w:p>
    <w:p w14:paraId="7D321C17" w14:textId="6C01CD54" w:rsidR="00BA03CC" w:rsidRPr="00BA03CC" w:rsidRDefault="00BA03CC" w:rsidP="00BA03CC">
      <w:pPr>
        <w:shd w:val="clear" w:color="auto" w:fill="FFFFFF"/>
        <w:spacing w:after="0" w:afterAutospacing="1" w:line="240" w:lineRule="auto"/>
        <w:textAlignment w:val="baseline"/>
        <w:rPr>
          <w:rFonts w:ascii="Segoe UI" w:eastAsia="Times New Roman" w:hAnsi="Segoe UI" w:cs="Segoe UI"/>
          <w:color w:val="262626"/>
          <w:sz w:val="24"/>
          <w:szCs w:val="24"/>
          <w:lang w:eastAsia="uk-UA"/>
        </w:rPr>
      </w:pPr>
      <w:r w:rsidRPr="00BA03CC">
        <w:rPr>
          <w:rFonts w:ascii="inherit" w:eastAsia="Times New Roman" w:hAnsi="inherit" w:cs="Segoe UI"/>
          <w:noProof/>
          <w:color w:val="0000FF"/>
          <w:sz w:val="24"/>
          <w:szCs w:val="24"/>
          <w:bdr w:val="none" w:sz="0" w:space="0" w:color="auto" w:frame="1"/>
          <w:lang w:eastAsia="uk-UA"/>
        </w:rPr>
        <w:lastRenderedPageBreak/>
        <w:drawing>
          <wp:inline distT="0" distB="0" distL="0" distR="0" wp14:anchorId="04E94D0A" wp14:editId="7808285F">
            <wp:extent cx="5302250" cy="3429000"/>
            <wp:effectExtent l="0" t="0" r="0" b="0"/>
            <wp:docPr id="23" name="Picture 23">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2250" cy="3429000"/>
                    </a:xfrm>
                    <a:prstGeom prst="rect">
                      <a:avLst/>
                    </a:prstGeom>
                    <a:noFill/>
                    <a:ln>
                      <a:noFill/>
                    </a:ln>
                  </pic:spPr>
                </pic:pic>
              </a:graphicData>
            </a:graphic>
          </wp:inline>
        </w:drawing>
      </w:r>
    </w:p>
    <w:p w14:paraId="066C93D9" w14:textId="77777777" w:rsidR="00BA03CC" w:rsidRPr="00BA03CC" w:rsidRDefault="00BA03CC" w:rsidP="00BA03CC">
      <w:pPr>
        <w:shd w:val="clear" w:color="auto" w:fill="FFFFFF"/>
        <w:spacing w:after="100" w:afterAutospacing="1" w:line="240" w:lineRule="auto"/>
        <w:textAlignment w:val="baseline"/>
        <w:rPr>
          <w:rFonts w:ascii="Segoe UI" w:eastAsia="Times New Roman" w:hAnsi="Segoe UI" w:cs="Segoe UI"/>
          <w:color w:val="262626"/>
          <w:sz w:val="24"/>
          <w:szCs w:val="24"/>
          <w:lang w:eastAsia="uk-UA"/>
        </w:rPr>
      </w:pPr>
      <w:proofErr w:type="spellStart"/>
      <w:r w:rsidRPr="00BA03CC">
        <w:rPr>
          <w:rFonts w:ascii="Segoe UI" w:eastAsia="Times New Roman" w:hAnsi="Segoe UI" w:cs="Segoe UI"/>
          <w:color w:val="262626"/>
          <w:sz w:val="24"/>
          <w:szCs w:val="24"/>
          <w:lang w:eastAsia="uk-UA"/>
        </w:rPr>
        <w:t>The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same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circuit</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when</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tested</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with</w:t>
      </w:r>
      <w:proofErr w:type="spellEnd"/>
      <w:r w:rsidRPr="00BA03CC">
        <w:rPr>
          <w:rFonts w:ascii="Segoe UI" w:eastAsia="Times New Roman" w:hAnsi="Segoe UI" w:cs="Segoe UI"/>
          <w:color w:val="262626"/>
          <w:sz w:val="24"/>
          <w:szCs w:val="24"/>
          <w:lang w:eastAsia="uk-UA"/>
        </w:rPr>
        <w:t xml:space="preserve"> 9V DC </w:t>
      </w:r>
      <w:proofErr w:type="spellStart"/>
      <w:r w:rsidRPr="00BA03CC">
        <w:rPr>
          <w:rFonts w:ascii="Segoe UI" w:eastAsia="Times New Roman" w:hAnsi="Segoe UI" w:cs="Segoe UI"/>
          <w:color w:val="262626"/>
          <w:sz w:val="24"/>
          <w:szCs w:val="24"/>
          <w:lang w:eastAsia="uk-UA"/>
        </w:rPr>
        <w:t>source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gives</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following</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results</w:t>
      </w:r>
      <w:proofErr w:type="spellEnd"/>
      <w:r w:rsidRPr="00BA03CC">
        <w:rPr>
          <w:rFonts w:ascii="Segoe UI" w:eastAsia="Times New Roman" w:hAnsi="Segoe UI" w:cs="Segoe UI"/>
          <w:color w:val="262626"/>
          <w:sz w:val="24"/>
          <w:szCs w:val="24"/>
          <w:lang w:eastAsia="uk-UA"/>
        </w:rPr>
        <w:t>.</w:t>
      </w:r>
    </w:p>
    <w:p w14:paraId="0E70981E" w14:textId="11EB58B0" w:rsidR="00BA03CC" w:rsidRPr="00BA03CC" w:rsidRDefault="00BA03CC" w:rsidP="00BA03CC">
      <w:pPr>
        <w:shd w:val="clear" w:color="auto" w:fill="FFFFFF"/>
        <w:spacing w:after="0" w:afterAutospacing="1" w:line="240" w:lineRule="auto"/>
        <w:textAlignment w:val="baseline"/>
        <w:rPr>
          <w:rFonts w:ascii="Segoe UI" w:eastAsia="Times New Roman" w:hAnsi="Segoe UI" w:cs="Segoe UI"/>
          <w:color w:val="262626"/>
          <w:sz w:val="24"/>
          <w:szCs w:val="24"/>
          <w:lang w:eastAsia="uk-UA"/>
        </w:rPr>
      </w:pPr>
      <w:r w:rsidRPr="00BA03CC">
        <w:rPr>
          <w:rFonts w:ascii="inherit" w:eastAsia="Times New Roman" w:hAnsi="inherit" w:cs="Segoe UI"/>
          <w:noProof/>
          <w:color w:val="0000FF"/>
          <w:sz w:val="24"/>
          <w:szCs w:val="24"/>
          <w:bdr w:val="none" w:sz="0" w:space="0" w:color="auto" w:frame="1"/>
          <w:lang w:eastAsia="uk-UA"/>
        </w:rPr>
        <w:drawing>
          <wp:inline distT="0" distB="0" distL="0" distR="0" wp14:anchorId="053D1ACE" wp14:editId="59EA7084">
            <wp:extent cx="3733800" cy="3429000"/>
            <wp:effectExtent l="0" t="0" r="0" b="0"/>
            <wp:docPr id="22" name="Picture 22">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33800" cy="3429000"/>
                    </a:xfrm>
                    <a:prstGeom prst="rect">
                      <a:avLst/>
                    </a:prstGeom>
                    <a:noFill/>
                    <a:ln>
                      <a:noFill/>
                    </a:ln>
                  </pic:spPr>
                </pic:pic>
              </a:graphicData>
            </a:graphic>
          </wp:inline>
        </w:drawing>
      </w:r>
    </w:p>
    <w:p w14:paraId="108877CA" w14:textId="77777777" w:rsidR="00BA03CC" w:rsidRPr="00BA03CC" w:rsidRDefault="00BA03CC" w:rsidP="00BA03CC">
      <w:pPr>
        <w:spacing w:before="615" w:after="615" w:line="240" w:lineRule="auto"/>
        <w:rPr>
          <w:rFonts w:ascii="Times New Roman" w:eastAsia="Times New Roman" w:hAnsi="Times New Roman" w:cs="Times New Roman"/>
          <w:sz w:val="24"/>
          <w:szCs w:val="24"/>
          <w:lang w:eastAsia="uk-UA"/>
        </w:rPr>
      </w:pPr>
      <w:r w:rsidRPr="00BA03CC">
        <w:rPr>
          <w:rFonts w:ascii="Times New Roman" w:eastAsia="Times New Roman" w:hAnsi="Times New Roman" w:cs="Times New Roman"/>
          <w:sz w:val="24"/>
          <w:szCs w:val="24"/>
          <w:lang w:eastAsia="uk-UA"/>
        </w:rPr>
        <w:pict w14:anchorId="1439FDB9">
          <v:rect id="_x0000_i1112" style="width:0;height:.75pt" o:hralign="center" o:hrstd="t" o:hrnoshade="t" o:hr="t" fillcolor="#262626" stroked="f"/>
        </w:pict>
      </w:r>
    </w:p>
    <w:p w14:paraId="5E683F65" w14:textId="77777777" w:rsidR="00BA03CC" w:rsidRPr="00BA03CC" w:rsidRDefault="00BA03CC" w:rsidP="00BA03CC">
      <w:pPr>
        <w:shd w:val="clear" w:color="auto" w:fill="FFFFFF"/>
        <w:spacing w:after="0" w:line="240" w:lineRule="auto"/>
        <w:textAlignment w:val="baseline"/>
        <w:outlineLvl w:val="2"/>
        <w:rPr>
          <w:rFonts w:ascii="Segoe UI" w:eastAsia="Times New Roman" w:hAnsi="Segoe UI" w:cs="Segoe UI"/>
          <w:b/>
          <w:bCs/>
          <w:color w:val="FF4500"/>
          <w:sz w:val="31"/>
          <w:szCs w:val="31"/>
          <w:lang w:eastAsia="uk-UA"/>
        </w:rPr>
      </w:pPr>
      <w:proofErr w:type="spellStart"/>
      <w:r w:rsidRPr="00BA03CC">
        <w:rPr>
          <w:rFonts w:ascii="inherit" w:eastAsia="Times New Roman" w:hAnsi="inherit" w:cs="Segoe UI"/>
          <w:b/>
          <w:bCs/>
          <w:color w:val="FF4500"/>
          <w:sz w:val="31"/>
          <w:szCs w:val="31"/>
          <w:bdr w:val="none" w:sz="0" w:space="0" w:color="auto" w:frame="1"/>
          <w:lang w:eastAsia="uk-UA"/>
        </w:rPr>
        <w:t>Conclusion</w:t>
      </w:r>
      <w:proofErr w:type="spellEnd"/>
    </w:p>
    <w:p w14:paraId="6054FCAD" w14:textId="77777777" w:rsidR="00BA03CC" w:rsidRPr="00BA03CC" w:rsidRDefault="00BA03CC" w:rsidP="00BA03CC">
      <w:pPr>
        <w:shd w:val="clear" w:color="auto" w:fill="FFFFFF"/>
        <w:spacing w:after="100" w:afterAutospacing="1" w:line="240" w:lineRule="auto"/>
        <w:textAlignment w:val="baseline"/>
        <w:rPr>
          <w:rFonts w:ascii="Segoe UI" w:eastAsia="Times New Roman" w:hAnsi="Segoe UI" w:cs="Segoe UI"/>
          <w:color w:val="262626"/>
          <w:sz w:val="24"/>
          <w:szCs w:val="24"/>
          <w:lang w:eastAsia="uk-UA"/>
        </w:rPr>
      </w:pPr>
      <w:proofErr w:type="spellStart"/>
      <w:r w:rsidRPr="00BA03CC">
        <w:rPr>
          <w:rFonts w:ascii="Segoe UI" w:eastAsia="Times New Roman" w:hAnsi="Segoe UI" w:cs="Segoe UI"/>
          <w:color w:val="262626"/>
          <w:sz w:val="24"/>
          <w:szCs w:val="24"/>
          <w:lang w:eastAsia="uk-UA"/>
        </w:rPr>
        <w:t>In</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conclusion</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the</w:t>
      </w:r>
      <w:proofErr w:type="spellEnd"/>
      <w:r w:rsidRPr="00BA03CC">
        <w:rPr>
          <w:rFonts w:ascii="Segoe UI" w:eastAsia="Times New Roman" w:hAnsi="Segoe UI" w:cs="Segoe UI"/>
          <w:color w:val="262626"/>
          <w:sz w:val="24"/>
          <w:szCs w:val="24"/>
          <w:lang w:eastAsia="uk-UA"/>
        </w:rPr>
        <w:t xml:space="preserve"> INA226 DC </w:t>
      </w:r>
      <w:proofErr w:type="spellStart"/>
      <w:r w:rsidRPr="00BA03CC">
        <w:rPr>
          <w:rFonts w:ascii="Segoe UI" w:eastAsia="Times New Roman" w:hAnsi="Segoe UI" w:cs="Segoe UI"/>
          <w:color w:val="262626"/>
          <w:sz w:val="24"/>
          <w:szCs w:val="24"/>
          <w:lang w:eastAsia="uk-UA"/>
        </w:rPr>
        <w:t>Current</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Sensor</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Module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is</w:t>
      </w:r>
      <w:proofErr w:type="spellEnd"/>
      <w:r w:rsidRPr="00BA03CC">
        <w:rPr>
          <w:rFonts w:ascii="Segoe UI" w:eastAsia="Times New Roman" w:hAnsi="Segoe UI" w:cs="Segoe UI"/>
          <w:color w:val="262626"/>
          <w:sz w:val="24"/>
          <w:szCs w:val="24"/>
          <w:lang w:eastAsia="uk-UA"/>
        </w:rPr>
        <w:t xml:space="preserve"> a </w:t>
      </w:r>
      <w:proofErr w:type="spellStart"/>
      <w:r w:rsidRPr="00BA03CC">
        <w:rPr>
          <w:rFonts w:ascii="Segoe UI" w:eastAsia="Times New Roman" w:hAnsi="Segoe UI" w:cs="Segoe UI"/>
          <w:color w:val="262626"/>
          <w:sz w:val="24"/>
          <w:szCs w:val="24"/>
          <w:lang w:eastAsia="uk-UA"/>
        </w:rPr>
        <w:t>highly</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versatile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and</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capable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device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perfect</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for</w:t>
      </w:r>
      <w:proofErr w:type="spellEnd"/>
      <w:r w:rsidRPr="00BA03CC">
        <w:rPr>
          <w:rFonts w:ascii="Segoe UI" w:eastAsia="Times New Roman" w:hAnsi="Segoe UI" w:cs="Segoe UI"/>
          <w:color w:val="262626"/>
          <w:sz w:val="24"/>
          <w:szCs w:val="24"/>
          <w:lang w:eastAsia="uk-UA"/>
        </w:rPr>
        <w:t xml:space="preserve"> a </w:t>
      </w:r>
      <w:proofErr w:type="spellStart"/>
      <w:r w:rsidRPr="00BA03CC">
        <w:rPr>
          <w:rFonts w:ascii="Segoe UI" w:eastAsia="Times New Roman" w:hAnsi="Segoe UI" w:cs="Segoe UI"/>
          <w:color w:val="262626"/>
          <w:sz w:val="24"/>
          <w:szCs w:val="24"/>
          <w:lang w:eastAsia="uk-UA"/>
        </w:rPr>
        <w:t>wide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variety</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of</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applications</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where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precise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power</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current</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and</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voltage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monitoring</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is</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needed</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It</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has</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an</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extended</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range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compared</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to</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its</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predecessor</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the</w:t>
      </w:r>
      <w:proofErr w:type="spellEnd"/>
      <w:r w:rsidRPr="00BA03CC">
        <w:rPr>
          <w:rFonts w:ascii="Segoe UI" w:eastAsia="Times New Roman" w:hAnsi="Segoe UI" w:cs="Segoe UI"/>
          <w:color w:val="262626"/>
          <w:sz w:val="24"/>
          <w:szCs w:val="24"/>
          <w:lang w:eastAsia="uk-UA"/>
        </w:rPr>
        <w:t xml:space="preserve"> INA219, </w:t>
      </w:r>
      <w:proofErr w:type="spellStart"/>
      <w:r w:rsidRPr="00BA03CC">
        <w:rPr>
          <w:rFonts w:ascii="Segoe UI" w:eastAsia="Times New Roman" w:hAnsi="Segoe UI" w:cs="Segoe UI"/>
          <w:color w:val="262626"/>
          <w:sz w:val="24"/>
          <w:szCs w:val="24"/>
          <w:lang w:eastAsia="uk-UA"/>
        </w:rPr>
        <w:t>enabling</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the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measurement</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of</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up</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to</w:t>
      </w:r>
      <w:proofErr w:type="spellEnd"/>
      <w:r w:rsidRPr="00BA03CC">
        <w:rPr>
          <w:rFonts w:ascii="Segoe UI" w:eastAsia="Times New Roman" w:hAnsi="Segoe UI" w:cs="Segoe UI"/>
          <w:color w:val="262626"/>
          <w:sz w:val="24"/>
          <w:szCs w:val="24"/>
          <w:lang w:eastAsia="uk-UA"/>
        </w:rPr>
        <w:t xml:space="preserve"> 36V </w:t>
      </w:r>
      <w:proofErr w:type="spellStart"/>
      <w:r w:rsidRPr="00BA03CC">
        <w:rPr>
          <w:rFonts w:ascii="Segoe UI" w:eastAsia="Times New Roman" w:hAnsi="Segoe UI" w:cs="Segoe UI"/>
          <w:color w:val="262626"/>
          <w:sz w:val="24"/>
          <w:szCs w:val="24"/>
          <w:lang w:eastAsia="uk-UA"/>
        </w:rPr>
        <w:t>in</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voltage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and</w:t>
      </w:r>
      <w:proofErr w:type="spellEnd"/>
      <w:r w:rsidRPr="00BA03CC">
        <w:rPr>
          <w:rFonts w:ascii="Segoe UI" w:eastAsia="Times New Roman" w:hAnsi="Segoe UI" w:cs="Segoe UI"/>
          <w:color w:val="262626"/>
          <w:sz w:val="24"/>
          <w:szCs w:val="24"/>
          <w:lang w:eastAsia="uk-UA"/>
        </w:rPr>
        <w:t xml:space="preserve"> 20A </w:t>
      </w:r>
      <w:proofErr w:type="spellStart"/>
      <w:r w:rsidRPr="00BA03CC">
        <w:rPr>
          <w:rFonts w:ascii="Segoe UI" w:eastAsia="Times New Roman" w:hAnsi="Segoe UI" w:cs="Segoe UI"/>
          <w:color w:val="262626"/>
          <w:sz w:val="24"/>
          <w:szCs w:val="24"/>
          <w:lang w:eastAsia="uk-UA"/>
        </w:rPr>
        <w:t>in</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current</w:t>
      </w:r>
      <w:proofErr w:type="spellEnd"/>
      <w:r w:rsidRPr="00BA03CC">
        <w:rPr>
          <w:rFonts w:ascii="Segoe UI" w:eastAsia="Times New Roman" w:hAnsi="Segoe UI" w:cs="Segoe UI"/>
          <w:color w:val="262626"/>
          <w:sz w:val="24"/>
          <w:szCs w:val="24"/>
          <w:lang w:eastAsia="uk-UA"/>
        </w:rPr>
        <w:t>.</w:t>
      </w:r>
    </w:p>
    <w:p w14:paraId="376E63C5" w14:textId="77777777" w:rsidR="00BA03CC" w:rsidRPr="00BA03CC" w:rsidRDefault="00BA03CC" w:rsidP="00BA03CC">
      <w:pPr>
        <w:shd w:val="clear" w:color="auto" w:fill="FFFFFF"/>
        <w:spacing w:after="100" w:afterAutospacing="1" w:line="240" w:lineRule="auto"/>
        <w:textAlignment w:val="baseline"/>
        <w:rPr>
          <w:rFonts w:ascii="Segoe UI" w:eastAsia="Times New Roman" w:hAnsi="Segoe UI" w:cs="Segoe UI"/>
          <w:color w:val="262626"/>
          <w:sz w:val="24"/>
          <w:szCs w:val="24"/>
          <w:lang w:eastAsia="uk-UA"/>
        </w:rPr>
      </w:pPr>
      <w:proofErr w:type="spellStart"/>
      <w:r w:rsidRPr="00BA03CC">
        <w:rPr>
          <w:rFonts w:ascii="Segoe UI" w:eastAsia="Times New Roman" w:hAnsi="Segoe UI" w:cs="Segoe UI"/>
          <w:color w:val="262626"/>
          <w:sz w:val="24"/>
          <w:szCs w:val="24"/>
          <w:lang w:eastAsia="uk-UA"/>
        </w:rPr>
        <w:lastRenderedPageBreak/>
        <w:t>Interfacing</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this</w:t>
      </w:r>
      <w:proofErr w:type="spellEnd"/>
      <w:r w:rsidRPr="00BA03CC">
        <w:rPr>
          <w:rFonts w:ascii="Segoe UI" w:eastAsia="Times New Roman" w:hAnsi="Segoe UI" w:cs="Segoe UI"/>
          <w:color w:val="262626"/>
          <w:sz w:val="24"/>
          <w:szCs w:val="24"/>
          <w:lang w:eastAsia="uk-UA"/>
        </w:rPr>
        <w:t xml:space="preserve"> INA226 </w:t>
      </w:r>
      <w:proofErr w:type="spellStart"/>
      <w:r w:rsidRPr="00BA03CC">
        <w:rPr>
          <w:rFonts w:ascii="Segoe UI" w:eastAsia="Times New Roman" w:hAnsi="Segoe UI" w:cs="Segoe UI"/>
          <w:color w:val="262626"/>
          <w:sz w:val="24"/>
          <w:szCs w:val="24"/>
          <w:lang w:eastAsia="uk-UA"/>
        </w:rPr>
        <w:t>Current</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Sensor</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module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with</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an</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Arduino</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allows</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us</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to</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leverage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its</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advanced</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capabilities</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in</w:t>
      </w:r>
      <w:proofErr w:type="spellEnd"/>
      <w:r w:rsidRPr="00BA03CC">
        <w:rPr>
          <w:rFonts w:ascii="Segoe UI" w:eastAsia="Times New Roman" w:hAnsi="Segoe UI" w:cs="Segoe UI"/>
          <w:color w:val="262626"/>
          <w:sz w:val="24"/>
          <w:szCs w:val="24"/>
          <w:lang w:eastAsia="uk-UA"/>
        </w:rPr>
        <w:t xml:space="preserve"> a </w:t>
      </w:r>
      <w:proofErr w:type="spellStart"/>
      <w:r w:rsidRPr="00BA03CC">
        <w:rPr>
          <w:rFonts w:ascii="Segoe UI" w:eastAsia="Times New Roman" w:hAnsi="Segoe UI" w:cs="Segoe UI"/>
          <w:color w:val="262626"/>
          <w:sz w:val="24"/>
          <w:szCs w:val="24"/>
          <w:lang w:eastAsia="uk-UA"/>
        </w:rPr>
        <w:t>straightforward</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manner</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making</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it</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an</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invaluable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tool</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for</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those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seeking</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high-accuracy</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and</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cost-effective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monitoring</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solutions</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Thus</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by</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mastering</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the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interfacing</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of</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the</w:t>
      </w:r>
      <w:proofErr w:type="spellEnd"/>
      <w:r w:rsidRPr="00BA03CC">
        <w:rPr>
          <w:rFonts w:ascii="Segoe UI" w:eastAsia="Times New Roman" w:hAnsi="Segoe UI" w:cs="Segoe UI"/>
          <w:color w:val="262626"/>
          <w:sz w:val="24"/>
          <w:szCs w:val="24"/>
          <w:lang w:eastAsia="uk-UA"/>
        </w:rPr>
        <w:t xml:space="preserve"> INA226 </w:t>
      </w:r>
      <w:proofErr w:type="spellStart"/>
      <w:r w:rsidRPr="00BA03CC">
        <w:rPr>
          <w:rFonts w:ascii="Segoe UI" w:eastAsia="Times New Roman" w:hAnsi="Segoe UI" w:cs="Segoe UI"/>
          <w:color w:val="262626"/>
          <w:sz w:val="24"/>
          <w:szCs w:val="24"/>
          <w:lang w:eastAsia="uk-UA"/>
        </w:rPr>
        <w:t>with</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an</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Arduino</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we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can</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significantly</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enhance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our</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capacity</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to</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monitor</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and</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manage</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power</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within</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electronic</w:t>
      </w:r>
      <w:proofErr w:type="spellEnd"/>
      <w:r w:rsidRPr="00BA03CC">
        <w:rPr>
          <w:rFonts w:ascii="Segoe UI" w:eastAsia="Times New Roman" w:hAnsi="Segoe UI" w:cs="Segoe UI"/>
          <w:color w:val="262626"/>
          <w:sz w:val="24"/>
          <w:szCs w:val="24"/>
          <w:lang w:eastAsia="uk-UA"/>
        </w:rPr>
        <w:t xml:space="preserve"> </w:t>
      </w:r>
      <w:proofErr w:type="spellStart"/>
      <w:r w:rsidRPr="00BA03CC">
        <w:rPr>
          <w:rFonts w:ascii="Segoe UI" w:eastAsia="Times New Roman" w:hAnsi="Segoe UI" w:cs="Segoe UI"/>
          <w:color w:val="262626"/>
          <w:sz w:val="24"/>
          <w:szCs w:val="24"/>
          <w:lang w:eastAsia="uk-UA"/>
        </w:rPr>
        <w:t>systems</w:t>
      </w:r>
      <w:proofErr w:type="spellEnd"/>
      <w:r w:rsidRPr="00BA03CC">
        <w:rPr>
          <w:rFonts w:ascii="Segoe UI" w:eastAsia="Times New Roman" w:hAnsi="Segoe UI" w:cs="Segoe UI"/>
          <w:color w:val="262626"/>
          <w:sz w:val="24"/>
          <w:szCs w:val="24"/>
          <w:lang w:eastAsia="uk-UA"/>
        </w:rPr>
        <w:t>.</w:t>
      </w:r>
    </w:p>
    <w:p w14:paraId="5A181045" w14:textId="68350121" w:rsidR="00BA03CC" w:rsidRDefault="00BA03CC" w:rsidP="006C1393">
      <w:pPr>
        <w:shd w:val="clear" w:color="auto" w:fill="FFFFFF"/>
        <w:spacing w:after="100" w:afterAutospacing="1" w:line="240" w:lineRule="auto"/>
        <w:textAlignment w:val="baseline"/>
        <w:rPr>
          <w:rFonts w:ascii="inherit" w:eastAsia="Times New Roman" w:hAnsi="inherit" w:cs="Segoe UI"/>
          <w:color w:val="262626"/>
          <w:sz w:val="24"/>
          <w:szCs w:val="24"/>
          <w:bdr w:val="none" w:sz="0" w:space="0" w:color="auto" w:frame="1"/>
          <w:lang w:eastAsia="uk-UA"/>
        </w:rPr>
      </w:pPr>
    </w:p>
    <w:p w14:paraId="54793590" w14:textId="77777777" w:rsidR="00BA03CC" w:rsidRPr="006C1393" w:rsidRDefault="00BA03CC" w:rsidP="006C1393">
      <w:pPr>
        <w:shd w:val="clear" w:color="auto" w:fill="FFFFFF"/>
        <w:spacing w:after="100" w:afterAutospacing="1" w:line="240" w:lineRule="auto"/>
        <w:textAlignment w:val="baseline"/>
        <w:rPr>
          <w:rFonts w:ascii="inherit" w:eastAsia="Times New Roman" w:hAnsi="inherit" w:cs="Segoe UI"/>
          <w:color w:val="262626"/>
          <w:sz w:val="24"/>
          <w:szCs w:val="24"/>
          <w:bdr w:val="none" w:sz="0" w:space="0" w:color="auto" w:frame="1"/>
          <w:lang w:eastAsia="uk-UA"/>
        </w:rPr>
      </w:pPr>
    </w:p>
    <w:p w14:paraId="3D0E9800" w14:textId="17187D3B" w:rsidR="00437CE1" w:rsidRDefault="00437CE1">
      <w:pPr>
        <w:rPr>
          <w:rFonts w:ascii="Times New Roman" w:hAnsi="Times New Roman" w:cs="Times New Roman"/>
          <w:sz w:val="24"/>
          <w:szCs w:val="24"/>
        </w:rPr>
      </w:pPr>
      <w:r>
        <w:rPr>
          <w:rFonts w:ascii="Times New Roman" w:hAnsi="Times New Roman" w:cs="Times New Roman"/>
          <w:sz w:val="24"/>
          <w:szCs w:val="24"/>
        </w:rPr>
        <w:br w:type="page"/>
      </w:r>
    </w:p>
    <w:p w14:paraId="02600C45" w14:textId="77777777" w:rsidR="00437CE1" w:rsidRPr="00437CE1" w:rsidRDefault="00437CE1" w:rsidP="00437CE1">
      <w:pPr>
        <w:spacing w:before="225" w:after="225" w:line="240" w:lineRule="auto"/>
        <w:textAlignment w:val="baseline"/>
        <w:outlineLvl w:val="0"/>
        <w:rPr>
          <w:rFonts w:ascii="var(--title-font)" w:eastAsia="Times New Roman" w:hAnsi="var(--title-font)" w:cs="Times New Roman"/>
          <w:b/>
          <w:bCs/>
          <w:spacing w:val="-1"/>
          <w:kern w:val="36"/>
          <w:sz w:val="48"/>
          <w:szCs w:val="48"/>
          <w:lang w:eastAsia="uk-UA"/>
        </w:rPr>
      </w:pPr>
      <w:proofErr w:type="spellStart"/>
      <w:r w:rsidRPr="00437CE1">
        <w:rPr>
          <w:rFonts w:ascii="var(--title-font)" w:eastAsia="Times New Roman" w:hAnsi="var(--title-font)" w:cs="Times New Roman"/>
          <w:b/>
          <w:bCs/>
          <w:spacing w:val="-1"/>
          <w:kern w:val="36"/>
          <w:sz w:val="48"/>
          <w:szCs w:val="48"/>
          <w:lang w:eastAsia="uk-UA"/>
        </w:rPr>
        <w:lastRenderedPageBreak/>
        <w:t>IoT</w:t>
      </w:r>
      <w:proofErr w:type="spellEnd"/>
      <w:r w:rsidRPr="00437CE1">
        <w:rPr>
          <w:rFonts w:ascii="var(--title-font)" w:eastAsia="Times New Roman" w:hAnsi="var(--title-font)" w:cs="Times New Roman"/>
          <w:b/>
          <w:bCs/>
          <w:spacing w:val="-1"/>
          <w:kern w:val="36"/>
          <w:sz w:val="48"/>
          <w:szCs w:val="48"/>
          <w:lang w:eastAsia="uk-UA"/>
        </w:rPr>
        <w:t xml:space="preserve"> </w:t>
      </w:r>
      <w:proofErr w:type="spellStart"/>
      <w:r w:rsidRPr="00437CE1">
        <w:rPr>
          <w:rFonts w:ascii="var(--title-font)" w:eastAsia="Times New Roman" w:hAnsi="var(--title-font)" w:cs="Times New Roman"/>
          <w:b/>
          <w:bCs/>
          <w:spacing w:val="-1"/>
          <w:kern w:val="36"/>
          <w:sz w:val="48"/>
          <w:szCs w:val="48"/>
          <w:lang w:eastAsia="uk-UA"/>
        </w:rPr>
        <w:t>Based</w:t>
      </w:r>
      <w:proofErr w:type="spellEnd"/>
      <w:r w:rsidRPr="00437CE1">
        <w:rPr>
          <w:rFonts w:ascii="var(--title-font)" w:eastAsia="Times New Roman" w:hAnsi="var(--title-font)" w:cs="Times New Roman"/>
          <w:b/>
          <w:bCs/>
          <w:spacing w:val="-1"/>
          <w:kern w:val="36"/>
          <w:sz w:val="48"/>
          <w:szCs w:val="48"/>
          <w:lang w:eastAsia="uk-UA"/>
        </w:rPr>
        <w:t xml:space="preserve"> 12V </w:t>
      </w:r>
      <w:proofErr w:type="spellStart"/>
      <w:r w:rsidRPr="00437CE1">
        <w:rPr>
          <w:rFonts w:ascii="var(--title-font)" w:eastAsia="Times New Roman" w:hAnsi="var(--title-font)" w:cs="Times New Roman"/>
          <w:b/>
          <w:bCs/>
          <w:spacing w:val="-1"/>
          <w:kern w:val="36"/>
          <w:sz w:val="48"/>
          <w:szCs w:val="48"/>
          <w:lang w:eastAsia="uk-UA"/>
        </w:rPr>
        <w:t>Battery</w:t>
      </w:r>
      <w:proofErr w:type="spellEnd"/>
      <w:r w:rsidRPr="00437CE1">
        <w:rPr>
          <w:rFonts w:ascii="var(--title-font)" w:eastAsia="Times New Roman" w:hAnsi="var(--title-font)" w:cs="Times New Roman"/>
          <w:b/>
          <w:bCs/>
          <w:spacing w:val="-1"/>
          <w:kern w:val="36"/>
          <w:sz w:val="48"/>
          <w:szCs w:val="48"/>
          <w:lang w:eastAsia="uk-UA"/>
        </w:rPr>
        <w:t xml:space="preserve"> </w:t>
      </w:r>
      <w:proofErr w:type="spellStart"/>
      <w:r w:rsidRPr="00437CE1">
        <w:rPr>
          <w:rFonts w:ascii="var(--title-font)" w:eastAsia="Times New Roman" w:hAnsi="var(--title-font)" w:cs="Times New Roman"/>
          <w:b/>
          <w:bCs/>
          <w:spacing w:val="-1"/>
          <w:kern w:val="36"/>
          <w:sz w:val="48"/>
          <w:szCs w:val="48"/>
          <w:lang w:eastAsia="uk-UA"/>
        </w:rPr>
        <w:t>Monitoring</w:t>
      </w:r>
      <w:proofErr w:type="spellEnd"/>
      <w:r w:rsidRPr="00437CE1">
        <w:rPr>
          <w:rFonts w:ascii="var(--title-font)" w:eastAsia="Times New Roman" w:hAnsi="var(--title-font)" w:cs="Times New Roman"/>
          <w:b/>
          <w:bCs/>
          <w:spacing w:val="-1"/>
          <w:kern w:val="36"/>
          <w:sz w:val="48"/>
          <w:szCs w:val="48"/>
          <w:lang w:eastAsia="uk-UA"/>
        </w:rPr>
        <w:t xml:space="preserve"> </w:t>
      </w:r>
      <w:proofErr w:type="spellStart"/>
      <w:r w:rsidRPr="00437CE1">
        <w:rPr>
          <w:rFonts w:ascii="var(--title-font)" w:eastAsia="Times New Roman" w:hAnsi="var(--title-font)" w:cs="Times New Roman"/>
          <w:b/>
          <w:bCs/>
          <w:spacing w:val="-1"/>
          <w:kern w:val="36"/>
          <w:sz w:val="48"/>
          <w:szCs w:val="48"/>
          <w:lang w:eastAsia="uk-UA"/>
        </w:rPr>
        <w:t>System</w:t>
      </w:r>
      <w:proofErr w:type="spellEnd"/>
      <w:r w:rsidRPr="00437CE1">
        <w:rPr>
          <w:rFonts w:ascii="var(--title-font)" w:eastAsia="Times New Roman" w:hAnsi="var(--title-font)" w:cs="Times New Roman"/>
          <w:b/>
          <w:bCs/>
          <w:spacing w:val="-1"/>
          <w:kern w:val="36"/>
          <w:sz w:val="48"/>
          <w:szCs w:val="48"/>
          <w:lang w:eastAsia="uk-UA"/>
        </w:rPr>
        <w:t xml:space="preserve"> </w:t>
      </w:r>
      <w:proofErr w:type="spellStart"/>
      <w:r w:rsidRPr="00437CE1">
        <w:rPr>
          <w:rFonts w:ascii="var(--title-font)" w:eastAsia="Times New Roman" w:hAnsi="var(--title-font)" w:cs="Times New Roman"/>
          <w:b/>
          <w:bCs/>
          <w:spacing w:val="-1"/>
          <w:kern w:val="36"/>
          <w:sz w:val="48"/>
          <w:szCs w:val="48"/>
          <w:lang w:eastAsia="uk-UA"/>
        </w:rPr>
        <w:t>with</w:t>
      </w:r>
      <w:proofErr w:type="spellEnd"/>
      <w:r w:rsidRPr="00437CE1">
        <w:rPr>
          <w:rFonts w:ascii="var(--title-font)" w:eastAsia="Times New Roman" w:hAnsi="var(--title-font)" w:cs="Times New Roman"/>
          <w:b/>
          <w:bCs/>
          <w:spacing w:val="-1"/>
          <w:kern w:val="36"/>
          <w:sz w:val="48"/>
          <w:szCs w:val="48"/>
          <w:lang w:eastAsia="uk-UA"/>
        </w:rPr>
        <w:t xml:space="preserve"> ESP8266</w:t>
      </w:r>
    </w:p>
    <w:p w14:paraId="39C36D36" w14:textId="63D8C2CB" w:rsidR="00437CE1" w:rsidRPr="00437CE1" w:rsidRDefault="00437CE1" w:rsidP="00437CE1">
      <w:pPr>
        <w:spacing w:after="0" w:line="240" w:lineRule="auto"/>
        <w:textAlignment w:val="baseline"/>
        <w:rPr>
          <w:rFonts w:ascii="inherit" w:eastAsia="Times New Roman" w:hAnsi="inherit" w:cs="Times New Roman"/>
          <w:sz w:val="18"/>
          <w:szCs w:val="18"/>
          <w:lang w:eastAsia="uk-UA"/>
        </w:rPr>
      </w:pPr>
      <w:r w:rsidRPr="00437CE1">
        <w:rPr>
          <w:rFonts w:ascii="Segoe UI" w:eastAsia="Times New Roman" w:hAnsi="Segoe UI" w:cs="Segoe UI"/>
          <w:noProof/>
          <w:sz w:val="18"/>
          <w:szCs w:val="18"/>
          <w:bdr w:val="none" w:sz="0" w:space="0" w:color="auto" w:frame="1"/>
          <w:lang w:eastAsia="uk-UA"/>
        </w:rPr>
        <w:drawing>
          <wp:inline distT="0" distB="0" distL="0" distR="0" wp14:anchorId="576BD335" wp14:editId="471AA27F">
            <wp:extent cx="304800" cy="304800"/>
            <wp:effectExtent l="0" t="0" r="0" b="0"/>
            <wp:docPr id="19" name="Picture 19"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dmi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roofErr w:type="spellStart"/>
      <w:r w:rsidRPr="00437CE1">
        <w:rPr>
          <w:rFonts w:ascii="inherit" w:eastAsia="Times New Roman" w:hAnsi="inherit" w:cs="Segoe UI"/>
          <w:sz w:val="18"/>
          <w:szCs w:val="18"/>
          <w:bdr w:val="none" w:sz="0" w:space="0" w:color="auto" w:frame="1"/>
          <w:lang w:eastAsia="uk-UA"/>
        </w:rPr>
        <w:t>By</w:t>
      </w:r>
      <w:proofErr w:type="spellEnd"/>
      <w:r w:rsidRPr="00437CE1">
        <w:rPr>
          <w:rFonts w:ascii="Segoe UI" w:eastAsia="Times New Roman" w:hAnsi="Segoe UI" w:cs="Segoe UI"/>
          <w:sz w:val="18"/>
          <w:szCs w:val="18"/>
          <w:bdr w:val="none" w:sz="0" w:space="0" w:color="auto" w:frame="1"/>
          <w:lang w:eastAsia="uk-UA"/>
        </w:rPr>
        <w:t> </w:t>
      </w:r>
      <w:proofErr w:type="spellStart"/>
      <w:r w:rsidRPr="00437CE1">
        <w:rPr>
          <w:rFonts w:ascii="Segoe UI" w:eastAsia="Times New Roman" w:hAnsi="Segoe UI" w:cs="Segoe UI"/>
          <w:sz w:val="18"/>
          <w:szCs w:val="18"/>
          <w:bdr w:val="none" w:sz="0" w:space="0" w:color="auto" w:frame="1"/>
          <w:lang w:eastAsia="uk-UA"/>
        </w:rPr>
        <w:fldChar w:fldCharType="begin"/>
      </w:r>
      <w:r w:rsidRPr="00437CE1">
        <w:rPr>
          <w:rFonts w:ascii="Segoe UI" w:eastAsia="Times New Roman" w:hAnsi="Segoe UI" w:cs="Segoe UI"/>
          <w:sz w:val="18"/>
          <w:szCs w:val="18"/>
          <w:bdr w:val="none" w:sz="0" w:space="0" w:color="auto" w:frame="1"/>
          <w:lang w:eastAsia="uk-UA"/>
        </w:rPr>
        <w:instrText xml:space="preserve"> HYPERLINK "https://how2electronics.com/author/alex-newton/" \o "Posts by Admin" </w:instrText>
      </w:r>
      <w:r w:rsidRPr="00437CE1">
        <w:rPr>
          <w:rFonts w:ascii="Segoe UI" w:eastAsia="Times New Roman" w:hAnsi="Segoe UI" w:cs="Segoe UI"/>
          <w:sz w:val="18"/>
          <w:szCs w:val="18"/>
          <w:bdr w:val="none" w:sz="0" w:space="0" w:color="auto" w:frame="1"/>
          <w:lang w:eastAsia="uk-UA"/>
        </w:rPr>
        <w:fldChar w:fldCharType="separate"/>
      </w:r>
      <w:r w:rsidRPr="00437CE1">
        <w:rPr>
          <w:rFonts w:ascii="inherit" w:eastAsia="Times New Roman" w:hAnsi="inherit" w:cs="Segoe UI"/>
          <w:color w:val="0000FF"/>
          <w:sz w:val="18"/>
          <w:szCs w:val="18"/>
          <w:u w:val="single"/>
          <w:bdr w:val="none" w:sz="0" w:space="0" w:color="auto" w:frame="1"/>
          <w:lang w:eastAsia="uk-UA"/>
        </w:rPr>
        <w:t>Admin</w:t>
      </w:r>
      <w:r w:rsidRPr="00437CE1">
        <w:rPr>
          <w:rFonts w:ascii="Segoe UI" w:eastAsia="Times New Roman" w:hAnsi="Segoe UI" w:cs="Segoe UI"/>
          <w:sz w:val="18"/>
          <w:szCs w:val="18"/>
          <w:bdr w:val="none" w:sz="0" w:space="0" w:color="auto" w:frame="1"/>
          <w:lang w:eastAsia="uk-UA"/>
        </w:rPr>
        <w:fldChar w:fldCharType="end"/>
      </w:r>
      <w:r w:rsidRPr="00437CE1">
        <w:rPr>
          <w:rFonts w:ascii="inherit" w:eastAsia="Times New Roman" w:hAnsi="inherit" w:cs="Segoe UI"/>
          <w:sz w:val="18"/>
          <w:szCs w:val="18"/>
          <w:bdr w:val="none" w:sz="0" w:space="0" w:color="auto" w:frame="1"/>
          <w:lang w:eastAsia="uk-UA"/>
        </w:rPr>
        <w:t>Updated:</w:t>
      </w:r>
      <w:r w:rsidRPr="00437CE1">
        <w:rPr>
          <w:rFonts w:ascii="Segoe UI" w:eastAsia="Times New Roman" w:hAnsi="Segoe UI" w:cs="Segoe UI"/>
          <w:sz w:val="18"/>
          <w:szCs w:val="18"/>
          <w:bdr w:val="none" w:sz="0" w:space="0" w:color="auto" w:frame="1"/>
          <w:lang w:eastAsia="uk-UA"/>
        </w:rPr>
        <w:t>August</w:t>
      </w:r>
      <w:proofErr w:type="spellEnd"/>
      <w:r w:rsidRPr="00437CE1">
        <w:rPr>
          <w:rFonts w:ascii="Segoe UI" w:eastAsia="Times New Roman" w:hAnsi="Segoe UI" w:cs="Segoe UI"/>
          <w:sz w:val="18"/>
          <w:szCs w:val="18"/>
          <w:bdr w:val="none" w:sz="0" w:space="0" w:color="auto" w:frame="1"/>
          <w:lang w:eastAsia="uk-UA"/>
        </w:rPr>
        <w:t xml:space="preserve"> 10, 2023</w:t>
      </w:r>
      <w:hyperlink r:id="rId45" w:anchor="comments" w:history="1">
        <w:r w:rsidRPr="00437CE1">
          <w:rPr>
            <w:rFonts w:ascii="inherit" w:eastAsia="Times New Roman" w:hAnsi="inherit" w:cs="Segoe UI"/>
            <w:color w:val="0000FF"/>
            <w:sz w:val="18"/>
            <w:szCs w:val="18"/>
            <w:u w:val="single"/>
            <w:bdr w:val="none" w:sz="0" w:space="0" w:color="auto" w:frame="1"/>
            <w:lang w:eastAsia="uk-UA"/>
          </w:rPr>
          <w:t>3 Comments</w:t>
        </w:r>
      </w:hyperlink>
      <w:r w:rsidRPr="00437CE1">
        <w:rPr>
          <w:rFonts w:ascii="Segoe UI" w:eastAsia="Times New Roman" w:hAnsi="Segoe UI" w:cs="Segoe UI"/>
          <w:sz w:val="18"/>
          <w:szCs w:val="18"/>
          <w:bdr w:val="none" w:sz="0" w:space="0" w:color="auto" w:frame="1"/>
          <w:lang w:eastAsia="uk-UA"/>
        </w:rPr>
        <w:t xml:space="preserve">4 </w:t>
      </w:r>
      <w:proofErr w:type="spellStart"/>
      <w:r w:rsidRPr="00437CE1">
        <w:rPr>
          <w:rFonts w:ascii="Segoe UI" w:eastAsia="Times New Roman" w:hAnsi="Segoe UI" w:cs="Segoe UI"/>
          <w:sz w:val="18"/>
          <w:szCs w:val="18"/>
          <w:bdr w:val="none" w:sz="0" w:space="0" w:color="auto" w:frame="1"/>
          <w:lang w:eastAsia="uk-UA"/>
        </w:rPr>
        <w:t>Mins</w:t>
      </w:r>
      <w:proofErr w:type="spellEnd"/>
      <w:r w:rsidRPr="00437CE1">
        <w:rPr>
          <w:rFonts w:ascii="Segoe UI" w:eastAsia="Times New Roman" w:hAnsi="Segoe UI" w:cs="Segoe UI"/>
          <w:sz w:val="18"/>
          <w:szCs w:val="18"/>
          <w:bdr w:val="none" w:sz="0" w:space="0" w:color="auto" w:frame="1"/>
          <w:lang w:eastAsia="uk-UA"/>
        </w:rPr>
        <w:t xml:space="preserve"> </w:t>
      </w:r>
      <w:proofErr w:type="spellStart"/>
      <w:r w:rsidRPr="00437CE1">
        <w:rPr>
          <w:rFonts w:ascii="Segoe UI" w:eastAsia="Times New Roman" w:hAnsi="Segoe UI" w:cs="Segoe UI"/>
          <w:sz w:val="18"/>
          <w:szCs w:val="18"/>
          <w:bdr w:val="none" w:sz="0" w:space="0" w:color="auto" w:frame="1"/>
          <w:lang w:eastAsia="uk-UA"/>
        </w:rPr>
        <w:t>Read</w:t>
      </w:r>
      <w:proofErr w:type="spellEnd"/>
    </w:p>
    <w:p w14:paraId="194188AA" w14:textId="77777777" w:rsidR="00437CE1" w:rsidRPr="00437CE1" w:rsidRDefault="00437CE1" w:rsidP="00437CE1">
      <w:pPr>
        <w:spacing w:line="240" w:lineRule="auto"/>
        <w:textAlignment w:val="baseline"/>
        <w:rPr>
          <w:rFonts w:ascii="var(--ui-font)" w:eastAsia="Times New Roman" w:hAnsi="var(--ui-font)" w:cs="Times New Roman"/>
          <w:sz w:val="21"/>
          <w:szCs w:val="21"/>
          <w:lang w:eastAsia="uk-UA"/>
        </w:rPr>
      </w:pPr>
      <w:proofErr w:type="spellStart"/>
      <w:r w:rsidRPr="00437CE1">
        <w:rPr>
          <w:rFonts w:ascii="var(--ui-font)" w:eastAsia="Times New Roman" w:hAnsi="var(--ui-font)" w:cs="Times New Roman"/>
          <w:b/>
          <w:bCs/>
          <w:sz w:val="20"/>
          <w:szCs w:val="20"/>
          <w:bdr w:val="none" w:sz="0" w:space="0" w:color="auto" w:frame="1"/>
          <w:lang w:eastAsia="uk-UA"/>
        </w:rPr>
        <w:t>Share</w:t>
      </w:r>
      <w:proofErr w:type="spellEnd"/>
    </w:p>
    <w:p w14:paraId="02249649" w14:textId="1F5BA139" w:rsidR="00437CE1" w:rsidRPr="00437CE1" w:rsidRDefault="00437CE1" w:rsidP="00437CE1">
      <w:pPr>
        <w:spacing w:line="240" w:lineRule="auto"/>
        <w:textAlignment w:val="baseline"/>
        <w:rPr>
          <w:rFonts w:ascii="inherit" w:eastAsia="Times New Roman" w:hAnsi="inherit" w:cs="Times New Roman"/>
          <w:sz w:val="21"/>
          <w:szCs w:val="21"/>
          <w:lang w:eastAsia="uk-UA"/>
        </w:rPr>
      </w:pPr>
      <w:r w:rsidRPr="00437CE1">
        <w:rPr>
          <w:rFonts w:ascii="inherit" w:eastAsia="Times New Roman" w:hAnsi="inherit" w:cs="Times New Roman"/>
          <w:noProof/>
          <w:sz w:val="21"/>
          <w:szCs w:val="21"/>
          <w:lang w:eastAsia="uk-UA"/>
        </w:rPr>
        <w:drawing>
          <wp:inline distT="0" distB="0" distL="0" distR="0" wp14:anchorId="5E92753D" wp14:editId="344A3EE5">
            <wp:extent cx="6120765" cy="3442970"/>
            <wp:effectExtent l="0" t="0" r="0" b="5080"/>
            <wp:docPr id="18" name="Picture 18" descr="IoT Based 12V Battery Monitoring System with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oT Based 12V Battery Monitoring System with ESP826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765" cy="3442970"/>
                    </a:xfrm>
                    <a:prstGeom prst="rect">
                      <a:avLst/>
                    </a:prstGeom>
                    <a:noFill/>
                    <a:ln>
                      <a:noFill/>
                    </a:ln>
                  </pic:spPr>
                </pic:pic>
              </a:graphicData>
            </a:graphic>
          </wp:inline>
        </w:drawing>
      </w:r>
    </w:p>
    <w:p w14:paraId="50A62EA8" w14:textId="77777777" w:rsidR="00437CE1" w:rsidRPr="00437CE1" w:rsidRDefault="00437CE1" w:rsidP="00437CE1">
      <w:pPr>
        <w:spacing w:after="0" w:line="240" w:lineRule="auto"/>
        <w:textAlignment w:val="baseline"/>
        <w:rPr>
          <w:rFonts w:ascii="inherit" w:eastAsia="Times New Roman" w:hAnsi="inherit" w:cs="Times New Roman"/>
          <w:sz w:val="21"/>
          <w:szCs w:val="21"/>
          <w:lang w:eastAsia="uk-UA"/>
        </w:rPr>
      </w:pPr>
      <w:r w:rsidRPr="00437CE1">
        <w:rPr>
          <w:rFonts w:ascii="var(--ui-font)" w:eastAsia="Times New Roman" w:hAnsi="var(--ui-font)" w:cs="Times New Roman"/>
          <w:b/>
          <w:bCs/>
          <w:caps/>
          <w:spacing w:val="17"/>
          <w:sz w:val="18"/>
          <w:szCs w:val="18"/>
          <w:bdr w:val="none" w:sz="0" w:space="0" w:color="auto" w:frame="1"/>
          <w:lang w:eastAsia="uk-UA"/>
        </w:rPr>
        <w:t>SHARE</w:t>
      </w:r>
    </w:p>
    <w:p w14:paraId="1258CF75" w14:textId="7D71AF82" w:rsidR="00437CE1" w:rsidRPr="00437CE1" w:rsidRDefault="00437CE1" w:rsidP="00437CE1">
      <w:pPr>
        <w:shd w:val="clear" w:color="auto" w:fill="FFFFFF"/>
        <w:spacing w:after="0" w:line="240" w:lineRule="auto"/>
        <w:textAlignment w:val="baseline"/>
        <w:rPr>
          <w:rFonts w:ascii="Segoe UI" w:eastAsia="Times New Roman" w:hAnsi="Segoe UI" w:cs="Segoe UI"/>
          <w:color w:val="262626"/>
          <w:sz w:val="24"/>
          <w:szCs w:val="24"/>
          <w:lang w:eastAsia="uk-UA"/>
        </w:rPr>
      </w:pPr>
      <w:r w:rsidRPr="00437CE1">
        <w:rPr>
          <w:rFonts w:ascii="inherit" w:eastAsia="Times New Roman" w:hAnsi="inherit" w:cs="Segoe UI"/>
          <w:noProof/>
          <w:color w:val="0000FF"/>
          <w:sz w:val="24"/>
          <w:szCs w:val="24"/>
          <w:bdr w:val="none" w:sz="0" w:space="0" w:color="auto" w:frame="1"/>
          <w:lang w:eastAsia="uk-UA"/>
        </w:rPr>
        <w:drawing>
          <wp:inline distT="0" distB="0" distL="0" distR="0" wp14:anchorId="33A88EF6" wp14:editId="46DBE875">
            <wp:extent cx="6120765" cy="2118995"/>
            <wp:effectExtent l="0" t="0" r="0" b="0"/>
            <wp:docPr id="17" name="Picture 17">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765" cy="2118995"/>
                    </a:xfrm>
                    <a:prstGeom prst="rect">
                      <a:avLst/>
                    </a:prstGeom>
                    <a:noFill/>
                    <a:ln>
                      <a:noFill/>
                    </a:ln>
                  </pic:spPr>
                </pic:pic>
              </a:graphicData>
            </a:graphic>
          </wp:inline>
        </w:drawing>
      </w:r>
    </w:p>
    <w:p w14:paraId="741B7F9C" w14:textId="77777777" w:rsidR="00437CE1" w:rsidRPr="00437CE1" w:rsidRDefault="00437CE1" w:rsidP="00437CE1">
      <w:pPr>
        <w:spacing w:before="615" w:after="615" w:line="240" w:lineRule="auto"/>
        <w:textAlignment w:val="baseline"/>
        <w:rPr>
          <w:rFonts w:ascii="Segoe UI" w:eastAsia="Times New Roman" w:hAnsi="Segoe UI" w:cs="Segoe UI"/>
          <w:color w:val="262626"/>
          <w:sz w:val="24"/>
          <w:szCs w:val="24"/>
          <w:lang w:eastAsia="uk-UA"/>
        </w:rPr>
      </w:pPr>
      <w:r w:rsidRPr="00437CE1">
        <w:rPr>
          <w:rFonts w:ascii="Segoe UI" w:eastAsia="Times New Roman" w:hAnsi="Segoe UI" w:cs="Segoe UI"/>
          <w:color w:val="262626"/>
          <w:sz w:val="24"/>
          <w:szCs w:val="24"/>
          <w:lang w:eastAsia="uk-UA"/>
        </w:rPr>
        <w:pict w14:anchorId="64813920">
          <v:rect id="_x0000_i1078" style="width:0;height:.75pt" o:hralign="center" o:hrstd="t" o:hrnoshade="t" o:hr="t" fillcolor="#262626" stroked="f"/>
        </w:pict>
      </w:r>
    </w:p>
    <w:p w14:paraId="5DFB8825" w14:textId="77777777" w:rsidR="00437CE1" w:rsidRPr="00437CE1" w:rsidRDefault="00437CE1" w:rsidP="00437CE1">
      <w:pPr>
        <w:shd w:val="clear" w:color="auto" w:fill="FFFFFF"/>
        <w:spacing w:after="0" w:line="240" w:lineRule="auto"/>
        <w:textAlignment w:val="baseline"/>
        <w:outlineLvl w:val="2"/>
        <w:rPr>
          <w:rFonts w:ascii="Segoe UI" w:eastAsia="Times New Roman" w:hAnsi="Segoe UI" w:cs="Segoe UI"/>
          <w:b/>
          <w:bCs/>
          <w:color w:val="FF4500"/>
          <w:sz w:val="31"/>
          <w:szCs w:val="31"/>
          <w:lang w:eastAsia="uk-UA"/>
        </w:rPr>
      </w:pPr>
      <w:proofErr w:type="spellStart"/>
      <w:r w:rsidRPr="00437CE1">
        <w:rPr>
          <w:rFonts w:ascii="inherit" w:eastAsia="Times New Roman" w:hAnsi="inherit" w:cs="Segoe UI"/>
          <w:b/>
          <w:bCs/>
          <w:color w:val="FF4500"/>
          <w:sz w:val="31"/>
          <w:szCs w:val="31"/>
          <w:bdr w:val="none" w:sz="0" w:space="0" w:color="auto" w:frame="1"/>
          <w:lang w:eastAsia="uk-UA"/>
        </w:rPr>
        <w:t>Overview</w:t>
      </w:r>
      <w:proofErr w:type="spellEnd"/>
      <w:r w:rsidRPr="00437CE1">
        <w:rPr>
          <w:rFonts w:ascii="inherit" w:eastAsia="Times New Roman" w:hAnsi="inherit" w:cs="Segoe UI"/>
          <w:b/>
          <w:bCs/>
          <w:color w:val="FF4500"/>
          <w:sz w:val="31"/>
          <w:szCs w:val="31"/>
          <w:bdr w:val="none" w:sz="0" w:space="0" w:color="auto" w:frame="1"/>
          <w:lang w:eastAsia="uk-UA"/>
        </w:rPr>
        <w:t>:</w:t>
      </w:r>
    </w:p>
    <w:p w14:paraId="15A2D2AE" w14:textId="77777777" w:rsidR="00437CE1" w:rsidRPr="00437CE1" w:rsidRDefault="00437CE1" w:rsidP="00437CE1">
      <w:pPr>
        <w:shd w:val="clear" w:color="auto" w:fill="FFFFFF"/>
        <w:spacing w:after="0" w:afterAutospacing="1" w:line="240" w:lineRule="auto"/>
        <w:textAlignment w:val="baseline"/>
        <w:rPr>
          <w:rFonts w:ascii="Segoe UI" w:eastAsia="Times New Roman" w:hAnsi="Segoe UI" w:cs="Segoe UI"/>
          <w:color w:val="262626"/>
          <w:sz w:val="24"/>
          <w:szCs w:val="24"/>
          <w:lang w:eastAsia="uk-UA"/>
        </w:rPr>
      </w:pPr>
      <w:proofErr w:type="spellStart"/>
      <w:r w:rsidRPr="00437CE1">
        <w:rPr>
          <w:rFonts w:ascii="Segoe UI" w:eastAsia="Times New Roman" w:hAnsi="Segoe UI" w:cs="Segoe UI"/>
          <w:color w:val="262626"/>
          <w:sz w:val="24"/>
          <w:szCs w:val="24"/>
          <w:lang w:eastAsia="uk-UA"/>
        </w:rPr>
        <w:t>In</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this</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project</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we</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will</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build</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an</w:t>
      </w:r>
      <w:proofErr w:type="spellEnd"/>
      <w:r w:rsidRPr="00437CE1">
        <w:rPr>
          <w:rFonts w:ascii="Segoe UI" w:eastAsia="Times New Roman" w:hAnsi="Segoe UI" w:cs="Segoe UI"/>
          <w:color w:val="262626"/>
          <w:sz w:val="24"/>
          <w:szCs w:val="24"/>
          <w:lang w:eastAsia="uk-UA"/>
        </w:rPr>
        <w:t> </w:t>
      </w:r>
      <w:proofErr w:type="spellStart"/>
      <w:r w:rsidRPr="00437CE1">
        <w:rPr>
          <w:rFonts w:ascii="inherit" w:eastAsia="Times New Roman" w:hAnsi="inherit" w:cs="Segoe UI"/>
          <w:b/>
          <w:bCs/>
          <w:color w:val="262626"/>
          <w:sz w:val="24"/>
          <w:szCs w:val="24"/>
          <w:bdr w:val="none" w:sz="0" w:space="0" w:color="auto" w:frame="1"/>
          <w:lang w:eastAsia="uk-UA"/>
        </w:rPr>
        <w:t>IoT-based</w:t>
      </w:r>
      <w:proofErr w:type="spellEnd"/>
      <w:r w:rsidRPr="00437CE1">
        <w:rPr>
          <w:rFonts w:ascii="inherit" w:eastAsia="Times New Roman" w:hAnsi="inherit" w:cs="Segoe UI"/>
          <w:b/>
          <w:bCs/>
          <w:color w:val="262626"/>
          <w:sz w:val="24"/>
          <w:szCs w:val="24"/>
          <w:bdr w:val="none" w:sz="0" w:space="0" w:color="auto" w:frame="1"/>
          <w:lang w:eastAsia="uk-UA"/>
        </w:rPr>
        <w:t xml:space="preserve"> 12V </w:t>
      </w:r>
      <w:proofErr w:type="spellStart"/>
      <w:r w:rsidRPr="00437CE1">
        <w:rPr>
          <w:rFonts w:ascii="inherit" w:eastAsia="Times New Roman" w:hAnsi="inherit" w:cs="Segoe UI"/>
          <w:b/>
          <w:bCs/>
          <w:color w:val="262626"/>
          <w:sz w:val="24"/>
          <w:szCs w:val="24"/>
          <w:bdr w:val="none" w:sz="0" w:space="0" w:color="auto" w:frame="1"/>
          <w:lang w:eastAsia="uk-UA"/>
        </w:rPr>
        <w:t>Battery</w:t>
      </w:r>
      <w:proofErr w:type="spellEnd"/>
      <w:r w:rsidRPr="00437CE1">
        <w:rPr>
          <w:rFonts w:ascii="inherit" w:eastAsia="Times New Roman" w:hAnsi="inherit" w:cs="Segoe UI"/>
          <w:b/>
          <w:bCs/>
          <w:color w:val="262626"/>
          <w:sz w:val="24"/>
          <w:szCs w:val="24"/>
          <w:bdr w:val="none" w:sz="0" w:space="0" w:color="auto" w:frame="1"/>
          <w:lang w:eastAsia="uk-UA"/>
        </w:rPr>
        <w:t xml:space="preserve"> </w:t>
      </w:r>
      <w:proofErr w:type="spellStart"/>
      <w:r w:rsidRPr="00437CE1">
        <w:rPr>
          <w:rFonts w:ascii="inherit" w:eastAsia="Times New Roman" w:hAnsi="inherit" w:cs="Segoe UI"/>
          <w:b/>
          <w:bCs/>
          <w:color w:val="262626"/>
          <w:sz w:val="24"/>
          <w:szCs w:val="24"/>
          <w:bdr w:val="none" w:sz="0" w:space="0" w:color="auto" w:frame="1"/>
          <w:lang w:eastAsia="uk-UA"/>
        </w:rPr>
        <w:t>Monitoring</w:t>
      </w:r>
      <w:proofErr w:type="spellEnd"/>
      <w:r w:rsidRPr="00437CE1">
        <w:rPr>
          <w:rFonts w:ascii="inherit" w:eastAsia="Times New Roman" w:hAnsi="inherit" w:cs="Segoe UI"/>
          <w:b/>
          <w:bCs/>
          <w:color w:val="262626"/>
          <w:sz w:val="24"/>
          <w:szCs w:val="24"/>
          <w:bdr w:val="none" w:sz="0" w:space="0" w:color="auto" w:frame="1"/>
          <w:lang w:eastAsia="uk-UA"/>
        </w:rPr>
        <w:t xml:space="preserve"> </w:t>
      </w:r>
      <w:proofErr w:type="spellStart"/>
      <w:r w:rsidRPr="00437CE1">
        <w:rPr>
          <w:rFonts w:ascii="inherit" w:eastAsia="Times New Roman" w:hAnsi="inherit" w:cs="Segoe UI"/>
          <w:b/>
          <w:bCs/>
          <w:color w:val="262626"/>
          <w:sz w:val="24"/>
          <w:szCs w:val="24"/>
          <w:bdr w:val="none" w:sz="0" w:space="0" w:color="auto" w:frame="1"/>
          <w:lang w:eastAsia="uk-UA"/>
        </w:rPr>
        <w:t>System</w:t>
      </w:r>
      <w:proofErr w:type="spellEnd"/>
      <w:r w:rsidRPr="00437CE1">
        <w:rPr>
          <w:rFonts w:ascii="Segoe UI" w:eastAsia="Times New Roman" w:hAnsi="Segoe UI" w:cs="Segoe UI"/>
          <w:color w:val="262626"/>
          <w:sz w:val="24"/>
          <w:szCs w:val="24"/>
          <w:lang w:eastAsia="uk-UA"/>
        </w:rPr>
        <w:t> </w:t>
      </w:r>
      <w:proofErr w:type="spellStart"/>
      <w:r w:rsidRPr="00437CE1">
        <w:rPr>
          <w:rFonts w:ascii="Segoe UI" w:eastAsia="Times New Roman" w:hAnsi="Segoe UI" w:cs="Segoe UI"/>
          <w:color w:val="262626"/>
          <w:sz w:val="24"/>
          <w:szCs w:val="24"/>
          <w:lang w:eastAsia="uk-UA"/>
        </w:rPr>
        <w:t>using</w:t>
      </w:r>
      <w:proofErr w:type="spellEnd"/>
      <w:r w:rsidRPr="00437CE1">
        <w:rPr>
          <w:rFonts w:ascii="Segoe UI" w:eastAsia="Times New Roman" w:hAnsi="Segoe UI" w:cs="Segoe UI"/>
          <w:color w:val="262626"/>
          <w:sz w:val="24"/>
          <w:szCs w:val="24"/>
          <w:lang w:eastAsia="uk-UA"/>
        </w:rPr>
        <w:t> </w:t>
      </w:r>
      <w:r w:rsidRPr="00437CE1">
        <w:rPr>
          <w:rFonts w:ascii="inherit" w:eastAsia="Times New Roman" w:hAnsi="inherit" w:cs="Segoe UI"/>
          <w:b/>
          <w:bCs/>
          <w:color w:val="262626"/>
          <w:sz w:val="24"/>
          <w:szCs w:val="24"/>
          <w:bdr w:val="none" w:sz="0" w:space="0" w:color="auto" w:frame="1"/>
          <w:lang w:eastAsia="uk-UA"/>
        </w:rPr>
        <w:t>ESP8266</w:t>
      </w:r>
      <w:r w:rsidRPr="00437CE1">
        <w:rPr>
          <w:rFonts w:ascii="Segoe UI" w:eastAsia="Times New Roman" w:hAnsi="Segoe UI" w:cs="Segoe UI"/>
          <w:color w:val="262626"/>
          <w:sz w:val="24"/>
          <w:szCs w:val="24"/>
          <w:lang w:eastAsia="uk-UA"/>
        </w:rPr>
        <w:t> </w:t>
      </w:r>
      <w:proofErr w:type="spellStart"/>
      <w:r w:rsidRPr="00437CE1">
        <w:rPr>
          <w:rFonts w:ascii="Segoe UI" w:eastAsia="Times New Roman" w:hAnsi="Segoe UI" w:cs="Segoe UI"/>
          <w:color w:val="262626"/>
          <w:sz w:val="24"/>
          <w:szCs w:val="24"/>
          <w:lang w:eastAsia="uk-UA"/>
        </w:rPr>
        <w:t>and</w:t>
      </w:r>
      <w:proofErr w:type="spellEnd"/>
      <w:r w:rsidRPr="00437CE1">
        <w:rPr>
          <w:rFonts w:ascii="Segoe UI" w:eastAsia="Times New Roman" w:hAnsi="Segoe UI" w:cs="Segoe UI"/>
          <w:color w:val="262626"/>
          <w:sz w:val="24"/>
          <w:szCs w:val="24"/>
          <w:lang w:eastAsia="uk-UA"/>
        </w:rPr>
        <w:t> </w:t>
      </w:r>
      <w:r w:rsidRPr="00437CE1">
        <w:rPr>
          <w:rFonts w:ascii="inherit" w:eastAsia="Times New Roman" w:hAnsi="inherit" w:cs="Segoe UI"/>
          <w:b/>
          <w:bCs/>
          <w:color w:val="262626"/>
          <w:sz w:val="24"/>
          <w:szCs w:val="24"/>
          <w:bdr w:val="none" w:sz="0" w:space="0" w:color="auto" w:frame="1"/>
          <w:lang w:eastAsia="uk-UA"/>
        </w:rPr>
        <w:t>INA226</w:t>
      </w:r>
      <w:r w:rsidRPr="00437CE1">
        <w:rPr>
          <w:rFonts w:ascii="Segoe UI" w:eastAsia="Times New Roman" w:hAnsi="Segoe UI" w:cs="Segoe UI"/>
          <w:color w:val="262626"/>
          <w:sz w:val="24"/>
          <w:szCs w:val="24"/>
          <w:lang w:eastAsia="uk-UA"/>
        </w:rPr>
        <w:t xml:space="preserve"> DC </w:t>
      </w:r>
      <w:proofErr w:type="spellStart"/>
      <w:r w:rsidRPr="00437CE1">
        <w:rPr>
          <w:rFonts w:ascii="Segoe UI" w:eastAsia="Times New Roman" w:hAnsi="Segoe UI" w:cs="Segoe UI"/>
          <w:color w:val="262626"/>
          <w:sz w:val="24"/>
          <w:szCs w:val="24"/>
          <w:lang w:eastAsia="uk-UA"/>
        </w:rPr>
        <w:t>Current</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Sensor</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This</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system</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is</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specifically</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designed</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for</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monitoring</w:t>
      </w:r>
      <w:proofErr w:type="spellEnd"/>
      <w:r w:rsidRPr="00437CE1">
        <w:rPr>
          <w:rFonts w:ascii="Segoe UI" w:eastAsia="Times New Roman" w:hAnsi="Segoe UI" w:cs="Segoe UI"/>
          <w:color w:val="262626"/>
          <w:sz w:val="24"/>
          <w:szCs w:val="24"/>
          <w:lang w:eastAsia="uk-UA"/>
        </w:rPr>
        <w:t> </w:t>
      </w:r>
      <w:proofErr w:type="spellStart"/>
      <w:r w:rsidRPr="00437CE1">
        <w:rPr>
          <w:rFonts w:ascii="inherit" w:eastAsia="Times New Roman" w:hAnsi="inherit" w:cs="Segoe UI"/>
          <w:b/>
          <w:bCs/>
          <w:color w:val="262626"/>
          <w:sz w:val="24"/>
          <w:szCs w:val="24"/>
          <w:bdr w:val="none" w:sz="0" w:space="0" w:color="auto" w:frame="1"/>
          <w:lang w:eastAsia="uk-UA"/>
        </w:rPr>
        <w:t>lead-acid</w:t>
      </w:r>
      <w:proofErr w:type="spellEnd"/>
      <w:r w:rsidRPr="00437CE1">
        <w:rPr>
          <w:rFonts w:ascii="inherit" w:eastAsia="Times New Roman" w:hAnsi="inherit" w:cs="Segoe UI"/>
          <w:b/>
          <w:bCs/>
          <w:color w:val="262626"/>
          <w:sz w:val="24"/>
          <w:szCs w:val="24"/>
          <w:bdr w:val="none" w:sz="0" w:space="0" w:color="auto" w:frame="1"/>
          <w:lang w:eastAsia="uk-UA"/>
        </w:rPr>
        <w:t xml:space="preserve"> </w:t>
      </w:r>
      <w:proofErr w:type="spellStart"/>
      <w:r w:rsidRPr="00437CE1">
        <w:rPr>
          <w:rFonts w:ascii="inherit" w:eastAsia="Times New Roman" w:hAnsi="inherit" w:cs="Segoe UI"/>
          <w:b/>
          <w:bCs/>
          <w:color w:val="262626"/>
          <w:sz w:val="24"/>
          <w:szCs w:val="24"/>
          <w:bdr w:val="none" w:sz="0" w:space="0" w:color="auto" w:frame="1"/>
          <w:lang w:eastAsia="uk-UA"/>
        </w:rPr>
        <w:t>batteries</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which</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are</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widely</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used</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in</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automotive</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solar</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and</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other</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high-capacity</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applications</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The</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primary</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goal</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of</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this</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system</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is</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to</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ensure</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lastRenderedPageBreak/>
        <w:t>the</w:t>
      </w:r>
      <w:proofErr w:type="spellEnd"/>
      <w:r w:rsidRPr="00437CE1">
        <w:rPr>
          <w:rFonts w:ascii="Segoe UI" w:eastAsia="Times New Roman" w:hAnsi="Segoe UI" w:cs="Segoe UI"/>
          <w:color w:val="262626"/>
          <w:sz w:val="24"/>
          <w:szCs w:val="24"/>
          <w:lang w:eastAsia="uk-UA"/>
        </w:rPr>
        <w:t> </w:t>
      </w:r>
      <w:proofErr w:type="spellStart"/>
      <w:r w:rsidRPr="00437CE1">
        <w:rPr>
          <w:rFonts w:ascii="inherit" w:eastAsia="Times New Roman" w:hAnsi="inherit" w:cs="Segoe UI"/>
          <w:b/>
          <w:bCs/>
          <w:color w:val="262626"/>
          <w:sz w:val="24"/>
          <w:szCs w:val="24"/>
          <w:bdr w:val="none" w:sz="0" w:space="0" w:color="auto" w:frame="1"/>
          <w:lang w:eastAsia="uk-UA"/>
        </w:rPr>
        <w:t>optimal</w:t>
      </w:r>
      <w:proofErr w:type="spellEnd"/>
      <w:r w:rsidRPr="00437CE1">
        <w:rPr>
          <w:rFonts w:ascii="inherit" w:eastAsia="Times New Roman" w:hAnsi="inherit" w:cs="Segoe UI"/>
          <w:b/>
          <w:bCs/>
          <w:color w:val="262626"/>
          <w:sz w:val="24"/>
          <w:szCs w:val="24"/>
          <w:bdr w:val="none" w:sz="0" w:space="0" w:color="auto" w:frame="1"/>
          <w:lang w:eastAsia="uk-UA"/>
        </w:rPr>
        <w:t xml:space="preserve"> </w:t>
      </w:r>
      <w:proofErr w:type="spellStart"/>
      <w:r w:rsidRPr="00437CE1">
        <w:rPr>
          <w:rFonts w:ascii="inherit" w:eastAsia="Times New Roman" w:hAnsi="inherit" w:cs="Segoe UI"/>
          <w:b/>
          <w:bCs/>
          <w:color w:val="262626"/>
          <w:sz w:val="24"/>
          <w:szCs w:val="24"/>
          <w:bdr w:val="none" w:sz="0" w:space="0" w:color="auto" w:frame="1"/>
          <w:lang w:eastAsia="uk-UA"/>
        </w:rPr>
        <w:t>performance</w:t>
      </w:r>
      <w:proofErr w:type="spellEnd"/>
      <w:r w:rsidRPr="00437CE1">
        <w:rPr>
          <w:rFonts w:ascii="Segoe UI" w:eastAsia="Times New Roman" w:hAnsi="Segoe UI" w:cs="Segoe UI"/>
          <w:color w:val="262626"/>
          <w:sz w:val="24"/>
          <w:szCs w:val="24"/>
          <w:lang w:eastAsia="uk-UA"/>
        </w:rPr>
        <w:t> </w:t>
      </w:r>
      <w:proofErr w:type="spellStart"/>
      <w:r w:rsidRPr="00437CE1">
        <w:rPr>
          <w:rFonts w:ascii="Segoe UI" w:eastAsia="Times New Roman" w:hAnsi="Segoe UI" w:cs="Segoe UI"/>
          <w:color w:val="262626"/>
          <w:sz w:val="24"/>
          <w:szCs w:val="24"/>
          <w:lang w:eastAsia="uk-UA"/>
        </w:rPr>
        <w:t>and</w:t>
      </w:r>
      <w:proofErr w:type="spellEnd"/>
      <w:r w:rsidRPr="00437CE1">
        <w:rPr>
          <w:rFonts w:ascii="Segoe UI" w:eastAsia="Times New Roman" w:hAnsi="Segoe UI" w:cs="Segoe UI"/>
          <w:color w:val="262626"/>
          <w:sz w:val="24"/>
          <w:szCs w:val="24"/>
          <w:lang w:eastAsia="uk-UA"/>
        </w:rPr>
        <w:t> </w:t>
      </w:r>
      <w:proofErr w:type="spellStart"/>
      <w:r w:rsidRPr="00437CE1">
        <w:rPr>
          <w:rFonts w:ascii="inherit" w:eastAsia="Times New Roman" w:hAnsi="inherit" w:cs="Segoe UI"/>
          <w:b/>
          <w:bCs/>
          <w:color w:val="262626"/>
          <w:sz w:val="24"/>
          <w:szCs w:val="24"/>
          <w:bdr w:val="none" w:sz="0" w:space="0" w:color="auto" w:frame="1"/>
          <w:lang w:eastAsia="uk-UA"/>
        </w:rPr>
        <w:t>longevity</w:t>
      </w:r>
      <w:proofErr w:type="spellEnd"/>
      <w:r w:rsidRPr="00437CE1">
        <w:rPr>
          <w:rFonts w:ascii="Segoe UI" w:eastAsia="Times New Roman" w:hAnsi="Segoe UI" w:cs="Segoe UI"/>
          <w:color w:val="262626"/>
          <w:sz w:val="24"/>
          <w:szCs w:val="24"/>
          <w:lang w:eastAsia="uk-UA"/>
        </w:rPr>
        <w:t> </w:t>
      </w:r>
      <w:proofErr w:type="spellStart"/>
      <w:r w:rsidRPr="00437CE1">
        <w:rPr>
          <w:rFonts w:ascii="Segoe UI" w:eastAsia="Times New Roman" w:hAnsi="Segoe UI" w:cs="Segoe UI"/>
          <w:color w:val="262626"/>
          <w:sz w:val="24"/>
          <w:szCs w:val="24"/>
          <w:lang w:eastAsia="uk-UA"/>
        </w:rPr>
        <w:t>of</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the</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battery</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by</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preventing</w:t>
      </w:r>
      <w:proofErr w:type="spellEnd"/>
      <w:r w:rsidRPr="00437CE1">
        <w:rPr>
          <w:rFonts w:ascii="Segoe UI" w:eastAsia="Times New Roman" w:hAnsi="Segoe UI" w:cs="Segoe UI"/>
          <w:color w:val="262626"/>
          <w:sz w:val="24"/>
          <w:szCs w:val="24"/>
          <w:lang w:eastAsia="uk-UA"/>
        </w:rPr>
        <w:t> </w:t>
      </w:r>
      <w:proofErr w:type="spellStart"/>
      <w:r w:rsidRPr="00437CE1">
        <w:rPr>
          <w:rFonts w:ascii="inherit" w:eastAsia="Times New Roman" w:hAnsi="inherit" w:cs="Segoe UI"/>
          <w:b/>
          <w:bCs/>
          <w:color w:val="262626"/>
          <w:sz w:val="24"/>
          <w:szCs w:val="24"/>
          <w:bdr w:val="none" w:sz="0" w:space="0" w:color="auto" w:frame="1"/>
          <w:lang w:eastAsia="uk-UA"/>
        </w:rPr>
        <w:t>overcharging</w:t>
      </w:r>
      <w:proofErr w:type="spellEnd"/>
      <w:r w:rsidRPr="00437CE1">
        <w:rPr>
          <w:rFonts w:ascii="Segoe UI" w:eastAsia="Times New Roman" w:hAnsi="Segoe UI" w:cs="Segoe UI"/>
          <w:color w:val="262626"/>
          <w:sz w:val="24"/>
          <w:szCs w:val="24"/>
          <w:lang w:eastAsia="uk-UA"/>
        </w:rPr>
        <w:t> </w:t>
      </w:r>
      <w:proofErr w:type="spellStart"/>
      <w:r w:rsidRPr="00437CE1">
        <w:rPr>
          <w:rFonts w:ascii="Segoe UI" w:eastAsia="Times New Roman" w:hAnsi="Segoe UI" w:cs="Segoe UI"/>
          <w:color w:val="262626"/>
          <w:sz w:val="24"/>
          <w:szCs w:val="24"/>
          <w:lang w:eastAsia="uk-UA"/>
        </w:rPr>
        <w:t>or</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excessive</w:t>
      </w:r>
      <w:proofErr w:type="spellEnd"/>
      <w:r w:rsidRPr="00437CE1">
        <w:rPr>
          <w:rFonts w:ascii="Segoe UI" w:eastAsia="Times New Roman" w:hAnsi="Segoe UI" w:cs="Segoe UI"/>
          <w:color w:val="262626"/>
          <w:sz w:val="24"/>
          <w:szCs w:val="24"/>
          <w:lang w:eastAsia="uk-UA"/>
        </w:rPr>
        <w:t> </w:t>
      </w:r>
      <w:proofErr w:type="spellStart"/>
      <w:r w:rsidRPr="00437CE1">
        <w:rPr>
          <w:rFonts w:ascii="inherit" w:eastAsia="Times New Roman" w:hAnsi="inherit" w:cs="Segoe UI"/>
          <w:b/>
          <w:bCs/>
          <w:color w:val="262626"/>
          <w:sz w:val="24"/>
          <w:szCs w:val="24"/>
          <w:bdr w:val="none" w:sz="0" w:space="0" w:color="auto" w:frame="1"/>
          <w:lang w:eastAsia="uk-UA"/>
        </w:rPr>
        <w:t>discharging</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which</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can</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lead</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to</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battery</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damage</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or</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system</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failure</w:t>
      </w:r>
      <w:proofErr w:type="spellEnd"/>
      <w:r w:rsidRPr="00437CE1">
        <w:rPr>
          <w:rFonts w:ascii="Segoe UI" w:eastAsia="Times New Roman" w:hAnsi="Segoe UI" w:cs="Segoe UI"/>
          <w:color w:val="262626"/>
          <w:sz w:val="24"/>
          <w:szCs w:val="24"/>
          <w:lang w:eastAsia="uk-UA"/>
        </w:rPr>
        <w:t>.</w:t>
      </w:r>
    </w:p>
    <w:p w14:paraId="22790B85" w14:textId="77777777" w:rsidR="00437CE1" w:rsidRPr="00437CE1" w:rsidRDefault="00437CE1" w:rsidP="00437CE1">
      <w:pPr>
        <w:shd w:val="clear" w:color="auto" w:fill="FFFFFF"/>
        <w:spacing w:after="0" w:afterAutospacing="1" w:line="240" w:lineRule="auto"/>
        <w:textAlignment w:val="baseline"/>
        <w:rPr>
          <w:rFonts w:ascii="Segoe UI" w:eastAsia="Times New Roman" w:hAnsi="Segoe UI" w:cs="Segoe UI"/>
          <w:color w:val="262626"/>
          <w:sz w:val="24"/>
          <w:szCs w:val="24"/>
          <w:lang w:eastAsia="uk-UA"/>
        </w:rPr>
      </w:pPr>
      <w:proofErr w:type="spellStart"/>
      <w:r w:rsidRPr="00437CE1">
        <w:rPr>
          <w:rFonts w:ascii="Segoe UI" w:eastAsia="Times New Roman" w:hAnsi="Segoe UI" w:cs="Segoe UI"/>
          <w:color w:val="262626"/>
          <w:sz w:val="24"/>
          <w:szCs w:val="24"/>
          <w:lang w:eastAsia="uk-UA"/>
        </w:rPr>
        <w:t>In</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this</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setup</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we</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are</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using</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the</w:t>
      </w:r>
      <w:proofErr w:type="spellEnd"/>
      <w:r w:rsidRPr="00437CE1">
        <w:rPr>
          <w:rFonts w:ascii="Segoe UI" w:eastAsia="Times New Roman" w:hAnsi="Segoe UI" w:cs="Segoe UI"/>
          <w:color w:val="262626"/>
          <w:sz w:val="24"/>
          <w:szCs w:val="24"/>
          <w:lang w:eastAsia="uk-UA"/>
        </w:rPr>
        <w:t> </w:t>
      </w:r>
      <w:hyperlink r:id="rId49" w:tgtFrame="_blank" w:history="1">
        <w:r w:rsidRPr="00437CE1">
          <w:rPr>
            <w:rFonts w:ascii="inherit" w:eastAsia="Times New Roman" w:hAnsi="inherit" w:cs="Segoe UI"/>
            <w:b/>
            <w:bCs/>
            <w:color w:val="0000FF"/>
            <w:sz w:val="24"/>
            <w:szCs w:val="24"/>
            <w:bdr w:val="none" w:sz="0" w:space="0" w:color="auto" w:frame="1"/>
            <w:lang w:eastAsia="uk-UA"/>
          </w:rPr>
          <w:t xml:space="preserve">INA226 </w:t>
        </w:r>
        <w:proofErr w:type="spellStart"/>
        <w:r w:rsidRPr="00437CE1">
          <w:rPr>
            <w:rFonts w:ascii="inherit" w:eastAsia="Times New Roman" w:hAnsi="inherit" w:cs="Segoe UI"/>
            <w:b/>
            <w:bCs/>
            <w:color w:val="0000FF"/>
            <w:sz w:val="24"/>
            <w:szCs w:val="24"/>
            <w:bdr w:val="none" w:sz="0" w:space="0" w:color="auto" w:frame="1"/>
            <w:lang w:eastAsia="uk-UA"/>
          </w:rPr>
          <w:t>sensor</w:t>
        </w:r>
        <w:proofErr w:type="spellEnd"/>
      </w:hyperlink>
      <w:r w:rsidRPr="00437CE1">
        <w:rPr>
          <w:rFonts w:ascii="Segoe UI" w:eastAsia="Times New Roman" w:hAnsi="Segoe UI" w:cs="Segoe UI"/>
          <w:color w:val="262626"/>
          <w:sz w:val="24"/>
          <w:szCs w:val="24"/>
          <w:lang w:eastAsia="uk-UA"/>
        </w:rPr>
        <w:t xml:space="preserve">, a </w:t>
      </w:r>
      <w:proofErr w:type="spellStart"/>
      <w:r w:rsidRPr="00437CE1">
        <w:rPr>
          <w:rFonts w:ascii="Segoe UI" w:eastAsia="Times New Roman" w:hAnsi="Segoe UI" w:cs="Segoe UI"/>
          <w:color w:val="262626"/>
          <w:sz w:val="24"/>
          <w:szCs w:val="24"/>
          <w:lang w:eastAsia="uk-UA"/>
        </w:rPr>
        <w:t>high-precision</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current</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and</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power</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monitor</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to</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provide</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accurate</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readings</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of</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the</w:t>
      </w:r>
      <w:proofErr w:type="spellEnd"/>
      <w:r w:rsidRPr="00437CE1">
        <w:rPr>
          <w:rFonts w:ascii="Segoe UI" w:eastAsia="Times New Roman" w:hAnsi="Segoe UI" w:cs="Segoe UI"/>
          <w:color w:val="262626"/>
          <w:sz w:val="24"/>
          <w:szCs w:val="24"/>
          <w:lang w:eastAsia="uk-UA"/>
        </w:rPr>
        <w:t> </w:t>
      </w:r>
      <w:proofErr w:type="spellStart"/>
      <w:r w:rsidRPr="00437CE1">
        <w:rPr>
          <w:rFonts w:ascii="inherit" w:eastAsia="Times New Roman" w:hAnsi="inherit" w:cs="Segoe UI"/>
          <w:b/>
          <w:bCs/>
          <w:color w:val="262626"/>
          <w:sz w:val="24"/>
          <w:szCs w:val="24"/>
          <w:bdr w:val="none" w:sz="0" w:space="0" w:color="auto" w:frame="1"/>
          <w:lang w:eastAsia="uk-UA"/>
        </w:rPr>
        <w:t>battery’s</w:t>
      </w:r>
      <w:proofErr w:type="spellEnd"/>
      <w:r w:rsidRPr="00437CE1">
        <w:rPr>
          <w:rFonts w:ascii="inherit" w:eastAsia="Times New Roman" w:hAnsi="inherit" w:cs="Segoe UI"/>
          <w:b/>
          <w:bCs/>
          <w:color w:val="262626"/>
          <w:sz w:val="24"/>
          <w:szCs w:val="24"/>
          <w:bdr w:val="none" w:sz="0" w:space="0" w:color="auto" w:frame="1"/>
          <w:lang w:eastAsia="uk-UA"/>
        </w:rPr>
        <w:t xml:space="preserve"> </w:t>
      </w:r>
      <w:proofErr w:type="spellStart"/>
      <w:r w:rsidRPr="00437CE1">
        <w:rPr>
          <w:rFonts w:ascii="inherit" w:eastAsia="Times New Roman" w:hAnsi="inherit" w:cs="Segoe UI"/>
          <w:b/>
          <w:bCs/>
          <w:color w:val="262626"/>
          <w:sz w:val="24"/>
          <w:szCs w:val="24"/>
          <w:bdr w:val="none" w:sz="0" w:space="0" w:color="auto" w:frame="1"/>
          <w:lang w:eastAsia="uk-UA"/>
        </w:rPr>
        <w:t>voltage</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load</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voltage</w:t>
      </w:r>
      <w:proofErr w:type="spellEnd"/>
      <w:r w:rsidRPr="00437CE1">
        <w:rPr>
          <w:rFonts w:ascii="Segoe UI" w:eastAsia="Times New Roman" w:hAnsi="Segoe UI" w:cs="Segoe UI"/>
          <w:color w:val="262626"/>
          <w:sz w:val="24"/>
          <w:szCs w:val="24"/>
          <w:lang w:eastAsia="uk-UA"/>
        </w:rPr>
        <w:t>, </w:t>
      </w:r>
      <w:proofErr w:type="spellStart"/>
      <w:r w:rsidRPr="00437CE1">
        <w:rPr>
          <w:rFonts w:ascii="inherit" w:eastAsia="Times New Roman" w:hAnsi="inherit" w:cs="Segoe UI"/>
          <w:b/>
          <w:bCs/>
          <w:color w:val="262626"/>
          <w:sz w:val="24"/>
          <w:szCs w:val="24"/>
          <w:bdr w:val="none" w:sz="0" w:space="0" w:color="auto" w:frame="1"/>
          <w:lang w:eastAsia="uk-UA"/>
        </w:rPr>
        <w:t>current</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and</w:t>
      </w:r>
      <w:proofErr w:type="spellEnd"/>
      <w:r w:rsidRPr="00437CE1">
        <w:rPr>
          <w:rFonts w:ascii="Segoe UI" w:eastAsia="Times New Roman" w:hAnsi="Segoe UI" w:cs="Segoe UI"/>
          <w:color w:val="262626"/>
          <w:sz w:val="24"/>
          <w:szCs w:val="24"/>
          <w:lang w:eastAsia="uk-UA"/>
        </w:rPr>
        <w:t> </w:t>
      </w:r>
      <w:proofErr w:type="spellStart"/>
      <w:r w:rsidRPr="00437CE1">
        <w:rPr>
          <w:rFonts w:ascii="inherit" w:eastAsia="Times New Roman" w:hAnsi="inherit" w:cs="Segoe UI"/>
          <w:b/>
          <w:bCs/>
          <w:color w:val="262626"/>
          <w:sz w:val="24"/>
          <w:szCs w:val="24"/>
          <w:bdr w:val="none" w:sz="0" w:space="0" w:color="auto" w:frame="1"/>
          <w:lang w:eastAsia="uk-UA"/>
        </w:rPr>
        <w:t>power</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These</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readings</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are</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crucial</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for</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maintaining</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the</w:t>
      </w:r>
      <w:proofErr w:type="spellEnd"/>
      <w:r w:rsidRPr="00437CE1">
        <w:rPr>
          <w:rFonts w:ascii="Segoe UI" w:eastAsia="Times New Roman" w:hAnsi="Segoe UI" w:cs="Segoe UI"/>
          <w:color w:val="262626"/>
          <w:sz w:val="24"/>
          <w:szCs w:val="24"/>
          <w:lang w:eastAsia="uk-UA"/>
        </w:rPr>
        <w:t> </w:t>
      </w:r>
      <w:proofErr w:type="spellStart"/>
      <w:r w:rsidRPr="00437CE1">
        <w:rPr>
          <w:rFonts w:ascii="inherit" w:eastAsia="Times New Roman" w:hAnsi="inherit" w:cs="Segoe UI"/>
          <w:b/>
          <w:bCs/>
          <w:color w:val="262626"/>
          <w:sz w:val="24"/>
          <w:szCs w:val="24"/>
          <w:bdr w:val="none" w:sz="0" w:space="0" w:color="auto" w:frame="1"/>
          <w:lang w:eastAsia="uk-UA"/>
        </w:rPr>
        <w:t>health</w:t>
      </w:r>
      <w:proofErr w:type="spellEnd"/>
      <w:r w:rsidRPr="00437CE1">
        <w:rPr>
          <w:rFonts w:ascii="Segoe UI" w:eastAsia="Times New Roman" w:hAnsi="Segoe UI" w:cs="Segoe UI"/>
          <w:color w:val="262626"/>
          <w:sz w:val="24"/>
          <w:szCs w:val="24"/>
          <w:lang w:eastAsia="uk-UA"/>
        </w:rPr>
        <w:t> </w:t>
      </w:r>
      <w:proofErr w:type="spellStart"/>
      <w:r w:rsidRPr="00437CE1">
        <w:rPr>
          <w:rFonts w:ascii="Segoe UI" w:eastAsia="Times New Roman" w:hAnsi="Segoe UI" w:cs="Segoe UI"/>
          <w:color w:val="262626"/>
          <w:sz w:val="24"/>
          <w:szCs w:val="24"/>
          <w:lang w:eastAsia="uk-UA"/>
        </w:rPr>
        <w:t>and</w:t>
      </w:r>
      <w:proofErr w:type="spellEnd"/>
      <w:r w:rsidRPr="00437CE1">
        <w:rPr>
          <w:rFonts w:ascii="Segoe UI" w:eastAsia="Times New Roman" w:hAnsi="Segoe UI" w:cs="Segoe UI"/>
          <w:color w:val="262626"/>
          <w:sz w:val="24"/>
          <w:szCs w:val="24"/>
          <w:lang w:eastAsia="uk-UA"/>
        </w:rPr>
        <w:t> </w:t>
      </w:r>
      <w:proofErr w:type="spellStart"/>
      <w:r w:rsidRPr="00437CE1">
        <w:rPr>
          <w:rFonts w:ascii="inherit" w:eastAsia="Times New Roman" w:hAnsi="inherit" w:cs="Segoe UI"/>
          <w:b/>
          <w:bCs/>
          <w:color w:val="262626"/>
          <w:sz w:val="24"/>
          <w:szCs w:val="24"/>
          <w:bdr w:val="none" w:sz="0" w:space="0" w:color="auto" w:frame="1"/>
          <w:lang w:eastAsia="uk-UA"/>
        </w:rPr>
        <w:t>efficiency</w:t>
      </w:r>
      <w:proofErr w:type="spellEnd"/>
      <w:r w:rsidRPr="00437CE1">
        <w:rPr>
          <w:rFonts w:ascii="Segoe UI" w:eastAsia="Times New Roman" w:hAnsi="Segoe UI" w:cs="Segoe UI"/>
          <w:color w:val="262626"/>
          <w:sz w:val="24"/>
          <w:szCs w:val="24"/>
          <w:lang w:eastAsia="uk-UA"/>
        </w:rPr>
        <w:t> </w:t>
      </w:r>
      <w:proofErr w:type="spellStart"/>
      <w:r w:rsidRPr="00437CE1">
        <w:rPr>
          <w:rFonts w:ascii="Segoe UI" w:eastAsia="Times New Roman" w:hAnsi="Segoe UI" w:cs="Segoe UI"/>
          <w:color w:val="262626"/>
          <w:sz w:val="24"/>
          <w:szCs w:val="24"/>
          <w:lang w:eastAsia="uk-UA"/>
        </w:rPr>
        <w:t>of</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the</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battery</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The</w:t>
      </w:r>
      <w:proofErr w:type="spellEnd"/>
      <w:r w:rsidRPr="00437CE1">
        <w:rPr>
          <w:rFonts w:ascii="Segoe UI" w:eastAsia="Times New Roman" w:hAnsi="Segoe UI" w:cs="Segoe UI"/>
          <w:color w:val="262626"/>
          <w:sz w:val="24"/>
          <w:szCs w:val="24"/>
          <w:lang w:eastAsia="uk-UA"/>
        </w:rPr>
        <w:t xml:space="preserve"> ESP8266, a </w:t>
      </w:r>
      <w:proofErr w:type="spellStart"/>
      <w:r w:rsidRPr="00437CE1">
        <w:rPr>
          <w:rFonts w:ascii="Segoe UI" w:eastAsia="Times New Roman" w:hAnsi="Segoe UI" w:cs="Segoe UI"/>
          <w:color w:val="262626"/>
          <w:sz w:val="24"/>
          <w:szCs w:val="24"/>
          <w:lang w:eastAsia="uk-UA"/>
        </w:rPr>
        <w:t>low-cost</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Wi-Fi</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microchip</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with</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full</w:t>
      </w:r>
      <w:proofErr w:type="spellEnd"/>
      <w:r w:rsidRPr="00437CE1">
        <w:rPr>
          <w:rFonts w:ascii="Segoe UI" w:eastAsia="Times New Roman" w:hAnsi="Segoe UI" w:cs="Segoe UI"/>
          <w:color w:val="262626"/>
          <w:sz w:val="24"/>
          <w:szCs w:val="24"/>
          <w:lang w:eastAsia="uk-UA"/>
        </w:rPr>
        <w:t xml:space="preserve"> TCP/IP </w:t>
      </w:r>
      <w:proofErr w:type="spellStart"/>
      <w:r w:rsidRPr="00437CE1">
        <w:rPr>
          <w:rFonts w:ascii="Segoe UI" w:eastAsia="Times New Roman" w:hAnsi="Segoe UI" w:cs="Segoe UI"/>
          <w:color w:val="262626"/>
          <w:sz w:val="24"/>
          <w:szCs w:val="24"/>
          <w:lang w:eastAsia="uk-UA"/>
        </w:rPr>
        <w:t>stack</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and</w:t>
      </w:r>
      <w:proofErr w:type="spellEnd"/>
      <w:r w:rsidRPr="00437CE1">
        <w:rPr>
          <w:rFonts w:ascii="Segoe UI" w:eastAsia="Times New Roman" w:hAnsi="Segoe UI" w:cs="Segoe UI"/>
          <w:color w:val="262626"/>
          <w:sz w:val="24"/>
          <w:szCs w:val="24"/>
          <w:lang w:eastAsia="uk-UA"/>
        </w:rPr>
        <w:t> </w:t>
      </w:r>
      <w:proofErr w:type="spellStart"/>
      <w:r w:rsidRPr="00437CE1">
        <w:rPr>
          <w:rFonts w:ascii="inherit" w:eastAsia="Times New Roman" w:hAnsi="inherit" w:cs="Segoe UI"/>
          <w:b/>
          <w:bCs/>
          <w:color w:val="262626"/>
          <w:sz w:val="24"/>
          <w:szCs w:val="24"/>
          <w:bdr w:val="none" w:sz="0" w:space="0" w:color="auto" w:frame="1"/>
          <w:lang w:eastAsia="uk-UA"/>
        </w:rPr>
        <w:t>microcontroller</w:t>
      </w:r>
      <w:proofErr w:type="spellEnd"/>
      <w:r w:rsidRPr="00437CE1">
        <w:rPr>
          <w:rFonts w:ascii="Segoe UI" w:eastAsia="Times New Roman" w:hAnsi="Segoe UI" w:cs="Segoe UI"/>
          <w:color w:val="262626"/>
          <w:sz w:val="24"/>
          <w:szCs w:val="24"/>
          <w:lang w:eastAsia="uk-UA"/>
        </w:rPr>
        <w:t> </w:t>
      </w:r>
      <w:proofErr w:type="spellStart"/>
      <w:r w:rsidRPr="00437CE1">
        <w:rPr>
          <w:rFonts w:ascii="Segoe UI" w:eastAsia="Times New Roman" w:hAnsi="Segoe UI" w:cs="Segoe UI"/>
          <w:color w:val="262626"/>
          <w:sz w:val="24"/>
          <w:szCs w:val="24"/>
          <w:lang w:eastAsia="uk-UA"/>
        </w:rPr>
        <w:t>capability</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is</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used</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to</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send</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this</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data</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to</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the</w:t>
      </w:r>
      <w:proofErr w:type="spellEnd"/>
      <w:r w:rsidRPr="00437CE1">
        <w:rPr>
          <w:rFonts w:ascii="Segoe UI" w:eastAsia="Times New Roman" w:hAnsi="Segoe UI" w:cs="Segoe UI"/>
          <w:color w:val="262626"/>
          <w:sz w:val="24"/>
          <w:szCs w:val="24"/>
          <w:lang w:eastAsia="uk-UA"/>
        </w:rPr>
        <w:t> </w:t>
      </w:r>
      <w:proofErr w:type="spellStart"/>
      <w:r w:rsidRPr="00437CE1">
        <w:rPr>
          <w:rFonts w:ascii="inherit" w:eastAsia="Times New Roman" w:hAnsi="inherit" w:cs="Segoe UI"/>
          <w:b/>
          <w:bCs/>
          <w:color w:val="262626"/>
          <w:sz w:val="24"/>
          <w:szCs w:val="24"/>
          <w:bdr w:val="none" w:sz="0" w:space="0" w:color="auto" w:frame="1"/>
          <w:lang w:eastAsia="uk-UA"/>
        </w:rPr>
        <w:t>ThingSpeak</w:t>
      </w:r>
      <w:proofErr w:type="spellEnd"/>
      <w:r w:rsidRPr="00437CE1">
        <w:rPr>
          <w:rFonts w:ascii="inherit" w:eastAsia="Times New Roman" w:hAnsi="inherit" w:cs="Segoe UI"/>
          <w:b/>
          <w:bCs/>
          <w:color w:val="262626"/>
          <w:sz w:val="24"/>
          <w:szCs w:val="24"/>
          <w:bdr w:val="none" w:sz="0" w:space="0" w:color="auto" w:frame="1"/>
          <w:lang w:eastAsia="uk-UA"/>
        </w:rPr>
        <w:t xml:space="preserve"> </w:t>
      </w:r>
      <w:proofErr w:type="spellStart"/>
      <w:r w:rsidRPr="00437CE1">
        <w:rPr>
          <w:rFonts w:ascii="inherit" w:eastAsia="Times New Roman" w:hAnsi="inherit" w:cs="Segoe UI"/>
          <w:b/>
          <w:bCs/>
          <w:color w:val="262626"/>
          <w:sz w:val="24"/>
          <w:szCs w:val="24"/>
          <w:bdr w:val="none" w:sz="0" w:space="0" w:color="auto" w:frame="1"/>
          <w:lang w:eastAsia="uk-UA"/>
        </w:rPr>
        <w:t>server</w:t>
      </w:r>
      <w:proofErr w:type="spellEnd"/>
      <w:r w:rsidRPr="00437CE1">
        <w:rPr>
          <w:rFonts w:ascii="Segoe UI" w:eastAsia="Times New Roman" w:hAnsi="Segoe UI" w:cs="Segoe UI"/>
          <w:color w:val="262626"/>
          <w:sz w:val="24"/>
          <w:szCs w:val="24"/>
          <w:lang w:eastAsia="uk-UA"/>
        </w:rPr>
        <w:t>.</w:t>
      </w:r>
    </w:p>
    <w:p w14:paraId="18BBAA89" w14:textId="77777777" w:rsidR="00437CE1" w:rsidRPr="00437CE1" w:rsidRDefault="00437CE1" w:rsidP="00437CE1">
      <w:pPr>
        <w:shd w:val="clear" w:color="auto" w:fill="FFFFFF"/>
        <w:spacing w:after="0" w:afterAutospacing="1" w:line="240" w:lineRule="auto"/>
        <w:textAlignment w:val="baseline"/>
        <w:rPr>
          <w:rFonts w:ascii="Segoe UI" w:eastAsia="Times New Roman" w:hAnsi="Segoe UI" w:cs="Segoe UI"/>
          <w:color w:val="262626"/>
          <w:sz w:val="24"/>
          <w:szCs w:val="24"/>
          <w:lang w:eastAsia="uk-UA"/>
        </w:rPr>
      </w:pPr>
      <w:proofErr w:type="spellStart"/>
      <w:r w:rsidRPr="00437CE1">
        <w:rPr>
          <w:rFonts w:ascii="Segoe UI" w:eastAsia="Times New Roman" w:hAnsi="Segoe UI" w:cs="Segoe UI"/>
          <w:color w:val="262626"/>
          <w:sz w:val="24"/>
          <w:szCs w:val="24"/>
          <w:lang w:eastAsia="uk-UA"/>
        </w:rPr>
        <w:t>The</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ThingSpeak</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server</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an</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open-source</w:t>
      </w:r>
      <w:proofErr w:type="spellEnd"/>
      <w:r w:rsidRPr="00437CE1">
        <w:rPr>
          <w:rFonts w:ascii="Segoe UI" w:eastAsia="Times New Roman" w:hAnsi="Segoe UI" w:cs="Segoe UI"/>
          <w:color w:val="262626"/>
          <w:sz w:val="24"/>
          <w:szCs w:val="24"/>
          <w:lang w:eastAsia="uk-UA"/>
        </w:rPr>
        <w:t> </w:t>
      </w:r>
      <w:proofErr w:type="spellStart"/>
      <w:r w:rsidRPr="00437CE1">
        <w:rPr>
          <w:rFonts w:ascii="inherit" w:eastAsia="Times New Roman" w:hAnsi="inherit" w:cs="Segoe UI"/>
          <w:b/>
          <w:bCs/>
          <w:color w:val="262626"/>
          <w:sz w:val="24"/>
          <w:szCs w:val="24"/>
          <w:bdr w:val="none" w:sz="0" w:space="0" w:color="auto" w:frame="1"/>
          <w:lang w:eastAsia="uk-UA"/>
        </w:rPr>
        <w:t>Internet</w:t>
      </w:r>
      <w:proofErr w:type="spellEnd"/>
      <w:r w:rsidRPr="00437CE1">
        <w:rPr>
          <w:rFonts w:ascii="inherit" w:eastAsia="Times New Roman" w:hAnsi="inherit" w:cs="Segoe UI"/>
          <w:b/>
          <w:bCs/>
          <w:color w:val="262626"/>
          <w:sz w:val="24"/>
          <w:szCs w:val="24"/>
          <w:bdr w:val="none" w:sz="0" w:space="0" w:color="auto" w:frame="1"/>
          <w:lang w:eastAsia="uk-UA"/>
        </w:rPr>
        <w:t xml:space="preserve"> </w:t>
      </w:r>
      <w:proofErr w:type="spellStart"/>
      <w:r w:rsidRPr="00437CE1">
        <w:rPr>
          <w:rFonts w:ascii="inherit" w:eastAsia="Times New Roman" w:hAnsi="inherit" w:cs="Segoe UI"/>
          <w:b/>
          <w:bCs/>
          <w:color w:val="262626"/>
          <w:sz w:val="24"/>
          <w:szCs w:val="24"/>
          <w:bdr w:val="none" w:sz="0" w:space="0" w:color="auto" w:frame="1"/>
          <w:lang w:eastAsia="uk-UA"/>
        </w:rPr>
        <w:t>of</w:t>
      </w:r>
      <w:proofErr w:type="spellEnd"/>
      <w:r w:rsidRPr="00437CE1">
        <w:rPr>
          <w:rFonts w:ascii="inherit" w:eastAsia="Times New Roman" w:hAnsi="inherit" w:cs="Segoe UI"/>
          <w:b/>
          <w:bCs/>
          <w:color w:val="262626"/>
          <w:sz w:val="24"/>
          <w:szCs w:val="24"/>
          <w:bdr w:val="none" w:sz="0" w:space="0" w:color="auto" w:frame="1"/>
          <w:lang w:eastAsia="uk-UA"/>
        </w:rPr>
        <w:t xml:space="preserve"> </w:t>
      </w:r>
      <w:proofErr w:type="spellStart"/>
      <w:r w:rsidRPr="00437CE1">
        <w:rPr>
          <w:rFonts w:ascii="inherit" w:eastAsia="Times New Roman" w:hAnsi="inherit" w:cs="Segoe UI"/>
          <w:b/>
          <w:bCs/>
          <w:color w:val="262626"/>
          <w:sz w:val="24"/>
          <w:szCs w:val="24"/>
          <w:bdr w:val="none" w:sz="0" w:space="0" w:color="auto" w:frame="1"/>
          <w:lang w:eastAsia="uk-UA"/>
        </w:rPr>
        <w:t>Things</w:t>
      </w:r>
      <w:proofErr w:type="spellEnd"/>
      <w:r w:rsidRPr="00437CE1">
        <w:rPr>
          <w:rFonts w:ascii="inherit" w:eastAsia="Times New Roman" w:hAnsi="inherit" w:cs="Segoe UI"/>
          <w:b/>
          <w:bCs/>
          <w:color w:val="262626"/>
          <w:sz w:val="24"/>
          <w:szCs w:val="24"/>
          <w:bdr w:val="none" w:sz="0" w:space="0" w:color="auto" w:frame="1"/>
          <w:lang w:eastAsia="uk-UA"/>
        </w:rPr>
        <w:t xml:space="preserve"> (</w:t>
      </w:r>
      <w:proofErr w:type="spellStart"/>
      <w:r w:rsidRPr="00437CE1">
        <w:rPr>
          <w:rFonts w:ascii="inherit" w:eastAsia="Times New Roman" w:hAnsi="inherit" w:cs="Segoe UI"/>
          <w:b/>
          <w:bCs/>
          <w:color w:val="262626"/>
          <w:sz w:val="24"/>
          <w:szCs w:val="24"/>
          <w:bdr w:val="none" w:sz="0" w:space="0" w:color="auto" w:frame="1"/>
          <w:lang w:eastAsia="uk-UA"/>
        </w:rPr>
        <w:t>IoT</w:t>
      </w:r>
      <w:proofErr w:type="spellEnd"/>
      <w:r w:rsidRPr="00437CE1">
        <w:rPr>
          <w:rFonts w:ascii="inherit" w:eastAsia="Times New Roman" w:hAnsi="inherit" w:cs="Segoe UI"/>
          <w:b/>
          <w:bCs/>
          <w:color w:val="262626"/>
          <w:sz w:val="24"/>
          <w:szCs w:val="24"/>
          <w:bdr w:val="none" w:sz="0" w:space="0" w:color="auto" w:frame="1"/>
          <w:lang w:eastAsia="uk-UA"/>
        </w:rPr>
        <w:t>)</w:t>
      </w:r>
      <w:r w:rsidRPr="00437CE1">
        <w:rPr>
          <w:rFonts w:ascii="Segoe UI" w:eastAsia="Times New Roman" w:hAnsi="Segoe UI" w:cs="Segoe UI"/>
          <w:color w:val="262626"/>
          <w:sz w:val="24"/>
          <w:szCs w:val="24"/>
          <w:lang w:eastAsia="uk-UA"/>
        </w:rPr>
        <w:t> </w:t>
      </w:r>
      <w:proofErr w:type="spellStart"/>
      <w:r w:rsidRPr="00437CE1">
        <w:rPr>
          <w:rFonts w:ascii="Segoe UI" w:eastAsia="Times New Roman" w:hAnsi="Segoe UI" w:cs="Segoe UI"/>
          <w:color w:val="262626"/>
          <w:sz w:val="24"/>
          <w:szCs w:val="24"/>
          <w:lang w:eastAsia="uk-UA"/>
        </w:rPr>
        <w:t>application</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and</w:t>
      </w:r>
      <w:proofErr w:type="spellEnd"/>
      <w:r w:rsidRPr="00437CE1">
        <w:rPr>
          <w:rFonts w:ascii="Segoe UI" w:eastAsia="Times New Roman" w:hAnsi="Segoe UI" w:cs="Segoe UI"/>
          <w:color w:val="262626"/>
          <w:sz w:val="24"/>
          <w:szCs w:val="24"/>
          <w:lang w:eastAsia="uk-UA"/>
        </w:rPr>
        <w:t> </w:t>
      </w:r>
      <w:r w:rsidRPr="00437CE1">
        <w:rPr>
          <w:rFonts w:ascii="inherit" w:eastAsia="Times New Roman" w:hAnsi="inherit" w:cs="Segoe UI"/>
          <w:b/>
          <w:bCs/>
          <w:color w:val="262626"/>
          <w:sz w:val="24"/>
          <w:szCs w:val="24"/>
          <w:bdr w:val="none" w:sz="0" w:space="0" w:color="auto" w:frame="1"/>
          <w:lang w:eastAsia="uk-UA"/>
        </w:rPr>
        <w:t>API</w:t>
      </w:r>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is</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used</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to</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collect</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and</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store</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sensor</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data</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in</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the</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cloud</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and</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develop</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IoT</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applications</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This</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allows</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users</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to</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monitor</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the</w:t>
      </w:r>
      <w:proofErr w:type="spellEnd"/>
      <w:r w:rsidRPr="00437CE1">
        <w:rPr>
          <w:rFonts w:ascii="Segoe UI" w:eastAsia="Times New Roman" w:hAnsi="Segoe UI" w:cs="Segoe UI"/>
          <w:color w:val="262626"/>
          <w:sz w:val="24"/>
          <w:szCs w:val="24"/>
          <w:lang w:eastAsia="uk-UA"/>
        </w:rPr>
        <w:t> </w:t>
      </w:r>
      <w:proofErr w:type="spellStart"/>
      <w:r w:rsidRPr="00437CE1">
        <w:rPr>
          <w:rFonts w:ascii="inherit" w:eastAsia="Times New Roman" w:hAnsi="inherit" w:cs="Segoe UI"/>
          <w:b/>
          <w:bCs/>
          <w:color w:val="262626"/>
          <w:sz w:val="24"/>
          <w:szCs w:val="24"/>
          <w:bdr w:val="none" w:sz="0" w:space="0" w:color="auto" w:frame="1"/>
          <w:lang w:eastAsia="uk-UA"/>
        </w:rPr>
        <w:t>battery</w:t>
      </w:r>
      <w:proofErr w:type="spellEnd"/>
      <w:r w:rsidRPr="00437CE1">
        <w:rPr>
          <w:rFonts w:ascii="inherit" w:eastAsia="Times New Roman" w:hAnsi="inherit" w:cs="Segoe UI"/>
          <w:b/>
          <w:bCs/>
          <w:color w:val="262626"/>
          <w:sz w:val="24"/>
          <w:szCs w:val="24"/>
          <w:bdr w:val="none" w:sz="0" w:space="0" w:color="auto" w:frame="1"/>
          <w:lang w:eastAsia="uk-UA"/>
        </w:rPr>
        <w:t xml:space="preserve"> </w:t>
      </w:r>
      <w:proofErr w:type="spellStart"/>
      <w:r w:rsidRPr="00437CE1">
        <w:rPr>
          <w:rFonts w:ascii="inherit" w:eastAsia="Times New Roman" w:hAnsi="inherit" w:cs="Segoe UI"/>
          <w:b/>
          <w:bCs/>
          <w:color w:val="262626"/>
          <w:sz w:val="24"/>
          <w:szCs w:val="24"/>
          <w:bdr w:val="none" w:sz="0" w:space="0" w:color="auto" w:frame="1"/>
          <w:lang w:eastAsia="uk-UA"/>
        </w:rPr>
        <w:t>status</w:t>
      </w:r>
      <w:proofErr w:type="spellEnd"/>
      <w:r w:rsidRPr="00437CE1">
        <w:rPr>
          <w:rFonts w:ascii="Segoe UI" w:eastAsia="Times New Roman" w:hAnsi="Segoe UI" w:cs="Segoe UI"/>
          <w:color w:val="262626"/>
          <w:sz w:val="24"/>
          <w:szCs w:val="24"/>
          <w:lang w:eastAsia="uk-UA"/>
        </w:rPr>
        <w:t> </w:t>
      </w:r>
      <w:proofErr w:type="spellStart"/>
      <w:r w:rsidRPr="00437CE1">
        <w:rPr>
          <w:rFonts w:ascii="Segoe UI" w:eastAsia="Times New Roman" w:hAnsi="Segoe UI" w:cs="Segoe UI"/>
          <w:color w:val="262626"/>
          <w:sz w:val="24"/>
          <w:szCs w:val="24"/>
          <w:lang w:eastAsia="uk-UA"/>
        </w:rPr>
        <w:t>remotely</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from</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anywhere</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in</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the</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world</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via</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their</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smartphones</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or</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computer</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dashboards</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The</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server</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displays</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the</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battery</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voltage</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load</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voltage</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current</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and</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power</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providing</w:t>
      </w:r>
      <w:proofErr w:type="spellEnd"/>
      <w:r w:rsidRPr="00437CE1">
        <w:rPr>
          <w:rFonts w:ascii="Segoe UI" w:eastAsia="Times New Roman" w:hAnsi="Segoe UI" w:cs="Segoe UI"/>
          <w:color w:val="262626"/>
          <w:sz w:val="24"/>
          <w:szCs w:val="24"/>
          <w:lang w:eastAsia="uk-UA"/>
        </w:rPr>
        <w:t xml:space="preserve"> a </w:t>
      </w:r>
      <w:proofErr w:type="spellStart"/>
      <w:r w:rsidRPr="00437CE1">
        <w:rPr>
          <w:rFonts w:ascii="Segoe UI" w:eastAsia="Times New Roman" w:hAnsi="Segoe UI" w:cs="Segoe UI"/>
          <w:color w:val="262626"/>
          <w:sz w:val="24"/>
          <w:szCs w:val="24"/>
          <w:lang w:eastAsia="uk-UA"/>
        </w:rPr>
        <w:t>comprehensive</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overview</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of</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the</w:t>
      </w:r>
      <w:proofErr w:type="spellEnd"/>
      <w:r w:rsidRPr="00437CE1">
        <w:rPr>
          <w:rFonts w:ascii="Segoe UI" w:eastAsia="Times New Roman" w:hAnsi="Segoe UI" w:cs="Segoe UI"/>
          <w:color w:val="262626"/>
          <w:sz w:val="24"/>
          <w:szCs w:val="24"/>
          <w:lang w:eastAsia="uk-UA"/>
        </w:rPr>
        <w:t> </w:t>
      </w:r>
      <w:proofErr w:type="spellStart"/>
      <w:r w:rsidRPr="00437CE1">
        <w:rPr>
          <w:rFonts w:ascii="inherit" w:eastAsia="Times New Roman" w:hAnsi="inherit" w:cs="Segoe UI"/>
          <w:b/>
          <w:bCs/>
          <w:color w:val="262626"/>
          <w:sz w:val="24"/>
          <w:szCs w:val="24"/>
          <w:bdr w:val="none" w:sz="0" w:space="0" w:color="auto" w:frame="1"/>
          <w:lang w:eastAsia="uk-UA"/>
        </w:rPr>
        <w:t>battery’s</w:t>
      </w:r>
      <w:proofErr w:type="spellEnd"/>
      <w:r w:rsidRPr="00437CE1">
        <w:rPr>
          <w:rFonts w:ascii="inherit" w:eastAsia="Times New Roman" w:hAnsi="inherit" w:cs="Segoe UI"/>
          <w:b/>
          <w:bCs/>
          <w:color w:val="262626"/>
          <w:sz w:val="24"/>
          <w:szCs w:val="24"/>
          <w:bdr w:val="none" w:sz="0" w:space="0" w:color="auto" w:frame="1"/>
          <w:lang w:eastAsia="uk-UA"/>
        </w:rPr>
        <w:t xml:space="preserve"> </w:t>
      </w:r>
      <w:proofErr w:type="spellStart"/>
      <w:r w:rsidRPr="00437CE1">
        <w:rPr>
          <w:rFonts w:ascii="inherit" w:eastAsia="Times New Roman" w:hAnsi="inherit" w:cs="Segoe UI"/>
          <w:b/>
          <w:bCs/>
          <w:color w:val="262626"/>
          <w:sz w:val="24"/>
          <w:szCs w:val="24"/>
          <w:bdr w:val="none" w:sz="0" w:space="0" w:color="auto" w:frame="1"/>
          <w:lang w:eastAsia="uk-UA"/>
        </w:rPr>
        <w:t>condition</w:t>
      </w:r>
      <w:proofErr w:type="spellEnd"/>
      <w:r w:rsidRPr="00437CE1">
        <w:rPr>
          <w:rFonts w:ascii="Segoe UI" w:eastAsia="Times New Roman" w:hAnsi="Segoe UI" w:cs="Segoe UI"/>
          <w:color w:val="262626"/>
          <w:sz w:val="24"/>
          <w:szCs w:val="24"/>
          <w:lang w:eastAsia="uk-UA"/>
        </w:rPr>
        <w:t> </w:t>
      </w:r>
      <w:proofErr w:type="spellStart"/>
      <w:r w:rsidRPr="00437CE1">
        <w:rPr>
          <w:rFonts w:ascii="Segoe UI" w:eastAsia="Times New Roman" w:hAnsi="Segoe UI" w:cs="Segoe UI"/>
          <w:color w:val="262626"/>
          <w:sz w:val="24"/>
          <w:szCs w:val="24"/>
          <w:lang w:eastAsia="uk-UA"/>
        </w:rPr>
        <w:t>in</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both</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charging</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and</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discharging</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states</w:t>
      </w:r>
      <w:proofErr w:type="spellEnd"/>
      <w:r w:rsidRPr="00437CE1">
        <w:rPr>
          <w:rFonts w:ascii="Segoe UI" w:eastAsia="Times New Roman" w:hAnsi="Segoe UI" w:cs="Segoe UI"/>
          <w:color w:val="262626"/>
          <w:sz w:val="24"/>
          <w:szCs w:val="24"/>
          <w:lang w:eastAsia="uk-UA"/>
        </w:rPr>
        <w:t>.</w:t>
      </w:r>
    </w:p>
    <w:p w14:paraId="728A0C9A" w14:textId="77777777" w:rsidR="00437CE1" w:rsidRPr="00437CE1" w:rsidRDefault="00437CE1" w:rsidP="00437CE1">
      <w:pPr>
        <w:shd w:val="clear" w:color="auto" w:fill="FFFFFF"/>
        <w:spacing w:after="100" w:afterAutospacing="1" w:line="240" w:lineRule="auto"/>
        <w:textAlignment w:val="baseline"/>
        <w:rPr>
          <w:rFonts w:ascii="Segoe UI" w:eastAsia="Times New Roman" w:hAnsi="Segoe UI" w:cs="Segoe UI"/>
          <w:color w:val="262626"/>
          <w:sz w:val="24"/>
          <w:szCs w:val="24"/>
          <w:lang w:eastAsia="uk-UA"/>
        </w:rPr>
      </w:pPr>
      <w:proofErr w:type="spellStart"/>
      <w:r w:rsidRPr="00437CE1">
        <w:rPr>
          <w:rFonts w:ascii="Segoe UI" w:eastAsia="Times New Roman" w:hAnsi="Segoe UI" w:cs="Segoe UI"/>
          <w:color w:val="262626"/>
          <w:sz w:val="24"/>
          <w:szCs w:val="24"/>
          <w:lang w:eastAsia="uk-UA"/>
        </w:rPr>
        <w:t>Check</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our</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previous</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similar</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project</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for</w:t>
      </w:r>
      <w:proofErr w:type="spellEnd"/>
      <w:r w:rsidRPr="00437CE1">
        <w:rPr>
          <w:rFonts w:ascii="Segoe UI" w:eastAsia="Times New Roman" w:hAnsi="Segoe UI" w:cs="Segoe UI"/>
          <w:color w:val="262626"/>
          <w:sz w:val="24"/>
          <w:szCs w:val="24"/>
          <w:lang w:eastAsia="uk-UA"/>
        </w:rPr>
        <w:t xml:space="preserve"> 3.7V </w:t>
      </w:r>
      <w:proofErr w:type="spellStart"/>
      <w:r w:rsidRPr="00437CE1">
        <w:rPr>
          <w:rFonts w:ascii="Segoe UI" w:eastAsia="Times New Roman" w:hAnsi="Segoe UI" w:cs="Segoe UI"/>
          <w:color w:val="262626"/>
          <w:sz w:val="24"/>
          <w:szCs w:val="24"/>
          <w:lang w:eastAsia="uk-UA"/>
        </w:rPr>
        <w:t>Lithium-Ion</w:t>
      </w:r>
      <w:proofErr w:type="spellEnd"/>
      <w:r w:rsidRPr="00437CE1">
        <w:rPr>
          <w:rFonts w:ascii="Segoe UI" w:eastAsia="Times New Roman" w:hAnsi="Segoe UI" w:cs="Segoe UI"/>
          <w:color w:val="262626"/>
          <w:sz w:val="24"/>
          <w:szCs w:val="24"/>
          <w:lang w:eastAsia="uk-UA"/>
        </w:rPr>
        <w:t>/</w:t>
      </w:r>
      <w:proofErr w:type="spellStart"/>
      <w:r w:rsidRPr="00437CE1">
        <w:rPr>
          <w:rFonts w:ascii="Segoe UI" w:eastAsia="Times New Roman" w:hAnsi="Segoe UI" w:cs="Segoe UI"/>
          <w:color w:val="262626"/>
          <w:sz w:val="24"/>
          <w:szCs w:val="24"/>
          <w:lang w:eastAsia="uk-UA"/>
        </w:rPr>
        <w:t>Lithium-Polymer</w:t>
      </w:r>
      <w:proofErr w:type="spellEnd"/>
      <w:r w:rsidRPr="00437CE1">
        <w:rPr>
          <w:rFonts w:ascii="Segoe UI" w:eastAsia="Times New Roman" w:hAnsi="Segoe UI" w:cs="Segoe UI"/>
          <w:color w:val="262626"/>
          <w:sz w:val="24"/>
          <w:szCs w:val="24"/>
          <w:lang w:eastAsia="uk-UA"/>
        </w:rPr>
        <w:t xml:space="preserve"> </w:t>
      </w:r>
      <w:proofErr w:type="spellStart"/>
      <w:r w:rsidRPr="00437CE1">
        <w:rPr>
          <w:rFonts w:ascii="Segoe UI" w:eastAsia="Times New Roman" w:hAnsi="Segoe UI" w:cs="Segoe UI"/>
          <w:color w:val="262626"/>
          <w:sz w:val="24"/>
          <w:szCs w:val="24"/>
          <w:lang w:eastAsia="uk-UA"/>
        </w:rPr>
        <w:t>Batteries</w:t>
      </w:r>
      <w:proofErr w:type="spellEnd"/>
      <w:r w:rsidRPr="00437CE1">
        <w:rPr>
          <w:rFonts w:ascii="Segoe UI" w:eastAsia="Times New Roman" w:hAnsi="Segoe UI" w:cs="Segoe UI"/>
          <w:color w:val="262626"/>
          <w:sz w:val="24"/>
          <w:szCs w:val="24"/>
          <w:lang w:eastAsia="uk-UA"/>
        </w:rPr>
        <w:t>:</w:t>
      </w:r>
    </w:p>
    <w:p w14:paraId="3512710C" w14:textId="77777777" w:rsidR="00437CE1" w:rsidRPr="00437CE1" w:rsidRDefault="00437CE1" w:rsidP="00437CE1">
      <w:pPr>
        <w:numPr>
          <w:ilvl w:val="0"/>
          <w:numId w:val="4"/>
        </w:numPr>
        <w:shd w:val="clear" w:color="auto" w:fill="FFFFFF"/>
        <w:spacing w:beforeAutospacing="1" w:after="0" w:afterAutospacing="1" w:line="240" w:lineRule="auto"/>
        <w:textAlignment w:val="baseline"/>
        <w:rPr>
          <w:rFonts w:ascii="inherit" w:eastAsia="Times New Roman" w:hAnsi="inherit" w:cs="Segoe UI"/>
          <w:color w:val="262626"/>
          <w:sz w:val="24"/>
          <w:szCs w:val="24"/>
          <w:lang w:eastAsia="uk-UA"/>
        </w:rPr>
      </w:pPr>
      <w:hyperlink r:id="rId50" w:tgtFrame="_blank" w:history="1">
        <w:proofErr w:type="spellStart"/>
        <w:r w:rsidRPr="00437CE1">
          <w:rPr>
            <w:rFonts w:ascii="inherit" w:eastAsia="Times New Roman" w:hAnsi="inherit" w:cs="Segoe UI"/>
            <w:b/>
            <w:bCs/>
            <w:color w:val="0000FF"/>
            <w:sz w:val="24"/>
            <w:szCs w:val="24"/>
            <w:u w:val="single"/>
            <w:bdr w:val="none" w:sz="0" w:space="0" w:color="auto" w:frame="1"/>
            <w:lang w:eastAsia="uk-UA"/>
          </w:rPr>
          <w:t>IoT</w:t>
        </w:r>
        <w:proofErr w:type="spellEnd"/>
        <w:r w:rsidRPr="00437CE1">
          <w:rPr>
            <w:rFonts w:ascii="inherit" w:eastAsia="Times New Roman" w:hAnsi="inherit" w:cs="Segoe UI"/>
            <w:b/>
            <w:bCs/>
            <w:color w:val="0000FF"/>
            <w:sz w:val="24"/>
            <w:szCs w:val="24"/>
            <w:u w:val="single"/>
            <w:bdr w:val="none" w:sz="0" w:space="0" w:color="auto" w:frame="1"/>
            <w:lang w:eastAsia="uk-UA"/>
          </w:rPr>
          <w:t xml:space="preserve"> </w:t>
        </w:r>
        <w:proofErr w:type="spellStart"/>
        <w:r w:rsidRPr="00437CE1">
          <w:rPr>
            <w:rFonts w:ascii="inherit" w:eastAsia="Times New Roman" w:hAnsi="inherit" w:cs="Segoe UI"/>
            <w:b/>
            <w:bCs/>
            <w:color w:val="0000FF"/>
            <w:sz w:val="24"/>
            <w:szCs w:val="24"/>
            <w:u w:val="single"/>
            <w:bdr w:val="none" w:sz="0" w:space="0" w:color="auto" w:frame="1"/>
            <w:lang w:eastAsia="uk-UA"/>
          </w:rPr>
          <w:t>Based</w:t>
        </w:r>
        <w:proofErr w:type="spellEnd"/>
        <w:r w:rsidRPr="00437CE1">
          <w:rPr>
            <w:rFonts w:ascii="inherit" w:eastAsia="Times New Roman" w:hAnsi="inherit" w:cs="Segoe UI"/>
            <w:b/>
            <w:bCs/>
            <w:color w:val="0000FF"/>
            <w:sz w:val="24"/>
            <w:szCs w:val="24"/>
            <w:u w:val="single"/>
            <w:bdr w:val="none" w:sz="0" w:space="0" w:color="auto" w:frame="1"/>
            <w:lang w:eastAsia="uk-UA"/>
          </w:rPr>
          <w:t xml:space="preserve"> </w:t>
        </w:r>
        <w:proofErr w:type="spellStart"/>
        <w:r w:rsidRPr="00437CE1">
          <w:rPr>
            <w:rFonts w:ascii="inherit" w:eastAsia="Times New Roman" w:hAnsi="inherit" w:cs="Segoe UI"/>
            <w:b/>
            <w:bCs/>
            <w:color w:val="0000FF"/>
            <w:sz w:val="24"/>
            <w:szCs w:val="24"/>
            <w:u w:val="single"/>
            <w:bdr w:val="none" w:sz="0" w:space="0" w:color="auto" w:frame="1"/>
            <w:lang w:eastAsia="uk-UA"/>
          </w:rPr>
          <w:t>Battery</w:t>
        </w:r>
        <w:proofErr w:type="spellEnd"/>
        <w:r w:rsidRPr="00437CE1">
          <w:rPr>
            <w:rFonts w:ascii="inherit" w:eastAsia="Times New Roman" w:hAnsi="inherit" w:cs="Segoe UI"/>
            <w:b/>
            <w:bCs/>
            <w:color w:val="0000FF"/>
            <w:sz w:val="24"/>
            <w:szCs w:val="24"/>
            <w:u w:val="single"/>
            <w:bdr w:val="none" w:sz="0" w:space="0" w:color="auto" w:frame="1"/>
            <w:lang w:eastAsia="uk-UA"/>
          </w:rPr>
          <w:t xml:space="preserve"> </w:t>
        </w:r>
        <w:proofErr w:type="spellStart"/>
        <w:r w:rsidRPr="00437CE1">
          <w:rPr>
            <w:rFonts w:ascii="inherit" w:eastAsia="Times New Roman" w:hAnsi="inherit" w:cs="Segoe UI"/>
            <w:b/>
            <w:bCs/>
            <w:color w:val="0000FF"/>
            <w:sz w:val="24"/>
            <w:szCs w:val="24"/>
            <w:u w:val="single"/>
            <w:bdr w:val="none" w:sz="0" w:space="0" w:color="auto" w:frame="1"/>
            <w:lang w:eastAsia="uk-UA"/>
          </w:rPr>
          <w:t>Status</w:t>
        </w:r>
        <w:proofErr w:type="spellEnd"/>
        <w:r w:rsidRPr="00437CE1">
          <w:rPr>
            <w:rFonts w:ascii="inherit" w:eastAsia="Times New Roman" w:hAnsi="inherit" w:cs="Segoe UI"/>
            <w:b/>
            <w:bCs/>
            <w:color w:val="0000FF"/>
            <w:sz w:val="24"/>
            <w:szCs w:val="24"/>
            <w:u w:val="single"/>
            <w:bdr w:val="none" w:sz="0" w:space="0" w:color="auto" w:frame="1"/>
            <w:lang w:eastAsia="uk-UA"/>
          </w:rPr>
          <w:t xml:space="preserve"> </w:t>
        </w:r>
        <w:proofErr w:type="spellStart"/>
        <w:r w:rsidRPr="00437CE1">
          <w:rPr>
            <w:rFonts w:ascii="inherit" w:eastAsia="Times New Roman" w:hAnsi="inherit" w:cs="Segoe UI"/>
            <w:b/>
            <w:bCs/>
            <w:color w:val="0000FF"/>
            <w:sz w:val="24"/>
            <w:szCs w:val="24"/>
            <w:u w:val="single"/>
            <w:bdr w:val="none" w:sz="0" w:space="0" w:color="auto" w:frame="1"/>
            <w:lang w:eastAsia="uk-UA"/>
          </w:rPr>
          <w:t>Monitoring</w:t>
        </w:r>
        <w:proofErr w:type="spellEnd"/>
        <w:r w:rsidRPr="00437CE1">
          <w:rPr>
            <w:rFonts w:ascii="inherit" w:eastAsia="Times New Roman" w:hAnsi="inherit" w:cs="Segoe UI"/>
            <w:b/>
            <w:bCs/>
            <w:color w:val="0000FF"/>
            <w:sz w:val="24"/>
            <w:szCs w:val="24"/>
            <w:u w:val="single"/>
            <w:bdr w:val="none" w:sz="0" w:space="0" w:color="auto" w:frame="1"/>
            <w:lang w:eastAsia="uk-UA"/>
          </w:rPr>
          <w:t xml:space="preserve"> </w:t>
        </w:r>
        <w:proofErr w:type="spellStart"/>
        <w:r w:rsidRPr="00437CE1">
          <w:rPr>
            <w:rFonts w:ascii="inherit" w:eastAsia="Times New Roman" w:hAnsi="inherit" w:cs="Segoe UI"/>
            <w:b/>
            <w:bCs/>
            <w:color w:val="0000FF"/>
            <w:sz w:val="24"/>
            <w:szCs w:val="24"/>
            <w:u w:val="single"/>
            <w:bdr w:val="none" w:sz="0" w:space="0" w:color="auto" w:frame="1"/>
            <w:lang w:eastAsia="uk-UA"/>
          </w:rPr>
          <w:t>System</w:t>
        </w:r>
        <w:proofErr w:type="spellEnd"/>
        <w:r w:rsidRPr="00437CE1">
          <w:rPr>
            <w:rFonts w:ascii="inherit" w:eastAsia="Times New Roman" w:hAnsi="inherit" w:cs="Segoe UI"/>
            <w:b/>
            <w:bCs/>
            <w:color w:val="0000FF"/>
            <w:sz w:val="24"/>
            <w:szCs w:val="24"/>
            <w:u w:val="single"/>
            <w:bdr w:val="none" w:sz="0" w:space="0" w:color="auto" w:frame="1"/>
            <w:lang w:eastAsia="uk-UA"/>
          </w:rPr>
          <w:t xml:space="preserve"> </w:t>
        </w:r>
        <w:proofErr w:type="spellStart"/>
        <w:r w:rsidRPr="00437CE1">
          <w:rPr>
            <w:rFonts w:ascii="inherit" w:eastAsia="Times New Roman" w:hAnsi="inherit" w:cs="Segoe UI"/>
            <w:b/>
            <w:bCs/>
            <w:color w:val="0000FF"/>
            <w:sz w:val="24"/>
            <w:szCs w:val="24"/>
            <w:u w:val="single"/>
            <w:bdr w:val="none" w:sz="0" w:space="0" w:color="auto" w:frame="1"/>
            <w:lang w:eastAsia="uk-UA"/>
          </w:rPr>
          <w:t>using</w:t>
        </w:r>
        <w:proofErr w:type="spellEnd"/>
        <w:r w:rsidRPr="00437CE1">
          <w:rPr>
            <w:rFonts w:ascii="inherit" w:eastAsia="Times New Roman" w:hAnsi="inherit" w:cs="Segoe UI"/>
            <w:b/>
            <w:bCs/>
            <w:color w:val="0000FF"/>
            <w:sz w:val="24"/>
            <w:szCs w:val="24"/>
            <w:u w:val="single"/>
            <w:bdr w:val="none" w:sz="0" w:space="0" w:color="auto" w:frame="1"/>
            <w:lang w:eastAsia="uk-UA"/>
          </w:rPr>
          <w:t xml:space="preserve"> ESP8266</w:t>
        </w:r>
      </w:hyperlink>
    </w:p>
    <w:p w14:paraId="1F87B200" w14:textId="77777777" w:rsidR="00437CE1" w:rsidRPr="00437CE1" w:rsidRDefault="00437CE1" w:rsidP="00437CE1">
      <w:pPr>
        <w:numPr>
          <w:ilvl w:val="0"/>
          <w:numId w:val="4"/>
        </w:numPr>
        <w:shd w:val="clear" w:color="auto" w:fill="FFFFFF"/>
        <w:spacing w:beforeAutospacing="1" w:after="0" w:afterAutospacing="1" w:line="240" w:lineRule="auto"/>
        <w:textAlignment w:val="baseline"/>
        <w:rPr>
          <w:rFonts w:ascii="inherit" w:eastAsia="Times New Roman" w:hAnsi="inherit" w:cs="Segoe UI"/>
          <w:color w:val="262626"/>
          <w:sz w:val="24"/>
          <w:szCs w:val="24"/>
          <w:lang w:eastAsia="uk-UA"/>
        </w:rPr>
      </w:pPr>
      <w:hyperlink r:id="rId51" w:tgtFrame="_blank" w:history="1">
        <w:proofErr w:type="spellStart"/>
        <w:r w:rsidRPr="00437CE1">
          <w:rPr>
            <w:rFonts w:ascii="inherit" w:eastAsia="Times New Roman" w:hAnsi="inherit" w:cs="Segoe UI"/>
            <w:b/>
            <w:bCs/>
            <w:color w:val="0000FF"/>
            <w:sz w:val="24"/>
            <w:szCs w:val="24"/>
            <w:u w:val="single"/>
            <w:bdr w:val="none" w:sz="0" w:space="0" w:color="auto" w:frame="1"/>
            <w:lang w:eastAsia="uk-UA"/>
          </w:rPr>
          <w:t>IoT</w:t>
        </w:r>
        <w:proofErr w:type="spellEnd"/>
        <w:r w:rsidRPr="00437CE1">
          <w:rPr>
            <w:rFonts w:ascii="inherit" w:eastAsia="Times New Roman" w:hAnsi="inherit" w:cs="Segoe UI"/>
            <w:b/>
            <w:bCs/>
            <w:color w:val="0000FF"/>
            <w:sz w:val="24"/>
            <w:szCs w:val="24"/>
            <w:u w:val="single"/>
            <w:bdr w:val="none" w:sz="0" w:space="0" w:color="auto" w:frame="1"/>
            <w:lang w:eastAsia="uk-UA"/>
          </w:rPr>
          <w:t xml:space="preserve"> </w:t>
        </w:r>
        <w:proofErr w:type="spellStart"/>
        <w:r w:rsidRPr="00437CE1">
          <w:rPr>
            <w:rFonts w:ascii="inherit" w:eastAsia="Times New Roman" w:hAnsi="inherit" w:cs="Segoe UI"/>
            <w:b/>
            <w:bCs/>
            <w:color w:val="0000FF"/>
            <w:sz w:val="24"/>
            <w:szCs w:val="24"/>
            <w:u w:val="single"/>
            <w:bdr w:val="none" w:sz="0" w:space="0" w:color="auto" w:frame="1"/>
            <w:lang w:eastAsia="uk-UA"/>
          </w:rPr>
          <w:t>Battery</w:t>
        </w:r>
        <w:proofErr w:type="spellEnd"/>
        <w:r w:rsidRPr="00437CE1">
          <w:rPr>
            <w:rFonts w:ascii="inherit" w:eastAsia="Times New Roman" w:hAnsi="inherit" w:cs="Segoe UI"/>
            <w:b/>
            <w:bCs/>
            <w:color w:val="0000FF"/>
            <w:sz w:val="24"/>
            <w:szCs w:val="24"/>
            <w:u w:val="single"/>
            <w:bdr w:val="none" w:sz="0" w:space="0" w:color="auto" w:frame="1"/>
            <w:lang w:eastAsia="uk-UA"/>
          </w:rPr>
          <w:t xml:space="preserve"> </w:t>
        </w:r>
        <w:proofErr w:type="spellStart"/>
        <w:r w:rsidRPr="00437CE1">
          <w:rPr>
            <w:rFonts w:ascii="inherit" w:eastAsia="Times New Roman" w:hAnsi="inherit" w:cs="Segoe UI"/>
            <w:b/>
            <w:bCs/>
            <w:color w:val="0000FF"/>
            <w:sz w:val="24"/>
            <w:szCs w:val="24"/>
            <w:u w:val="single"/>
            <w:bdr w:val="none" w:sz="0" w:space="0" w:color="auto" w:frame="1"/>
            <w:lang w:eastAsia="uk-UA"/>
          </w:rPr>
          <w:t>Monitoring</w:t>
        </w:r>
        <w:proofErr w:type="spellEnd"/>
        <w:r w:rsidRPr="00437CE1">
          <w:rPr>
            <w:rFonts w:ascii="inherit" w:eastAsia="Times New Roman" w:hAnsi="inherit" w:cs="Segoe UI"/>
            <w:b/>
            <w:bCs/>
            <w:color w:val="0000FF"/>
            <w:sz w:val="24"/>
            <w:szCs w:val="24"/>
            <w:u w:val="single"/>
            <w:bdr w:val="none" w:sz="0" w:space="0" w:color="auto" w:frame="1"/>
            <w:lang w:eastAsia="uk-UA"/>
          </w:rPr>
          <w:t xml:space="preserve"> </w:t>
        </w:r>
        <w:proofErr w:type="spellStart"/>
        <w:r w:rsidRPr="00437CE1">
          <w:rPr>
            <w:rFonts w:ascii="inherit" w:eastAsia="Times New Roman" w:hAnsi="inherit" w:cs="Segoe UI"/>
            <w:b/>
            <w:bCs/>
            <w:color w:val="0000FF"/>
            <w:sz w:val="24"/>
            <w:szCs w:val="24"/>
            <w:u w:val="single"/>
            <w:bdr w:val="none" w:sz="0" w:space="0" w:color="auto" w:frame="1"/>
            <w:lang w:eastAsia="uk-UA"/>
          </w:rPr>
          <w:t>System</w:t>
        </w:r>
        <w:proofErr w:type="spellEnd"/>
        <w:r w:rsidRPr="00437CE1">
          <w:rPr>
            <w:rFonts w:ascii="inherit" w:eastAsia="Times New Roman" w:hAnsi="inherit" w:cs="Segoe UI"/>
            <w:b/>
            <w:bCs/>
            <w:color w:val="0000FF"/>
            <w:sz w:val="24"/>
            <w:szCs w:val="24"/>
            <w:u w:val="single"/>
            <w:bdr w:val="none" w:sz="0" w:space="0" w:color="auto" w:frame="1"/>
            <w:lang w:eastAsia="uk-UA"/>
          </w:rPr>
          <w:t xml:space="preserve"> </w:t>
        </w:r>
        <w:proofErr w:type="spellStart"/>
        <w:r w:rsidRPr="00437CE1">
          <w:rPr>
            <w:rFonts w:ascii="inherit" w:eastAsia="Times New Roman" w:hAnsi="inherit" w:cs="Segoe UI"/>
            <w:b/>
            <w:bCs/>
            <w:color w:val="0000FF"/>
            <w:sz w:val="24"/>
            <w:szCs w:val="24"/>
            <w:u w:val="single"/>
            <w:bdr w:val="none" w:sz="0" w:space="0" w:color="auto" w:frame="1"/>
            <w:lang w:eastAsia="uk-UA"/>
          </w:rPr>
          <w:t>with</w:t>
        </w:r>
        <w:proofErr w:type="spellEnd"/>
        <w:r w:rsidRPr="00437CE1">
          <w:rPr>
            <w:rFonts w:ascii="inherit" w:eastAsia="Times New Roman" w:hAnsi="inherit" w:cs="Segoe UI"/>
            <w:b/>
            <w:bCs/>
            <w:color w:val="0000FF"/>
            <w:sz w:val="24"/>
            <w:szCs w:val="24"/>
            <w:u w:val="single"/>
            <w:bdr w:val="none" w:sz="0" w:space="0" w:color="auto" w:frame="1"/>
            <w:lang w:eastAsia="uk-UA"/>
          </w:rPr>
          <w:t xml:space="preserve"> DIY </w:t>
        </w:r>
        <w:proofErr w:type="spellStart"/>
        <w:r w:rsidRPr="00437CE1">
          <w:rPr>
            <w:rFonts w:ascii="inherit" w:eastAsia="Times New Roman" w:hAnsi="inherit" w:cs="Segoe UI"/>
            <w:b/>
            <w:bCs/>
            <w:color w:val="0000FF"/>
            <w:sz w:val="24"/>
            <w:szCs w:val="24"/>
            <w:u w:val="single"/>
            <w:bdr w:val="none" w:sz="0" w:space="0" w:color="auto" w:frame="1"/>
            <w:lang w:eastAsia="uk-UA"/>
          </w:rPr>
          <w:t>LiPo</w:t>
        </w:r>
        <w:proofErr w:type="spellEnd"/>
        <w:r w:rsidRPr="00437CE1">
          <w:rPr>
            <w:rFonts w:ascii="inherit" w:eastAsia="Times New Roman" w:hAnsi="inherit" w:cs="Segoe UI"/>
            <w:b/>
            <w:bCs/>
            <w:color w:val="0000FF"/>
            <w:sz w:val="24"/>
            <w:szCs w:val="24"/>
            <w:u w:val="single"/>
            <w:bdr w:val="none" w:sz="0" w:space="0" w:color="auto" w:frame="1"/>
            <w:lang w:eastAsia="uk-UA"/>
          </w:rPr>
          <w:t xml:space="preserve"> </w:t>
        </w:r>
        <w:proofErr w:type="spellStart"/>
        <w:r w:rsidRPr="00437CE1">
          <w:rPr>
            <w:rFonts w:ascii="inherit" w:eastAsia="Times New Roman" w:hAnsi="inherit" w:cs="Segoe UI"/>
            <w:b/>
            <w:bCs/>
            <w:color w:val="0000FF"/>
            <w:sz w:val="24"/>
            <w:szCs w:val="24"/>
            <w:u w:val="single"/>
            <w:bdr w:val="none" w:sz="0" w:space="0" w:color="auto" w:frame="1"/>
            <w:lang w:eastAsia="uk-UA"/>
          </w:rPr>
          <w:t>Charger</w:t>
        </w:r>
        <w:proofErr w:type="spellEnd"/>
      </w:hyperlink>
    </w:p>
    <w:p w14:paraId="33C47F45" w14:textId="77777777" w:rsidR="00437CE1" w:rsidRPr="00437CE1" w:rsidRDefault="00437CE1" w:rsidP="00437CE1">
      <w:pPr>
        <w:shd w:val="clear" w:color="auto" w:fill="FFFFFF"/>
        <w:spacing w:after="0" w:line="240" w:lineRule="auto"/>
        <w:textAlignment w:val="baseline"/>
        <w:rPr>
          <w:ins w:id="5" w:author="Unknown"/>
          <w:rFonts w:ascii="inherit" w:eastAsia="Times New Roman" w:hAnsi="inherit" w:cs="Segoe UI"/>
          <w:color w:val="262626"/>
          <w:sz w:val="24"/>
          <w:szCs w:val="24"/>
          <w:bdr w:val="none" w:sz="0" w:space="0" w:color="auto" w:frame="1"/>
          <w:lang w:eastAsia="uk-UA"/>
        </w:rPr>
      </w:pPr>
      <w:r w:rsidRPr="00437CE1">
        <w:rPr>
          <w:rFonts w:ascii="Segoe UI" w:eastAsia="Times New Roman" w:hAnsi="Segoe UI" w:cs="Segoe UI"/>
          <w:color w:val="262626"/>
          <w:sz w:val="24"/>
          <w:szCs w:val="24"/>
          <w:lang w:eastAsia="uk-UA"/>
        </w:rPr>
        <w:br/>
      </w:r>
      <w:r w:rsidRPr="00437CE1">
        <w:rPr>
          <w:rFonts w:ascii="Segoe UI" w:eastAsia="Times New Roman" w:hAnsi="Segoe UI" w:cs="Segoe UI"/>
          <w:color w:val="262626"/>
          <w:sz w:val="24"/>
          <w:szCs w:val="24"/>
          <w:lang w:eastAsia="uk-UA"/>
        </w:rPr>
        <w:br/>
      </w:r>
    </w:p>
    <w:p w14:paraId="145348AB" w14:textId="77777777" w:rsidR="00437CE1" w:rsidRPr="00437CE1" w:rsidRDefault="00437CE1" w:rsidP="00437CE1">
      <w:pPr>
        <w:spacing w:before="615" w:after="615" w:line="240" w:lineRule="auto"/>
        <w:textAlignment w:val="baseline"/>
        <w:rPr>
          <w:rFonts w:ascii="Segoe UI" w:eastAsia="Times New Roman" w:hAnsi="Segoe UI" w:cs="Segoe UI"/>
          <w:color w:val="262626"/>
          <w:sz w:val="24"/>
          <w:szCs w:val="24"/>
          <w:bdr w:val="none" w:sz="0" w:space="0" w:color="auto" w:frame="1"/>
          <w:lang w:eastAsia="uk-UA"/>
        </w:rPr>
      </w:pPr>
      <w:r w:rsidRPr="00437CE1">
        <w:rPr>
          <w:rFonts w:ascii="Segoe UI" w:eastAsia="Times New Roman" w:hAnsi="Segoe UI" w:cs="Segoe UI"/>
          <w:color w:val="262626"/>
          <w:sz w:val="24"/>
          <w:szCs w:val="24"/>
          <w:bdr w:val="none" w:sz="0" w:space="0" w:color="auto" w:frame="1"/>
          <w:lang w:eastAsia="uk-UA"/>
        </w:rPr>
        <w:pict w14:anchorId="4C795E96">
          <v:rect id="_x0000_i1079" style="width:0;height:.75pt" o:hralign="center" o:hrstd="t" o:hrnoshade="t" o:hr="t" fillcolor="#262626" stroked="f"/>
        </w:pict>
      </w:r>
    </w:p>
    <w:p w14:paraId="5A17905A" w14:textId="77777777" w:rsidR="00437CE1" w:rsidRPr="00437CE1" w:rsidRDefault="00437CE1" w:rsidP="00437CE1">
      <w:pPr>
        <w:shd w:val="clear" w:color="auto" w:fill="FFFFFF"/>
        <w:spacing w:after="0" w:line="240" w:lineRule="auto"/>
        <w:textAlignment w:val="baseline"/>
        <w:outlineLvl w:val="2"/>
        <w:rPr>
          <w:rFonts w:ascii="Segoe UI" w:eastAsia="Times New Roman" w:hAnsi="Segoe UI" w:cs="Segoe UI"/>
          <w:b/>
          <w:bCs/>
          <w:color w:val="FF4500"/>
          <w:sz w:val="31"/>
          <w:szCs w:val="31"/>
          <w:bdr w:val="none" w:sz="0" w:space="0" w:color="auto" w:frame="1"/>
          <w:lang w:eastAsia="uk-UA"/>
        </w:rPr>
      </w:pPr>
      <w:proofErr w:type="spellStart"/>
      <w:r w:rsidRPr="00437CE1">
        <w:rPr>
          <w:rFonts w:ascii="inherit" w:eastAsia="Times New Roman" w:hAnsi="inherit" w:cs="Segoe UI"/>
          <w:b/>
          <w:bCs/>
          <w:color w:val="FF4500"/>
          <w:sz w:val="31"/>
          <w:szCs w:val="31"/>
          <w:bdr w:val="none" w:sz="0" w:space="0" w:color="auto" w:frame="1"/>
          <w:lang w:eastAsia="uk-UA"/>
        </w:rPr>
        <w:t>Bill</w:t>
      </w:r>
      <w:proofErr w:type="spellEnd"/>
      <w:r w:rsidRPr="00437CE1">
        <w:rPr>
          <w:rFonts w:ascii="inherit" w:eastAsia="Times New Roman" w:hAnsi="inherit" w:cs="Segoe UI"/>
          <w:b/>
          <w:bCs/>
          <w:color w:val="FF4500"/>
          <w:sz w:val="31"/>
          <w:szCs w:val="31"/>
          <w:bdr w:val="none" w:sz="0" w:space="0" w:color="auto" w:frame="1"/>
          <w:lang w:eastAsia="uk-UA"/>
        </w:rPr>
        <w:t xml:space="preserve"> </w:t>
      </w:r>
      <w:proofErr w:type="spellStart"/>
      <w:r w:rsidRPr="00437CE1">
        <w:rPr>
          <w:rFonts w:ascii="inherit" w:eastAsia="Times New Roman" w:hAnsi="inherit" w:cs="Segoe UI"/>
          <w:b/>
          <w:bCs/>
          <w:color w:val="FF4500"/>
          <w:sz w:val="31"/>
          <w:szCs w:val="31"/>
          <w:bdr w:val="none" w:sz="0" w:space="0" w:color="auto" w:frame="1"/>
          <w:lang w:eastAsia="uk-UA"/>
        </w:rPr>
        <w:t>of</w:t>
      </w:r>
      <w:proofErr w:type="spellEnd"/>
      <w:r w:rsidRPr="00437CE1">
        <w:rPr>
          <w:rFonts w:ascii="inherit" w:eastAsia="Times New Roman" w:hAnsi="inherit" w:cs="Segoe UI"/>
          <w:b/>
          <w:bCs/>
          <w:color w:val="FF4500"/>
          <w:sz w:val="31"/>
          <w:szCs w:val="31"/>
          <w:bdr w:val="none" w:sz="0" w:space="0" w:color="auto" w:frame="1"/>
          <w:lang w:eastAsia="uk-UA"/>
        </w:rPr>
        <w:t xml:space="preserve"> </w:t>
      </w:r>
      <w:proofErr w:type="spellStart"/>
      <w:r w:rsidRPr="00437CE1">
        <w:rPr>
          <w:rFonts w:ascii="inherit" w:eastAsia="Times New Roman" w:hAnsi="inherit" w:cs="Segoe UI"/>
          <w:b/>
          <w:bCs/>
          <w:color w:val="FF4500"/>
          <w:sz w:val="31"/>
          <w:szCs w:val="31"/>
          <w:bdr w:val="none" w:sz="0" w:space="0" w:color="auto" w:frame="1"/>
          <w:lang w:eastAsia="uk-UA"/>
        </w:rPr>
        <w:t>Materials</w:t>
      </w:r>
      <w:proofErr w:type="spellEnd"/>
      <w:r w:rsidRPr="00437CE1">
        <w:rPr>
          <w:rFonts w:ascii="inherit" w:eastAsia="Times New Roman" w:hAnsi="inherit" w:cs="Segoe UI"/>
          <w:b/>
          <w:bCs/>
          <w:color w:val="FF4500"/>
          <w:sz w:val="31"/>
          <w:szCs w:val="31"/>
          <w:bdr w:val="none" w:sz="0" w:space="0" w:color="auto" w:frame="1"/>
          <w:lang w:eastAsia="uk-UA"/>
        </w:rPr>
        <w:t>:</w:t>
      </w:r>
    </w:p>
    <w:p w14:paraId="5509AA6E" w14:textId="77777777" w:rsidR="00437CE1" w:rsidRPr="00437CE1" w:rsidRDefault="00437CE1" w:rsidP="00437CE1">
      <w:pPr>
        <w:shd w:val="clear" w:color="auto" w:fill="FFFFFF"/>
        <w:spacing w:after="100" w:afterAutospacing="1" w:line="240" w:lineRule="auto"/>
        <w:textAlignment w:val="baseline"/>
        <w:rPr>
          <w:rFonts w:ascii="Segoe UI" w:eastAsia="Times New Roman" w:hAnsi="Segoe UI" w:cs="Segoe UI"/>
          <w:color w:val="262626"/>
          <w:sz w:val="24"/>
          <w:szCs w:val="24"/>
          <w:bdr w:val="none" w:sz="0" w:space="0" w:color="auto" w:frame="1"/>
          <w:lang w:eastAsia="uk-UA"/>
        </w:rPr>
      </w:pP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following</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are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components</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required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for</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building</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IoT-Based</w:t>
      </w:r>
      <w:proofErr w:type="spellEnd"/>
      <w:r w:rsidRPr="00437CE1">
        <w:rPr>
          <w:rFonts w:ascii="Segoe UI" w:eastAsia="Times New Roman" w:hAnsi="Segoe UI" w:cs="Segoe UI"/>
          <w:color w:val="262626"/>
          <w:sz w:val="24"/>
          <w:szCs w:val="24"/>
          <w:bdr w:val="none" w:sz="0" w:space="0" w:color="auto" w:frame="1"/>
          <w:lang w:eastAsia="uk-UA"/>
        </w:rPr>
        <w:t xml:space="preserve"> 12V </w:t>
      </w:r>
      <w:proofErr w:type="spellStart"/>
      <w:r w:rsidRPr="00437CE1">
        <w:rPr>
          <w:rFonts w:ascii="Segoe UI" w:eastAsia="Times New Roman" w:hAnsi="Segoe UI" w:cs="Segoe UI"/>
          <w:color w:val="262626"/>
          <w:sz w:val="24"/>
          <w:szCs w:val="24"/>
          <w:bdr w:val="none" w:sz="0" w:space="0" w:color="auto" w:frame="1"/>
          <w:lang w:eastAsia="uk-UA"/>
        </w:rPr>
        <w:t>Battery</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Monitoring</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System</w:t>
      </w:r>
      <w:proofErr w:type="spellEnd"/>
      <w:r w:rsidRPr="00437CE1">
        <w:rPr>
          <w:rFonts w:ascii="Segoe UI" w:eastAsia="Times New Roman" w:hAnsi="Segoe UI" w:cs="Segoe UI"/>
          <w:color w:val="262626"/>
          <w:sz w:val="24"/>
          <w:szCs w:val="24"/>
          <w:bdr w:val="none" w:sz="0" w:space="0" w:color="auto" w:frame="1"/>
          <w:lang w:eastAsia="uk-UA"/>
        </w:rPr>
        <w:t xml:space="preserve"> Project.</w:t>
      </w:r>
    </w:p>
    <w:tbl>
      <w:tblPr>
        <w:tblW w:w="11020" w:type="dxa"/>
        <w:shd w:val="clear" w:color="auto" w:fill="FFFFFF"/>
        <w:tblCellMar>
          <w:left w:w="0" w:type="dxa"/>
          <w:right w:w="0" w:type="dxa"/>
        </w:tblCellMar>
        <w:tblLook w:val="04A0" w:firstRow="1" w:lastRow="0" w:firstColumn="1" w:lastColumn="0" w:noHBand="0" w:noVBand="1"/>
      </w:tblPr>
      <w:tblGrid>
        <w:gridCol w:w="448"/>
        <w:gridCol w:w="5230"/>
        <w:gridCol w:w="1084"/>
        <w:gridCol w:w="4258"/>
      </w:tblGrid>
      <w:tr w:rsidR="00437CE1" w:rsidRPr="00437CE1" w14:paraId="4AC1BEDD" w14:textId="77777777" w:rsidTr="00437CE1">
        <w:trPr>
          <w:tblHeader/>
        </w:trPr>
        <w:tc>
          <w:tcPr>
            <w:tcW w:w="0" w:type="auto"/>
            <w:tcBorders>
              <w:top w:val="nil"/>
              <w:left w:val="nil"/>
              <w:bottom w:val="nil"/>
              <w:right w:val="nil"/>
            </w:tcBorders>
            <w:shd w:val="clear" w:color="auto" w:fill="FFFFFF"/>
            <w:vAlign w:val="center"/>
            <w:hideMark/>
          </w:tcPr>
          <w:p w14:paraId="6EDC20B7" w14:textId="77777777" w:rsidR="00437CE1" w:rsidRPr="00437CE1" w:rsidRDefault="00437CE1" w:rsidP="00437CE1">
            <w:pPr>
              <w:spacing w:after="0" w:line="240" w:lineRule="auto"/>
              <w:rPr>
                <w:rFonts w:ascii="inherit" w:eastAsia="Times New Roman" w:hAnsi="inherit" w:cs="Segoe UI"/>
                <w:b/>
                <w:bCs/>
                <w:color w:val="262626"/>
                <w:sz w:val="23"/>
                <w:szCs w:val="23"/>
                <w:lang w:eastAsia="uk-UA"/>
              </w:rPr>
            </w:pPr>
            <w:r w:rsidRPr="00437CE1">
              <w:rPr>
                <w:rFonts w:ascii="inherit" w:eastAsia="Times New Roman" w:hAnsi="inherit" w:cs="Segoe UI"/>
                <w:b/>
                <w:bCs/>
                <w:color w:val="262626"/>
                <w:sz w:val="23"/>
                <w:szCs w:val="23"/>
                <w:lang w:eastAsia="uk-UA"/>
              </w:rPr>
              <w:t>S.N.</w:t>
            </w:r>
          </w:p>
        </w:tc>
        <w:tc>
          <w:tcPr>
            <w:tcW w:w="0" w:type="auto"/>
            <w:tcBorders>
              <w:top w:val="nil"/>
              <w:left w:val="nil"/>
              <w:bottom w:val="nil"/>
              <w:right w:val="nil"/>
            </w:tcBorders>
            <w:shd w:val="clear" w:color="auto" w:fill="FFFFFF"/>
            <w:vAlign w:val="center"/>
            <w:hideMark/>
          </w:tcPr>
          <w:p w14:paraId="0DDFF5C2" w14:textId="77777777" w:rsidR="00437CE1" w:rsidRPr="00437CE1" w:rsidRDefault="00437CE1" w:rsidP="00437CE1">
            <w:pPr>
              <w:spacing w:after="0" w:line="240" w:lineRule="auto"/>
              <w:rPr>
                <w:rFonts w:ascii="inherit" w:eastAsia="Times New Roman" w:hAnsi="inherit" w:cs="Segoe UI"/>
                <w:b/>
                <w:bCs/>
                <w:color w:val="262626"/>
                <w:sz w:val="23"/>
                <w:szCs w:val="23"/>
                <w:lang w:eastAsia="uk-UA"/>
              </w:rPr>
            </w:pPr>
            <w:proofErr w:type="spellStart"/>
            <w:r w:rsidRPr="00437CE1">
              <w:rPr>
                <w:rFonts w:ascii="inherit" w:eastAsia="Times New Roman" w:hAnsi="inherit" w:cs="Segoe UI"/>
                <w:b/>
                <w:bCs/>
                <w:color w:val="262626"/>
                <w:sz w:val="23"/>
                <w:szCs w:val="23"/>
                <w:lang w:eastAsia="uk-UA"/>
              </w:rPr>
              <w:t>Components</w:t>
            </w:r>
            <w:proofErr w:type="spellEnd"/>
          </w:p>
        </w:tc>
        <w:tc>
          <w:tcPr>
            <w:tcW w:w="0" w:type="auto"/>
            <w:tcBorders>
              <w:top w:val="nil"/>
              <w:left w:val="nil"/>
              <w:bottom w:val="nil"/>
              <w:right w:val="nil"/>
            </w:tcBorders>
            <w:shd w:val="clear" w:color="auto" w:fill="FFFFFF"/>
            <w:vAlign w:val="center"/>
            <w:hideMark/>
          </w:tcPr>
          <w:p w14:paraId="63E3CEE5" w14:textId="77777777" w:rsidR="00437CE1" w:rsidRPr="00437CE1" w:rsidRDefault="00437CE1" w:rsidP="00437CE1">
            <w:pPr>
              <w:spacing w:after="0" w:line="240" w:lineRule="auto"/>
              <w:rPr>
                <w:rFonts w:ascii="inherit" w:eastAsia="Times New Roman" w:hAnsi="inherit" w:cs="Segoe UI"/>
                <w:b/>
                <w:bCs/>
                <w:color w:val="262626"/>
                <w:sz w:val="23"/>
                <w:szCs w:val="23"/>
                <w:lang w:eastAsia="uk-UA"/>
              </w:rPr>
            </w:pPr>
            <w:proofErr w:type="spellStart"/>
            <w:r w:rsidRPr="00437CE1">
              <w:rPr>
                <w:rFonts w:ascii="inherit" w:eastAsia="Times New Roman" w:hAnsi="inherit" w:cs="Segoe UI"/>
                <w:b/>
                <w:bCs/>
                <w:color w:val="262626"/>
                <w:sz w:val="23"/>
                <w:szCs w:val="23"/>
                <w:lang w:eastAsia="uk-UA"/>
              </w:rPr>
              <w:t>Quantity</w:t>
            </w:r>
            <w:proofErr w:type="spellEnd"/>
          </w:p>
        </w:tc>
        <w:tc>
          <w:tcPr>
            <w:tcW w:w="0" w:type="auto"/>
            <w:tcBorders>
              <w:top w:val="nil"/>
              <w:left w:val="nil"/>
              <w:bottom w:val="nil"/>
              <w:right w:val="nil"/>
            </w:tcBorders>
            <w:shd w:val="clear" w:color="auto" w:fill="FFFFFF"/>
            <w:vAlign w:val="center"/>
            <w:hideMark/>
          </w:tcPr>
          <w:p w14:paraId="3585029B" w14:textId="77777777" w:rsidR="00437CE1" w:rsidRPr="00437CE1" w:rsidRDefault="00437CE1" w:rsidP="00437CE1">
            <w:pPr>
              <w:spacing w:after="0" w:line="240" w:lineRule="auto"/>
              <w:rPr>
                <w:rFonts w:ascii="inherit" w:eastAsia="Times New Roman" w:hAnsi="inherit" w:cs="Segoe UI"/>
                <w:b/>
                <w:bCs/>
                <w:color w:val="262626"/>
                <w:sz w:val="23"/>
                <w:szCs w:val="23"/>
                <w:lang w:eastAsia="uk-UA"/>
              </w:rPr>
            </w:pPr>
            <w:proofErr w:type="spellStart"/>
            <w:r w:rsidRPr="00437CE1">
              <w:rPr>
                <w:rFonts w:ascii="inherit" w:eastAsia="Times New Roman" w:hAnsi="inherit" w:cs="Segoe UI"/>
                <w:b/>
                <w:bCs/>
                <w:color w:val="262626"/>
                <w:sz w:val="23"/>
                <w:szCs w:val="23"/>
                <w:lang w:eastAsia="uk-UA"/>
              </w:rPr>
              <w:t>Purchase</w:t>
            </w:r>
            <w:proofErr w:type="spellEnd"/>
            <w:r w:rsidRPr="00437CE1">
              <w:rPr>
                <w:rFonts w:ascii="inherit" w:eastAsia="Times New Roman" w:hAnsi="inherit" w:cs="Segoe UI"/>
                <w:b/>
                <w:bCs/>
                <w:color w:val="262626"/>
                <w:sz w:val="23"/>
                <w:szCs w:val="23"/>
                <w:lang w:eastAsia="uk-UA"/>
              </w:rPr>
              <w:t xml:space="preserve"> </w:t>
            </w:r>
            <w:proofErr w:type="spellStart"/>
            <w:r w:rsidRPr="00437CE1">
              <w:rPr>
                <w:rFonts w:ascii="inherit" w:eastAsia="Times New Roman" w:hAnsi="inherit" w:cs="Segoe UI"/>
                <w:b/>
                <w:bCs/>
                <w:color w:val="262626"/>
                <w:sz w:val="23"/>
                <w:szCs w:val="23"/>
                <w:lang w:eastAsia="uk-UA"/>
              </w:rPr>
              <w:t>Links</w:t>
            </w:r>
            <w:proofErr w:type="spellEnd"/>
          </w:p>
        </w:tc>
      </w:tr>
      <w:tr w:rsidR="00437CE1" w:rsidRPr="00437CE1" w14:paraId="78826544" w14:textId="77777777" w:rsidTr="00437CE1">
        <w:tc>
          <w:tcPr>
            <w:tcW w:w="0" w:type="auto"/>
            <w:tcBorders>
              <w:left w:val="nil"/>
              <w:bottom w:val="nil"/>
              <w:right w:val="nil"/>
            </w:tcBorders>
            <w:shd w:val="clear" w:color="auto" w:fill="FFFFFF"/>
            <w:hideMark/>
          </w:tcPr>
          <w:p w14:paraId="05C3F3DD" w14:textId="77777777" w:rsidR="00437CE1" w:rsidRPr="00437CE1" w:rsidRDefault="00437CE1" w:rsidP="00437CE1">
            <w:pPr>
              <w:spacing w:after="0" w:line="240" w:lineRule="auto"/>
              <w:rPr>
                <w:rFonts w:ascii="inherit" w:eastAsia="Times New Roman" w:hAnsi="inherit" w:cs="Segoe UI"/>
                <w:color w:val="262626"/>
                <w:sz w:val="23"/>
                <w:szCs w:val="23"/>
                <w:lang w:eastAsia="uk-UA"/>
              </w:rPr>
            </w:pPr>
            <w:r w:rsidRPr="00437CE1">
              <w:rPr>
                <w:rFonts w:ascii="inherit" w:eastAsia="Times New Roman" w:hAnsi="inherit" w:cs="Segoe UI"/>
                <w:color w:val="262626"/>
                <w:sz w:val="23"/>
                <w:szCs w:val="23"/>
                <w:lang w:eastAsia="uk-UA"/>
              </w:rPr>
              <w:t>2</w:t>
            </w:r>
          </w:p>
        </w:tc>
        <w:tc>
          <w:tcPr>
            <w:tcW w:w="0" w:type="auto"/>
            <w:tcBorders>
              <w:left w:val="nil"/>
              <w:bottom w:val="nil"/>
              <w:right w:val="nil"/>
            </w:tcBorders>
            <w:shd w:val="clear" w:color="auto" w:fill="FFFFFF"/>
            <w:hideMark/>
          </w:tcPr>
          <w:p w14:paraId="496F1504" w14:textId="77777777" w:rsidR="00437CE1" w:rsidRPr="00437CE1" w:rsidRDefault="00437CE1" w:rsidP="00437CE1">
            <w:pPr>
              <w:spacing w:after="0" w:line="240" w:lineRule="auto"/>
              <w:rPr>
                <w:rFonts w:ascii="inherit" w:eastAsia="Times New Roman" w:hAnsi="inherit" w:cs="Segoe UI"/>
                <w:color w:val="262626"/>
                <w:sz w:val="23"/>
                <w:szCs w:val="23"/>
                <w:lang w:eastAsia="uk-UA"/>
              </w:rPr>
            </w:pPr>
            <w:proofErr w:type="spellStart"/>
            <w:r w:rsidRPr="00437CE1">
              <w:rPr>
                <w:rFonts w:ascii="inherit" w:eastAsia="Times New Roman" w:hAnsi="inherit" w:cs="Segoe UI"/>
                <w:color w:val="262626"/>
                <w:sz w:val="23"/>
                <w:szCs w:val="23"/>
                <w:lang w:eastAsia="uk-UA"/>
              </w:rPr>
              <w:t>NodeMCU</w:t>
            </w:r>
            <w:proofErr w:type="spellEnd"/>
            <w:r w:rsidRPr="00437CE1">
              <w:rPr>
                <w:rFonts w:ascii="inherit" w:eastAsia="Times New Roman" w:hAnsi="inherit" w:cs="Segoe UI"/>
                <w:color w:val="262626"/>
                <w:sz w:val="23"/>
                <w:szCs w:val="23"/>
                <w:lang w:eastAsia="uk-UA"/>
              </w:rPr>
              <w:t xml:space="preserve"> ESP8266 </w:t>
            </w:r>
            <w:proofErr w:type="spellStart"/>
            <w:r w:rsidRPr="00437CE1">
              <w:rPr>
                <w:rFonts w:ascii="inherit" w:eastAsia="Times New Roman" w:hAnsi="inherit" w:cs="Segoe UI"/>
                <w:color w:val="262626"/>
                <w:sz w:val="23"/>
                <w:szCs w:val="23"/>
                <w:lang w:eastAsia="uk-UA"/>
              </w:rPr>
              <w:t>or</w:t>
            </w:r>
            <w:proofErr w:type="spellEnd"/>
            <w:r w:rsidRPr="00437CE1">
              <w:rPr>
                <w:rFonts w:ascii="inherit" w:eastAsia="Times New Roman" w:hAnsi="inherit" w:cs="Segoe UI"/>
                <w:color w:val="262626"/>
                <w:sz w:val="23"/>
                <w:szCs w:val="23"/>
                <w:lang w:eastAsia="uk-UA"/>
              </w:rPr>
              <w:t xml:space="preserve"> </w:t>
            </w:r>
            <w:proofErr w:type="spellStart"/>
            <w:r w:rsidRPr="00437CE1">
              <w:rPr>
                <w:rFonts w:ascii="inherit" w:eastAsia="Times New Roman" w:hAnsi="inherit" w:cs="Segoe UI"/>
                <w:color w:val="262626"/>
                <w:sz w:val="23"/>
                <w:szCs w:val="23"/>
                <w:lang w:eastAsia="uk-UA"/>
              </w:rPr>
              <w:t>Wemos</w:t>
            </w:r>
            <w:proofErr w:type="spellEnd"/>
            <w:r w:rsidRPr="00437CE1">
              <w:rPr>
                <w:rFonts w:ascii="inherit" w:eastAsia="Times New Roman" w:hAnsi="inherit" w:cs="Segoe UI"/>
                <w:color w:val="262626"/>
                <w:sz w:val="23"/>
                <w:szCs w:val="23"/>
                <w:lang w:eastAsia="uk-UA"/>
              </w:rPr>
              <w:t xml:space="preserve"> D1 </w:t>
            </w:r>
            <w:proofErr w:type="spellStart"/>
            <w:r w:rsidRPr="00437CE1">
              <w:rPr>
                <w:rFonts w:ascii="inherit" w:eastAsia="Times New Roman" w:hAnsi="inherit" w:cs="Segoe UI"/>
                <w:color w:val="262626"/>
                <w:sz w:val="23"/>
                <w:szCs w:val="23"/>
                <w:lang w:eastAsia="uk-UA"/>
              </w:rPr>
              <w:t>Mini</w:t>
            </w:r>
            <w:proofErr w:type="spellEnd"/>
            <w:r w:rsidRPr="00437CE1">
              <w:rPr>
                <w:rFonts w:ascii="inherit" w:eastAsia="Times New Roman" w:hAnsi="inherit" w:cs="Segoe UI"/>
                <w:color w:val="262626"/>
                <w:sz w:val="23"/>
                <w:szCs w:val="23"/>
                <w:lang w:eastAsia="uk-UA"/>
              </w:rPr>
              <w:t xml:space="preserve"> </w:t>
            </w:r>
            <w:proofErr w:type="spellStart"/>
            <w:r w:rsidRPr="00437CE1">
              <w:rPr>
                <w:rFonts w:ascii="inherit" w:eastAsia="Times New Roman" w:hAnsi="inherit" w:cs="Segoe UI"/>
                <w:color w:val="262626"/>
                <w:sz w:val="23"/>
                <w:szCs w:val="23"/>
                <w:lang w:eastAsia="uk-UA"/>
              </w:rPr>
              <w:t>Board</w:t>
            </w:r>
            <w:proofErr w:type="spellEnd"/>
          </w:p>
        </w:tc>
        <w:tc>
          <w:tcPr>
            <w:tcW w:w="0" w:type="auto"/>
            <w:tcBorders>
              <w:left w:val="nil"/>
              <w:bottom w:val="nil"/>
              <w:right w:val="nil"/>
            </w:tcBorders>
            <w:shd w:val="clear" w:color="auto" w:fill="FFFFFF"/>
            <w:hideMark/>
          </w:tcPr>
          <w:p w14:paraId="458608FA" w14:textId="77777777" w:rsidR="00437CE1" w:rsidRPr="00437CE1" w:rsidRDefault="00437CE1" w:rsidP="00437CE1">
            <w:pPr>
              <w:spacing w:after="0" w:line="240" w:lineRule="auto"/>
              <w:rPr>
                <w:rFonts w:ascii="inherit" w:eastAsia="Times New Roman" w:hAnsi="inherit" w:cs="Segoe UI"/>
                <w:color w:val="262626"/>
                <w:sz w:val="23"/>
                <w:szCs w:val="23"/>
                <w:lang w:eastAsia="uk-UA"/>
              </w:rPr>
            </w:pPr>
            <w:r w:rsidRPr="00437CE1">
              <w:rPr>
                <w:rFonts w:ascii="inherit" w:eastAsia="Times New Roman" w:hAnsi="inherit" w:cs="Segoe UI"/>
                <w:color w:val="262626"/>
                <w:sz w:val="23"/>
                <w:szCs w:val="23"/>
                <w:lang w:eastAsia="uk-UA"/>
              </w:rPr>
              <w:t>1</w:t>
            </w:r>
          </w:p>
        </w:tc>
        <w:tc>
          <w:tcPr>
            <w:tcW w:w="0" w:type="auto"/>
            <w:tcBorders>
              <w:left w:val="nil"/>
              <w:bottom w:val="nil"/>
              <w:right w:val="nil"/>
            </w:tcBorders>
            <w:shd w:val="clear" w:color="auto" w:fill="FFFFFF"/>
            <w:hideMark/>
          </w:tcPr>
          <w:p w14:paraId="42134672" w14:textId="77777777" w:rsidR="00437CE1" w:rsidRPr="00437CE1" w:rsidRDefault="00437CE1" w:rsidP="00437CE1">
            <w:pPr>
              <w:spacing w:after="0" w:line="240" w:lineRule="auto"/>
              <w:rPr>
                <w:rFonts w:ascii="inherit" w:eastAsia="Times New Roman" w:hAnsi="inherit" w:cs="Segoe UI"/>
                <w:color w:val="262626"/>
                <w:sz w:val="23"/>
                <w:szCs w:val="23"/>
                <w:lang w:eastAsia="uk-UA"/>
              </w:rPr>
            </w:pPr>
            <w:r w:rsidRPr="00437CE1">
              <w:rPr>
                <w:rFonts w:ascii="inherit" w:eastAsia="Times New Roman" w:hAnsi="inherit" w:cs="Segoe UI"/>
                <w:color w:val="262626"/>
                <w:sz w:val="23"/>
                <w:szCs w:val="23"/>
                <w:lang w:eastAsia="uk-UA"/>
              </w:rPr>
              <w:fldChar w:fldCharType="begin"/>
            </w:r>
            <w:r w:rsidRPr="00437CE1">
              <w:rPr>
                <w:rFonts w:ascii="inherit" w:eastAsia="Times New Roman" w:hAnsi="inherit" w:cs="Segoe UI"/>
                <w:color w:val="262626"/>
                <w:sz w:val="23"/>
                <w:szCs w:val="23"/>
                <w:lang w:eastAsia="uk-UA"/>
              </w:rPr>
              <w:instrText xml:space="preserve"> HYPERLINK "https://amzn.to/3BVv395" \t "_blank" </w:instrText>
            </w:r>
            <w:r w:rsidRPr="00437CE1">
              <w:rPr>
                <w:rFonts w:ascii="inherit" w:eastAsia="Times New Roman" w:hAnsi="inherit" w:cs="Segoe UI"/>
                <w:color w:val="262626"/>
                <w:sz w:val="23"/>
                <w:szCs w:val="23"/>
                <w:lang w:eastAsia="uk-UA"/>
              </w:rPr>
              <w:fldChar w:fldCharType="separate"/>
            </w:r>
            <w:proofErr w:type="spellStart"/>
            <w:r w:rsidRPr="00437CE1">
              <w:rPr>
                <w:rFonts w:ascii="inherit" w:eastAsia="Times New Roman" w:hAnsi="inherit" w:cs="Segoe UI"/>
                <w:b/>
                <w:bCs/>
                <w:color w:val="0000FF"/>
                <w:sz w:val="23"/>
                <w:szCs w:val="23"/>
                <w:bdr w:val="none" w:sz="0" w:space="0" w:color="auto" w:frame="1"/>
                <w:lang w:eastAsia="uk-UA"/>
              </w:rPr>
              <w:t>Amazon</w:t>
            </w:r>
            <w:proofErr w:type="spellEnd"/>
            <w:r w:rsidRPr="00437CE1">
              <w:rPr>
                <w:rFonts w:ascii="inherit" w:eastAsia="Times New Roman" w:hAnsi="inherit" w:cs="Segoe UI"/>
                <w:color w:val="262626"/>
                <w:sz w:val="23"/>
                <w:szCs w:val="23"/>
                <w:lang w:eastAsia="uk-UA"/>
              </w:rPr>
              <w:fldChar w:fldCharType="end"/>
            </w:r>
            <w:r w:rsidRPr="00437CE1">
              <w:rPr>
                <w:rFonts w:ascii="inherit" w:eastAsia="Times New Roman" w:hAnsi="inherit" w:cs="Segoe UI"/>
                <w:color w:val="262626"/>
                <w:sz w:val="23"/>
                <w:szCs w:val="23"/>
                <w:lang w:eastAsia="uk-UA"/>
              </w:rPr>
              <w:t> | </w:t>
            </w:r>
            <w:proofErr w:type="spellStart"/>
            <w:r w:rsidRPr="00437CE1">
              <w:rPr>
                <w:rFonts w:ascii="inherit" w:eastAsia="Times New Roman" w:hAnsi="inherit" w:cs="Segoe UI"/>
                <w:color w:val="262626"/>
                <w:sz w:val="23"/>
                <w:szCs w:val="23"/>
                <w:lang w:eastAsia="uk-UA"/>
              </w:rPr>
              <w:fldChar w:fldCharType="begin"/>
            </w:r>
            <w:r w:rsidRPr="00437CE1">
              <w:rPr>
                <w:rFonts w:ascii="inherit" w:eastAsia="Times New Roman" w:hAnsi="inherit" w:cs="Segoe UI"/>
                <w:color w:val="262626"/>
                <w:sz w:val="23"/>
                <w:szCs w:val="23"/>
                <w:lang w:eastAsia="uk-UA"/>
              </w:rPr>
              <w:instrText xml:space="preserve"> HYPERLINK "https://s.click.aliexpress.com/e/_DCd1DML" \t "_blank" </w:instrText>
            </w:r>
            <w:r w:rsidRPr="00437CE1">
              <w:rPr>
                <w:rFonts w:ascii="inherit" w:eastAsia="Times New Roman" w:hAnsi="inherit" w:cs="Segoe UI"/>
                <w:color w:val="262626"/>
                <w:sz w:val="23"/>
                <w:szCs w:val="23"/>
                <w:lang w:eastAsia="uk-UA"/>
              </w:rPr>
              <w:fldChar w:fldCharType="separate"/>
            </w:r>
            <w:r w:rsidRPr="00437CE1">
              <w:rPr>
                <w:rFonts w:ascii="inherit" w:eastAsia="Times New Roman" w:hAnsi="inherit" w:cs="Segoe UI"/>
                <w:b/>
                <w:bCs/>
                <w:color w:val="0000FF"/>
                <w:sz w:val="23"/>
                <w:szCs w:val="23"/>
                <w:bdr w:val="none" w:sz="0" w:space="0" w:color="auto" w:frame="1"/>
                <w:lang w:eastAsia="uk-UA"/>
              </w:rPr>
              <w:t>AliExpress</w:t>
            </w:r>
            <w:proofErr w:type="spellEnd"/>
            <w:r w:rsidRPr="00437CE1">
              <w:rPr>
                <w:rFonts w:ascii="inherit" w:eastAsia="Times New Roman" w:hAnsi="inherit" w:cs="Segoe UI"/>
                <w:color w:val="262626"/>
                <w:sz w:val="23"/>
                <w:szCs w:val="23"/>
                <w:lang w:eastAsia="uk-UA"/>
              </w:rPr>
              <w:fldChar w:fldCharType="end"/>
            </w:r>
            <w:r w:rsidRPr="00437CE1">
              <w:rPr>
                <w:rFonts w:ascii="inherit" w:eastAsia="Times New Roman" w:hAnsi="inherit" w:cs="Segoe UI"/>
                <w:color w:val="262626"/>
                <w:sz w:val="23"/>
                <w:szCs w:val="23"/>
                <w:lang w:eastAsia="uk-UA"/>
              </w:rPr>
              <w:t> | </w:t>
            </w:r>
            <w:proofErr w:type="spellStart"/>
            <w:r w:rsidRPr="00437CE1">
              <w:rPr>
                <w:rFonts w:ascii="inherit" w:eastAsia="Times New Roman" w:hAnsi="inherit" w:cs="Segoe UI"/>
                <w:color w:val="262626"/>
                <w:sz w:val="23"/>
                <w:szCs w:val="23"/>
                <w:lang w:eastAsia="uk-UA"/>
              </w:rPr>
              <w:fldChar w:fldCharType="begin"/>
            </w:r>
            <w:r w:rsidRPr="00437CE1">
              <w:rPr>
                <w:rFonts w:ascii="inherit" w:eastAsia="Times New Roman" w:hAnsi="inherit" w:cs="Segoe UI"/>
                <w:color w:val="262626"/>
                <w:sz w:val="23"/>
                <w:szCs w:val="23"/>
                <w:lang w:eastAsia="uk-UA"/>
              </w:rPr>
              <w:instrText xml:space="preserve"> HYPERLINK "https://www.sunfounder.com/products/esp8266-nodemcu-cp2102-esp-12e-development-board-open-source-serial-module-works-great-for-arduino-ide-micropython?ref=how2electronics" \t "_blank" </w:instrText>
            </w:r>
            <w:r w:rsidRPr="00437CE1">
              <w:rPr>
                <w:rFonts w:ascii="inherit" w:eastAsia="Times New Roman" w:hAnsi="inherit" w:cs="Segoe UI"/>
                <w:color w:val="262626"/>
                <w:sz w:val="23"/>
                <w:szCs w:val="23"/>
                <w:lang w:eastAsia="uk-UA"/>
              </w:rPr>
              <w:fldChar w:fldCharType="separate"/>
            </w:r>
            <w:r w:rsidRPr="00437CE1">
              <w:rPr>
                <w:rFonts w:ascii="inherit" w:eastAsia="Times New Roman" w:hAnsi="inherit" w:cs="Segoe UI"/>
                <w:b/>
                <w:bCs/>
                <w:color w:val="0000FF"/>
                <w:sz w:val="23"/>
                <w:szCs w:val="23"/>
                <w:bdr w:val="none" w:sz="0" w:space="0" w:color="auto" w:frame="1"/>
                <w:lang w:eastAsia="uk-UA"/>
              </w:rPr>
              <w:t>SunFounder</w:t>
            </w:r>
            <w:proofErr w:type="spellEnd"/>
            <w:r w:rsidRPr="00437CE1">
              <w:rPr>
                <w:rFonts w:ascii="inherit" w:eastAsia="Times New Roman" w:hAnsi="inherit" w:cs="Segoe UI"/>
                <w:color w:val="262626"/>
                <w:sz w:val="23"/>
                <w:szCs w:val="23"/>
                <w:lang w:eastAsia="uk-UA"/>
              </w:rPr>
              <w:fldChar w:fldCharType="end"/>
            </w:r>
          </w:p>
        </w:tc>
      </w:tr>
      <w:tr w:rsidR="00437CE1" w:rsidRPr="00437CE1" w14:paraId="53C04D5F" w14:textId="77777777" w:rsidTr="00437CE1">
        <w:tc>
          <w:tcPr>
            <w:tcW w:w="0" w:type="auto"/>
            <w:tcBorders>
              <w:left w:val="nil"/>
              <w:bottom w:val="nil"/>
              <w:right w:val="nil"/>
            </w:tcBorders>
            <w:shd w:val="clear" w:color="auto" w:fill="FFFFFF"/>
            <w:hideMark/>
          </w:tcPr>
          <w:p w14:paraId="3D73EA73" w14:textId="77777777" w:rsidR="00437CE1" w:rsidRPr="00437CE1" w:rsidRDefault="00437CE1" w:rsidP="00437CE1">
            <w:pPr>
              <w:spacing w:after="0" w:line="240" w:lineRule="auto"/>
              <w:rPr>
                <w:rFonts w:ascii="inherit" w:eastAsia="Times New Roman" w:hAnsi="inherit" w:cs="Segoe UI"/>
                <w:color w:val="262626"/>
                <w:sz w:val="23"/>
                <w:szCs w:val="23"/>
                <w:lang w:eastAsia="uk-UA"/>
              </w:rPr>
            </w:pPr>
            <w:r w:rsidRPr="00437CE1">
              <w:rPr>
                <w:rFonts w:ascii="inherit" w:eastAsia="Times New Roman" w:hAnsi="inherit" w:cs="Segoe UI"/>
                <w:color w:val="262626"/>
                <w:sz w:val="23"/>
                <w:szCs w:val="23"/>
                <w:lang w:eastAsia="uk-UA"/>
              </w:rPr>
              <w:t>3</w:t>
            </w:r>
          </w:p>
        </w:tc>
        <w:tc>
          <w:tcPr>
            <w:tcW w:w="0" w:type="auto"/>
            <w:tcBorders>
              <w:left w:val="nil"/>
              <w:bottom w:val="nil"/>
              <w:right w:val="nil"/>
            </w:tcBorders>
            <w:shd w:val="clear" w:color="auto" w:fill="FFFFFF"/>
            <w:hideMark/>
          </w:tcPr>
          <w:p w14:paraId="22F60449" w14:textId="77777777" w:rsidR="00437CE1" w:rsidRPr="00437CE1" w:rsidRDefault="00437CE1" w:rsidP="00437CE1">
            <w:pPr>
              <w:spacing w:after="0" w:line="240" w:lineRule="auto"/>
              <w:rPr>
                <w:rFonts w:ascii="inherit" w:eastAsia="Times New Roman" w:hAnsi="inherit" w:cs="Segoe UI"/>
                <w:color w:val="262626"/>
                <w:sz w:val="23"/>
                <w:szCs w:val="23"/>
                <w:lang w:eastAsia="uk-UA"/>
              </w:rPr>
            </w:pPr>
            <w:r w:rsidRPr="00437CE1">
              <w:rPr>
                <w:rFonts w:ascii="inherit" w:eastAsia="Times New Roman" w:hAnsi="inherit" w:cs="Segoe UI"/>
                <w:color w:val="262626"/>
                <w:sz w:val="23"/>
                <w:szCs w:val="23"/>
                <w:lang w:eastAsia="uk-UA"/>
              </w:rPr>
              <w:t xml:space="preserve">INA226 </w:t>
            </w:r>
            <w:proofErr w:type="spellStart"/>
            <w:r w:rsidRPr="00437CE1">
              <w:rPr>
                <w:rFonts w:ascii="inherit" w:eastAsia="Times New Roman" w:hAnsi="inherit" w:cs="Segoe UI"/>
                <w:color w:val="262626"/>
                <w:sz w:val="23"/>
                <w:szCs w:val="23"/>
                <w:lang w:eastAsia="uk-UA"/>
              </w:rPr>
              <w:t>Current</w:t>
            </w:r>
            <w:proofErr w:type="spellEnd"/>
            <w:r w:rsidRPr="00437CE1">
              <w:rPr>
                <w:rFonts w:ascii="inherit" w:eastAsia="Times New Roman" w:hAnsi="inherit" w:cs="Segoe UI"/>
                <w:color w:val="262626"/>
                <w:sz w:val="23"/>
                <w:szCs w:val="23"/>
                <w:lang w:eastAsia="uk-UA"/>
              </w:rPr>
              <w:t xml:space="preserve"> </w:t>
            </w:r>
            <w:proofErr w:type="spellStart"/>
            <w:r w:rsidRPr="00437CE1">
              <w:rPr>
                <w:rFonts w:ascii="inherit" w:eastAsia="Times New Roman" w:hAnsi="inherit" w:cs="Segoe UI"/>
                <w:color w:val="262626"/>
                <w:sz w:val="23"/>
                <w:szCs w:val="23"/>
                <w:lang w:eastAsia="uk-UA"/>
              </w:rPr>
              <w:t>Sensor</w:t>
            </w:r>
            <w:proofErr w:type="spellEnd"/>
          </w:p>
        </w:tc>
        <w:tc>
          <w:tcPr>
            <w:tcW w:w="0" w:type="auto"/>
            <w:tcBorders>
              <w:left w:val="nil"/>
              <w:bottom w:val="nil"/>
              <w:right w:val="nil"/>
            </w:tcBorders>
            <w:shd w:val="clear" w:color="auto" w:fill="FFFFFF"/>
            <w:hideMark/>
          </w:tcPr>
          <w:p w14:paraId="530F3B6F" w14:textId="77777777" w:rsidR="00437CE1" w:rsidRPr="00437CE1" w:rsidRDefault="00437CE1" w:rsidP="00437CE1">
            <w:pPr>
              <w:spacing w:after="0" w:line="240" w:lineRule="auto"/>
              <w:rPr>
                <w:rFonts w:ascii="inherit" w:eastAsia="Times New Roman" w:hAnsi="inherit" w:cs="Segoe UI"/>
                <w:color w:val="262626"/>
                <w:sz w:val="23"/>
                <w:szCs w:val="23"/>
                <w:lang w:eastAsia="uk-UA"/>
              </w:rPr>
            </w:pPr>
            <w:r w:rsidRPr="00437CE1">
              <w:rPr>
                <w:rFonts w:ascii="inherit" w:eastAsia="Times New Roman" w:hAnsi="inherit" w:cs="Segoe UI"/>
                <w:color w:val="262626"/>
                <w:sz w:val="23"/>
                <w:szCs w:val="23"/>
                <w:lang w:eastAsia="uk-UA"/>
              </w:rPr>
              <w:t>1</w:t>
            </w:r>
          </w:p>
        </w:tc>
        <w:tc>
          <w:tcPr>
            <w:tcW w:w="0" w:type="auto"/>
            <w:tcBorders>
              <w:left w:val="nil"/>
              <w:bottom w:val="nil"/>
              <w:right w:val="nil"/>
            </w:tcBorders>
            <w:shd w:val="clear" w:color="auto" w:fill="FFFFFF"/>
            <w:hideMark/>
          </w:tcPr>
          <w:p w14:paraId="0A680624" w14:textId="77777777" w:rsidR="00437CE1" w:rsidRPr="00437CE1" w:rsidRDefault="00437CE1" w:rsidP="00437CE1">
            <w:pPr>
              <w:spacing w:after="0" w:line="240" w:lineRule="auto"/>
              <w:rPr>
                <w:rFonts w:ascii="inherit" w:eastAsia="Times New Roman" w:hAnsi="inherit" w:cs="Segoe UI"/>
                <w:color w:val="262626"/>
                <w:sz w:val="23"/>
                <w:szCs w:val="23"/>
                <w:lang w:eastAsia="uk-UA"/>
              </w:rPr>
            </w:pPr>
            <w:r w:rsidRPr="00437CE1">
              <w:rPr>
                <w:rFonts w:ascii="inherit" w:eastAsia="Times New Roman" w:hAnsi="inherit" w:cs="Segoe UI"/>
                <w:color w:val="262626"/>
                <w:sz w:val="23"/>
                <w:szCs w:val="23"/>
                <w:lang w:eastAsia="uk-UA"/>
              </w:rPr>
              <w:fldChar w:fldCharType="begin"/>
            </w:r>
            <w:r w:rsidRPr="00437CE1">
              <w:rPr>
                <w:rFonts w:ascii="inherit" w:eastAsia="Times New Roman" w:hAnsi="inherit" w:cs="Segoe UI"/>
                <w:color w:val="262626"/>
                <w:sz w:val="23"/>
                <w:szCs w:val="23"/>
                <w:lang w:eastAsia="uk-UA"/>
              </w:rPr>
              <w:instrText xml:space="preserve"> HYPERLINK "https://amzn.to/3rfzr08" \t "_blank" </w:instrText>
            </w:r>
            <w:r w:rsidRPr="00437CE1">
              <w:rPr>
                <w:rFonts w:ascii="inherit" w:eastAsia="Times New Roman" w:hAnsi="inherit" w:cs="Segoe UI"/>
                <w:color w:val="262626"/>
                <w:sz w:val="23"/>
                <w:szCs w:val="23"/>
                <w:lang w:eastAsia="uk-UA"/>
              </w:rPr>
              <w:fldChar w:fldCharType="separate"/>
            </w:r>
            <w:proofErr w:type="spellStart"/>
            <w:r w:rsidRPr="00437CE1">
              <w:rPr>
                <w:rFonts w:ascii="inherit" w:eastAsia="Times New Roman" w:hAnsi="inherit" w:cs="Segoe UI"/>
                <w:b/>
                <w:bCs/>
                <w:color w:val="0000FF"/>
                <w:sz w:val="23"/>
                <w:szCs w:val="23"/>
                <w:bdr w:val="none" w:sz="0" w:space="0" w:color="auto" w:frame="1"/>
                <w:lang w:eastAsia="uk-UA"/>
              </w:rPr>
              <w:t>Amazon</w:t>
            </w:r>
            <w:proofErr w:type="spellEnd"/>
            <w:r w:rsidRPr="00437CE1">
              <w:rPr>
                <w:rFonts w:ascii="inherit" w:eastAsia="Times New Roman" w:hAnsi="inherit" w:cs="Segoe UI"/>
                <w:color w:val="262626"/>
                <w:sz w:val="23"/>
                <w:szCs w:val="23"/>
                <w:lang w:eastAsia="uk-UA"/>
              </w:rPr>
              <w:fldChar w:fldCharType="end"/>
            </w:r>
            <w:r w:rsidRPr="00437CE1">
              <w:rPr>
                <w:rFonts w:ascii="inherit" w:eastAsia="Times New Roman" w:hAnsi="inherit" w:cs="Segoe UI"/>
                <w:color w:val="262626"/>
                <w:sz w:val="23"/>
                <w:szCs w:val="23"/>
                <w:lang w:eastAsia="uk-UA"/>
              </w:rPr>
              <w:t> | </w:t>
            </w:r>
            <w:proofErr w:type="spellStart"/>
            <w:r w:rsidRPr="00437CE1">
              <w:rPr>
                <w:rFonts w:ascii="inherit" w:eastAsia="Times New Roman" w:hAnsi="inherit" w:cs="Segoe UI"/>
                <w:color w:val="262626"/>
                <w:sz w:val="23"/>
                <w:szCs w:val="23"/>
                <w:lang w:eastAsia="uk-UA"/>
              </w:rPr>
              <w:fldChar w:fldCharType="begin"/>
            </w:r>
            <w:r w:rsidRPr="00437CE1">
              <w:rPr>
                <w:rFonts w:ascii="inherit" w:eastAsia="Times New Roman" w:hAnsi="inherit" w:cs="Segoe UI"/>
                <w:color w:val="262626"/>
                <w:sz w:val="23"/>
                <w:szCs w:val="23"/>
                <w:lang w:eastAsia="uk-UA"/>
              </w:rPr>
              <w:instrText xml:space="preserve"> HYPERLINK "https://s.click.aliexpress.com/e/_DeMvXu9" \t "_blank" </w:instrText>
            </w:r>
            <w:r w:rsidRPr="00437CE1">
              <w:rPr>
                <w:rFonts w:ascii="inherit" w:eastAsia="Times New Roman" w:hAnsi="inherit" w:cs="Segoe UI"/>
                <w:color w:val="262626"/>
                <w:sz w:val="23"/>
                <w:szCs w:val="23"/>
                <w:lang w:eastAsia="uk-UA"/>
              </w:rPr>
              <w:fldChar w:fldCharType="separate"/>
            </w:r>
            <w:r w:rsidRPr="00437CE1">
              <w:rPr>
                <w:rFonts w:ascii="inherit" w:eastAsia="Times New Roman" w:hAnsi="inherit" w:cs="Segoe UI"/>
                <w:b/>
                <w:bCs/>
                <w:color w:val="0000FF"/>
                <w:sz w:val="23"/>
                <w:szCs w:val="23"/>
                <w:bdr w:val="none" w:sz="0" w:space="0" w:color="auto" w:frame="1"/>
                <w:lang w:eastAsia="uk-UA"/>
              </w:rPr>
              <w:t>AliExpress</w:t>
            </w:r>
            <w:proofErr w:type="spellEnd"/>
            <w:r w:rsidRPr="00437CE1">
              <w:rPr>
                <w:rFonts w:ascii="inherit" w:eastAsia="Times New Roman" w:hAnsi="inherit" w:cs="Segoe UI"/>
                <w:color w:val="262626"/>
                <w:sz w:val="23"/>
                <w:szCs w:val="23"/>
                <w:lang w:eastAsia="uk-UA"/>
              </w:rPr>
              <w:fldChar w:fldCharType="end"/>
            </w:r>
          </w:p>
        </w:tc>
      </w:tr>
      <w:tr w:rsidR="00437CE1" w:rsidRPr="00437CE1" w14:paraId="590B56F3" w14:textId="77777777" w:rsidTr="00437CE1">
        <w:tc>
          <w:tcPr>
            <w:tcW w:w="0" w:type="auto"/>
            <w:tcBorders>
              <w:left w:val="nil"/>
              <w:bottom w:val="nil"/>
              <w:right w:val="nil"/>
            </w:tcBorders>
            <w:shd w:val="clear" w:color="auto" w:fill="FFFFFF"/>
            <w:hideMark/>
          </w:tcPr>
          <w:p w14:paraId="13651B7E" w14:textId="77777777" w:rsidR="00437CE1" w:rsidRPr="00437CE1" w:rsidRDefault="00437CE1" w:rsidP="00437CE1">
            <w:pPr>
              <w:spacing w:after="0" w:line="240" w:lineRule="auto"/>
              <w:rPr>
                <w:rFonts w:ascii="inherit" w:eastAsia="Times New Roman" w:hAnsi="inherit" w:cs="Segoe UI"/>
                <w:color w:val="262626"/>
                <w:sz w:val="23"/>
                <w:szCs w:val="23"/>
                <w:lang w:eastAsia="uk-UA"/>
              </w:rPr>
            </w:pPr>
            <w:r w:rsidRPr="00437CE1">
              <w:rPr>
                <w:rFonts w:ascii="inherit" w:eastAsia="Times New Roman" w:hAnsi="inherit" w:cs="Segoe UI"/>
                <w:color w:val="262626"/>
                <w:sz w:val="23"/>
                <w:szCs w:val="23"/>
                <w:lang w:eastAsia="uk-UA"/>
              </w:rPr>
              <w:t>4</w:t>
            </w:r>
          </w:p>
        </w:tc>
        <w:tc>
          <w:tcPr>
            <w:tcW w:w="0" w:type="auto"/>
            <w:tcBorders>
              <w:left w:val="nil"/>
              <w:bottom w:val="nil"/>
              <w:right w:val="nil"/>
            </w:tcBorders>
            <w:shd w:val="clear" w:color="auto" w:fill="FFFFFF"/>
            <w:hideMark/>
          </w:tcPr>
          <w:p w14:paraId="28DC6C6B" w14:textId="77777777" w:rsidR="00437CE1" w:rsidRPr="00437CE1" w:rsidRDefault="00437CE1" w:rsidP="00437CE1">
            <w:pPr>
              <w:spacing w:after="0" w:line="240" w:lineRule="auto"/>
              <w:rPr>
                <w:rFonts w:ascii="inherit" w:eastAsia="Times New Roman" w:hAnsi="inherit" w:cs="Segoe UI"/>
                <w:color w:val="262626"/>
                <w:sz w:val="23"/>
                <w:szCs w:val="23"/>
                <w:lang w:eastAsia="uk-UA"/>
              </w:rPr>
            </w:pPr>
            <w:proofErr w:type="spellStart"/>
            <w:r w:rsidRPr="00437CE1">
              <w:rPr>
                <w:rFonts w:ascii="inherit" w:eastAsia="Times New Roman" w:hAnsi="inherit" w:cs="Segoe UI"/>
                <w:color w:val="262626"/>
                <w:sz w:val="23"/>
                <w:szCs w:val="23"/>
                <w:lang w:eastAsia="uk-UA"/>
              </w:rPr>
              <w:t>Jumper</w:t>
            </w:r>
            <w:proofErr w:type="spellEnd"/>
            <w:r w:rsidRPr="00437CE1">
              <w:rPr>
                <w:rFonts w:ascii="inherit" w:eastAsia="Times New Roman" w:hAnsi="inherit" w:cs="Segoe UI"/>
                <w:color w:val="262626"/>
                <w:sz w:val="23"/>
                <w:szCs w:val="23"/>
                <w:lang w:eastAsia="uk-UA"/>
              </w:rPr>
              <w:t xml:space="preserve"> </w:t>
            </w:r>
            <w:proofErr w:type="spellStart"/>
            <w:r w:rsidRPr="00437CE1">
              <w:rPr>
                <w:rFonts w:ascii="inherit" w:eastAsia="Times New Roman" w:hAnsi="inherit" w:cs="Segoe UI"/>
                <w:color w:val="262626"/>
                <w:sz w:val="23"/>
                <w:szCs w:val="23"/>
                <w:lang w:eastAsia="uk-UA"/>
              </w:rPr>
              <w:t>Wires</w:t>
            </w:r>
            <w:proofErr w:type="spellEnd"/>
          </w:p>
        </w:tc>
        <w:tc>
          <w:tcPr>
            <w:tcW w:w="0" w:type="auto"/>
            <w:tcBorders>
              <w:left w:val="nil"/>
              <w:bottom w:val="nil"/>
              <w:right w:val="nil"/>
            </w:tcBorders>
            <w:shd w:val="clear" w:color="auto" w:fill="FFFFFF"/>
            <w:hideMark/>
          </w:tcPr>
          <w:p w14:paraId="2B380ED4" w14:textId="77777777" w:rsidR="00437CE1" w:rsidRPr="00437CE1" w:rsidRDefault="00437CE1" w:rsidP="00437CE1">
            <w:pPr>
              <w:spacing w:after="0" w:line="240" w:lineRule="auto"/>
              <w:rPr>
                <w:rFonts w:ascii="inherit" w:eastAsia="Times New Roman" w:hAnsi="inherit" w:cs="Segoe UI"/>
                <w:color w:val="262626"/>
                <w:sz w:val="23"/>
                <w:szCs w:val="23"/>
                <w:lang w:eastAsia="uk-UA"/>
              </w:rPr>
            </w:pPr>
            <w:r w:rsidRPr="00437CE1">
              <w:rPr>
                <w:rFonts w:ascii="inherit" w:eastAsia="Times New Roman" w:hAnsi="inherit" w:cs="Segoe UI"/>
                <w:color w:val="262626"/>
                <w:sz w:val="23"/>
                <w:szCs w:val="23"/>
                <w:lang w:eastAsia="uk-UA"/>
              </w:rPr>
              <w:t>10</w:t>
            </w:r>
          </w:p>
        </w:tc>
        <w:tc>
          <w:tcPr>
            <w:tcW w:w="0" w:type="auto"/>
            <w:tcBorders>
              <w:left w:val="nil"/>
              <w:bottom w:val="nil"/>
              <w:right w:val="nil"/>
            </w:tcBorders>
            <w:shd w:val="clear" w:color="auto" w:fill="FFFFFF"/>
            <w:hideMark/>
          </w:tcPr>
          <w:p w14:paraId="209D9935" w14:textId="77777777" w:rsidR="00437CE1" w:rsidRPr="00437CE1" w:rsidRDefault="00437CE1" w:rsidP="00437CE1">
            <w:pPr>
              <w:spacing w:after="0" w:line="240" w:lineRule="auto"/>
              <w:rPr>
                <w:rFonts w:ascii="inherit" w:eastAsia="Times New Roman" w:hAnsi="inherit" w:cs="Segoe UI"/>
                <w:color w:val="262626"/>
                <w:sz w:val="23"/>
                <w:szCs w:val="23"/>
                <w:lang w:eastAsia="uk-UA"/>
              </w:rPr>
            </w:pPr>
            <w:hyperlink r:id="rId52" w:tgtFrame="_blank" w:history="1">
              <w:proofErr w:type="spellStart"/>
              <w:r w:rsidRPr="00437CE1">
                <w:rPr>
                  <w:rFonts w:ascii="inherit" w:eastAsia="Times New Roman" w:hAnsi="inherit" w:cs="Segoe UI"/>
                  <w:b/>
                  <w:bCs/>
                  <w:color w:val="0000FF"/>
                  <w:sz w:val="23"/>
                  <w:szCs w:val="23"/>
                  <w:bdr w:val="none" w:sz="0" w:space="0" w:color="auto" w:frame="1"/>
                  <w:lang w:eastAsia="uk-UA"/>
                </w:rPr>
                <w:t>Amazon</w:t>
              </w:r>
              <w:proofErr w:type="spellEnd"/>
            </w:hyperlink>
            <w:r w:rsidRPr="00437CE1">
              <w:rPr>
                <w:rFonts w:ascii="inherit" w:eastAsia="Times New Roman" w:hAnsi="inherit" w:cs="Segoe UI"/>
                <w:color w:val="262626"/>
                <w:sz w:val="23"/>
                <w:szCs w:val="23"/>
                <w:lang w:eastAsia="uk-UA"/>
              </w:rPr>
              <w:t> | </w:t>
            </w:r>
            <w:proofErr w:type="spellStart"/>
            <w:r w:rsidRPr="00437CE1">
              <w:rPr>
                <w:rFonts w:ascii="inherit" w:eastAsia="Times New Roman" w:hAnsi="inherit" w:cs="Segoe UI"/>
                <w:color w:val="262626"/>
                <w:sz w:val="23"/>
                <w:szCs w:val="23"/>
                <w:lang w:eastAsia="uk-UA"/>
              </w:rPr>
              <w:fldChar w:fldCharType="begin"/>
            </w:r>
            <w:r w:rsidRPr="00437CE1">
              <w:rPr>
                <w:rFonts w:ascii="inherit" w:eastAsia="Times New Roman" w:hAnsi="inherit" w:cs="Segoe UI"/>
                <w:color w:val="262626"/>
                <w:sz w:val="23"/>
                <w:szCs w:val="23"/>
                <w:lang w:eastAsia="uk-UA"/>
              </w:rPr>
              <w:instrText xml:space="preserve"> HYPERLINK "https://s.click.aliexpress.com/e/_DnqCpEJ" \t "_blank" </w:instrText>
            </w:r>
            <w:r w:rsidRPr="00437CE1">
              <w:rPr>
                <w:rFonts w:ascii="inherit" w:eastAsia="Times New Roman" w:hAnsi="inherit" w:cs="Segoe UI"/>
                <w:color w:val="262626"/>
                <w:sz w:val="23"/>
                <w:szCs w:val="23"/>
                <w:lang w:eastAsia="uk-UA"/>
              </w:rPr>
              <w:fldChar w:fldCharType="separate"/>
            </w:r>
            <w:r w:rsidRPr="00437CE1">
              <w:rPr>
                <w:rFonts w:ascii="inherit" w:eastAsia="Times New Roman" w:hAnsi="inherit" w:cs="Segoe UI"/>
                <w:b/>
                <w:bCs/>
                <w:color w:val="0000FF"/>
                <w:sz w:val="23"/>
                <w:szCs w:val="23"/>
                <w:bdr w:val="none" w:sz="0" w:space="0" w:color="auto" w:frame="1"/>
                <w:lang w:eastAsia="uk-UA"/>
              </w:rPr>
              <w:t>AliExpress</w:t>
            </w:r>
            <w:proofErr w:type="spellEnd"/>
            <w:r w:rsidRPr="00437CE1">
              <w:rPr>
                <w:rFonts w:ascii="inherit" w:eastAsia="Times New Roman" w:hAnsi="inherit" w:cs="Segoe UI"/>
                <w:color w:val="262626"/>
                <w:sz w:val="23"/>
                <w:szCs w:val="23"/>
                <w:lang w:eastAsia="uk-UA"/>
              </w:rPr>
              <w:fldChar w:fldCharType="end"/>
            </w:r>
            <w:r w:rsidRPr="00437CE1">
              <w:rPr>
                <w:rFonts w:ascii="inherit" w:eastAsia="Times New Roman" w:hAnsi="inherit" w:cs="Segoe UI"/>
                <w:color w:val="262626"/>
                <w:sz w:val="23"/>
                <w:szCs w:val="23"/>
                <w:lang w:eastAsia="uk-UA"/>
              </w:rPr>
              <w:t> | </w:t>
            </w:r>
            <w:proofErr w:type="spellStart"/>
            <w:r w:rsidRPr="00437CE1">
              <w:rPr>
                <w:rFonts w:ascii="inherit" w:eastAsia="Times New Roman" w:hAnsi="inherit" w:cs="Segoe UI"/>
                <w:color w:val="262626"/>
                <w:sz w:val="23"/>
                <w:szCs w:val="23"/>
                <w:lang w:eastAsia="uk-UA"/>
              </w:rPr>
              <w:fldChar w:fldCharType="begin"/>
            </w:r>
            <w:r w:rsidRPr="00437CE1">
              <w:rPr>
                <w:rFonts w:ascii="inherit" w:eastAsia="Times New Roman" w:hAnsi="inherit" w:cs="Segoe UI"/>
                <w:color w:val="262626"/>
                <w:sz w:val="23"/>
                <w:szCs w:val="23"/>
                <w:lang w:eastAsia="uk-UA"/>
              </w:rPr>
              <w:instrText xml:space="preserve"> HYPERLINK "https://www.sunfounder.com/products/breadboard-jumper-wires?ref=how2electronics" \t "_blank" </w:instrText>
            </w:r>
            <w:r w:rsidRPr="00437CE1">
              <w:rPr>
                <w:rFonts w:ascii="inherit" w:eastAsia="Times New Roman" w:hAnsi="inherit" w:cs="Segoe UI"/>
                <w:color w:val="262626"/>
                <w:sz w:val="23"/>
                <w:szCs w:val="23"/>
                <w:lang w:eastAsia="uk-UA"/>
              </w:rPr>
              <w:fldChar w:fldCharType="separate"/>
            </w:r>
            <w:r w:rsidRPr="00437CE1">
              <w:rPr>
                <w:rFonts w:ascii="inherit" w:eastAsia="Times New Roman" w:hAnsi="inherit" w:cs="Segoe UI"/>
                <w:b/>
                <w:bCs/>
                <w:color w:val="0000FF"/>
                <w:sz w:val="23"/>
                <w:szCs w:val="23"/>
                <w:bdr w:val="none" w:sz="0" w:space="0" w:color="auto" w:frame="1"/>
                <w:lang w:eastAsia="uk-UA"/>
              </w:rPr>
              <w:t>SunFounder</w:t>
            </w:r>
            <w:proofErr w:type="spellEnd"/>
            <w:r w:rsidRPr="00437CE1">
              <w:rPr>
                <w:rFonts w:ascii="inherit" w:eastAsia="Times New Roman" w:hAnsi="inherit" w:cs="Segoe UI"/>
                <w:color w:val="262626"/>
                <w:sz w:val="23"/>
                <w:szCs w:val="23"/>
                <w:lang w:eastAsia="uk-UA"/>
              </w:rPr>
              <w:fldChar w:fldCharType="end"/>
            </w:r>
          </w:p>
        </w:tc>
      </w:tr>
      <w:tr w:rsidR="00437CE1" w:rsidRPr="00437CE1" w14:paraId="0F09A8A4" w14:textId="77777777" w:rsidTr="00437CE1">
        <w:tc>
          <w:tcPr>
            <w:tcW w:w="0" w:type="auto"/>
            <w:tcBorders>
              <w:left w:val="nil"/>
              <w:bottom w:val="nil"/>
              <w:right w:val="nil"/>
            </w:tcBorders>
            <w:shd w:val="clear" w:color="auto" w:fill="FFFFFF"/>
            <w:hideMark/>
          </w:tcPr>
          <w:p w14:paraId="23139A2C" w14:textId="77777777" w:rsidR="00437CE1" w:rsidRPr="00437CE1" w:rsidRDefault="00437CE1" w:rsidP="00437CE1">
            <w:pPr>
              <w:spacing w:after="0" w:line="240" w:lineRule="auto"/>
              <w:rPr>
                <w:rFonts w:ascii="inherit" w:eastAsia="Times New Roman" w:hAnsi="inherit" w:cs="Segoe UI"/>
                <w:color w:val="262626"/>
                <w:sz w:val="23"/>
                <w:szCs w:val="23"/>
                <w:lang w:eastAsia="uk-UA"/>
              </w:rPr>
            </w:pPr>
            <w:r w:rsidRPr="00437CE1">
              <w:rPr>
                <w:rFonts w:ascii="inherit" w:eastAsia="Times New Roman" w:hAnsi="inherit" w:cs="Segoe UI"/>
                <w:color w:val="262626"/>
                <w:sz w:val="23"/>
                <w:szCs w:val="23"/>
                <w:lang w:eastAsia="uk-UA"/>
              </w:rPr>
              <w:t>5</w:t>
            </w:r>
          </w:p>
        </w:tc>
        <w:tc>
          <w:tcPr>
            <w:tcW w:w="0" w:type="auto"/>
            <w:tcBorders>
              <w:left w:val="nil"/>
              <w:bottom w:val="nil"/>
              <w:right w:val="nil"/>
            </w:tcBorders>
            <w:shd w:val="clear" w:color="auto" w:fill="FFFFFF"/>
            <w:hideMark/>
          </w:tcPr>
          <w:p w14:paraId="420E410F" w14:textId="77777777" w:rsidR="00437CE1" w:rsidRPr="00437CE1" w:rsidRDefault="00437CE1" w:rsidP="00437CE1">
            <w:pPr>
              <w:spacing w:after="0" w:line="240" w:lineRule="auto"/>
              <w:rPr>
                <w:rFonts w:ascii="inherit" w:eastAsia="Times New Roman" w:hAnsi="inherit" w:cs="Segoe UI"/>
                <w:color w:val="262626"/>
                <w:sz w:val="23"/>
                <w:szCs w:val="23"/>
                <w:lang w:eastAsia="uk-UA"/>
              </w:rPr>
            </w:pPr>
            <w:proofErr w:type="spellStart"/>
            <w:r w:rsidRPr="00437CE1">
              <w:rPr>
                <w:rFonts w:ascii="inherit" w:eastAsia="Times New Roman" w:hAnsi="inherit" w:cs="Segoe UI"/>
                <w:color w:val="262626"/>
                <w:sz w:val="23"/>
                <w:szCs w:val="23"/>
                <w:lang w:eastAsia="uk-UA"/>
              </w:rPr>
              <w:t>Breadboard</w:t>
            </w:r>
            <w:proofErr w:type="spellEnd"/>
          </w:p>
        </w:tc>
        <w:tc>
          <w:tcPr>
            <w:tcW w:w="0" w:type="auto"/>
            <w:tcBorders>
              <w:left w:val="nil"/>
              <w:bottom w:val="nil"/>
              <w:right w:val="nil"/>
            </w:tcBorders>
            <w:shd w:val="clear" w:color="auto" w:fill="FFFFFF"/>
            <w:hideMark/>
          </w:tcPr>
          <w:p w14:paraId="37E2A355" w14:textId="77777777" w:rsidR="00437CE1" w:rsidRPr="00437CE1" w:rsidRDefault="00437CE1" w:rsidP="00437CE1">
            <w:pPr>
              <w:spacing w:after="0" w:line="240" w:lineRule="auto"/>
              <w:rPr>
                <w:rFonts w:ascii="inherit" w:eastAsia="Times New Roman" w:hAnsi="inherit" w:cs="Segoe UI"/>
                <w:color w:val="262626"/>
                <w:sz w:val="23"/>
                <w:szCs w:val="23"/>
                <w:lang w:eastAsia="uk-UA"/>
              </w:rPr>
            </w:pPr>
            <w:r w:rsidRPr="00437CE1">
              <w:rPr>
                <w:rFonts w:ascii="inherit" w:eastAsia="Times New Roman" w:hAnsi="inherit" w:cs="Segoe UI"/>
                <w:color w:val="262626"/>
                <w:sz w:val="23"/>
                <w:szCs w:val="23"/>
                <w:lang w:eastAsia="uk-UA"/>
              </w:rPr>
              <w:t>1</w:t>
            </w:r>
          </w:p>
        </w:tc>
        <w:tc>
          <w:tcPr>
            <w:tcW w:w="0" w:type="auto"/>
            <w:tcBorders>
              <w:left w:val="nil"/>
              <w:bottom w:val="nil"/>
              <w:right w:val="nil"/>
            </w:tcBorders>
            <w:shd w:val="clear" w:color="auto" w:fill="FFFFFF"/>
            <w:hideMark/>
          </w:tcPr>
          <w:p w14:paraId="0CA0C747" w14:textId="77777777" w:rsidR="00437CE1" w:rsidRPr="00437CE1" w:rsidRDefault="00437CE1" w:rsidP="00437CE1">
            <w:pPr>
              <w:spacing w:after="0" w:line="240" w:lineRule="auto"/>
              <w:rPr>
                <w:rFonts w:ascii="inherit" w:eastAsia="Times New Roman" w:hAnsi="inherit" w:cs="Segoe UI"/>
                <w:color w:val="262626"/>
                <w:sz w:val="23"/>
                <w:szCs w:val="23"/>
                <w:lang w:eastAsia="uk-UA"/>
              </w:rPr>
            </w:pPr>
            <w:r w:rsidRPr="00437CE1">
              <w:rPr>
                <w:rFonts w:ascii="inherit" w:eastAsia="Times New Roman" w:hAnsi="inherit" w:cs="Segoe UI"/>
                <w:color w:val="262626"/>
                <w:sz w:val="23"/>
                <w:szCs w:val="23"/>
                <w:lang w:eastAsia="uk-UA"/>
              </w:rPr>
              <w:fldChar w:fldCharType="begin"/>
            </w:r>
            <w:r w:rsidRPr="00437CE1">
              <w:rPr>
                <w:rFonts w:ascii="inherit" w:eastAsia="Times New Roman" w:hAnsi="inherit" w:cs="Segoe UI"/>
                <w:color w:val="262626"/>
                <w:sz w:val="23"/>
                <w:szCs w:val="23"/>
                <w:lang w:eastAsia="uk-UA"/>
              </w:rPr>
              <w:instrText xml:space="preserve"> HYPERLINK "https://amzn.to/3Bg68wE" \t "_blank" </w:instrText>
            </w:r>
            <w:r w:rsidRPr="00437CE1">
              <w:rPr>
                <w:rFonts w:ascii="inherit" w:eastAsia="Times New Roman" w:hAnsi="inherit" w:cs="Segoe UI"/>
                <w:color w:val="262626"/>
                <w:sz w:val="23"/>
                <w:szCs w:val="23"/>
                <w:lang w:eastAsia="uk-UA"/>
              </w:rPr>
              <w:fldChar w:fldCharType="separate"/>
            </w:r>
            <w:proofErr w:type="spellStart"/>
            <w:r w:rsidRPr="00437CE1">
              <w:rPr>
                <w:rFonts w:ascii="inherit" w:eastAsia="Times New Roman" w:hAnsi="inherit" w:cs="Segoe UI"/>
                <w:b/>
                <w:bCs/>
                <w:color w:val="0000FF"/>
                <w:sz w:val="23"/>
                <w:szCs w:val="23"/>
                <w:bdr w:val="none" w:sz="0" w:space="0" w:color="auto" w:frame="1"/>
                <w:lang w:eastAsia="uk-UA"/>
              </w:rPr>
              <w:t>Amazon</w:t>
            </w:r>
            <w:proofErr w:type="spellEnd"/>
            <w:r w:rsidRPr="00437CE1">
              <w:rPr>
                <w:rFonts w:ascii="inherit" w:eastAsia="Times New Roman" w:hAnsi="inherit" w:cs="Segoe UI"/>
                <w:color w:val="262626"/>
                <w:sz w:val="23"/>
                <w:szCs w:val="23"/>
                <w:lang w:eastAsia="uk-UA"/>
              </w:rPr>
              <w:fldChar w:fldCharType="end"/>
            </w:r>
            <w:r w:rsidRPr="00437CE1">
              <w:rPr>
                <w:rFonts w:ascii="inherit" w:eastAsia="Times New Roman" w:hAnsi="inherit" w:cs="Segoe UI"/>
                <w:color w:val="262626"/>
                <w:sz w:val="23"/>
                <w:szCs w:val="23"/>
                <w:lang w:eastAsia="uk-UA"/>
              </w:rPr>
              <w:t> | </w:t>
            </w:r>
            <w:proofErr w:type="spellStart"/>
            <w:r w:rsidRPr="00437CE1">
              <w:rPr>
                <w:rFonts w:ascii="inherit" w:eastAsia="Times New Roman" w:hAnsi="inherit" w:cs="Segoe UI"/>
                <w:color w:val="262626"/>
                <w:sz w:val="23"/>
                <w:szCs w:val="23"/>
                <w:lang w:eastAsia="uk-UA"/>
              </w:rPr>
              <w:fldChar w:fldCharType="begin"/>
            </w:r>
            <w:r w:rsidRPr="00437CE1">
              <w:rPr>
                <w:rFonts w:ascii="inherit" w:eastAsia="Times New Roman" w:hAnsi="inherit" w:cs="Segoe UI"/>
                <w:color w:val="262626"/>
                <w:sz w:val="23"/>
                <w:szCs w:val="23"/>
                <w:lang w:eastAsia="uk-UA"/>
              </w:rPr>
              <w:instrText xml:space="preserve"> HYPERLINK "https://s.click.aliexpress.com/e/_DnDCZk7" \t "_blank" </w:instrText>
            </w:r>
            <w:r w:rsidRPr="00437CE1">
              <w:rPr>
                <w:rFonts w:ascii="inherit" w:eastAsia="Times New Roman" w:hAnsi="inherit" w:cs="Segoe UI"/>
                <w:color w:val="262626"/>
                <w:sz w:val="23"/>
                <w:szCs w:val="23"/>
                <w:lang w:eastAsia="uk-UA"/>
              </w:rPr>
              <w:fldChar w:fldCharType="separate"/>
            </w:r>
            <w:r w:rsidRPr="00437CE1">
              <w:rPr>
                <w:rFonts w:ascii="inherit" w:eastAsia="Times New Roman" w:hAnsi="inherit" w:cs="Segoe UI"/>
                <w:b/>
                <w:bCs/>
                <w:color w:val="0000FF"/>
                <w:sz w:val="23"/>
                <w:szCs w:val="23"/>
                <w:bdr w:val="none" w:sz="0" w:space="0" w:color="auto" w:frame="1"/>
                <w:lang w:eastAsia="uk-UA"/>
              </w:rPr>
              <w:t>AliExpress</w:t>
            </w:r>
            <w:proofErr w:type="spellEnd"/>
            <w:r w:rsidRPr="00437CE1">
              <w:rPr>
                <w:rFonts w:ascii="inherit" w:eastAsia="Times New Roman" w:hAnsi="inherit" w:cs="Segoe UI"/>
                <w:color w:val="262626"/>
                <w:sz w:val="23"/>
                <w:szCs w:val="23"/>
                <w:lang w:eastAsia="uk-UA"/>
              </w:rPr>
              <w:fldChar w:fldCharType="end"/>
            </w:r>
            <w:r w:rsidRPr="00437CE1">
              <w:rPr>
                <w:rFonts w:ascii="inherit" w:eastAsia="Times New Roman" w:hAnsi="inherit" w:cs="Segoe UI"/>
                <w:color w:val="262626"/>
                <w:sz w:val="23"/>
                <w:szCs w:val="23"/>
                <w:lang w:eastAsia="uk-UA"/>
              </w:rPr>
              <w:t> | </w:t>
            </w:r>
            <w:proofErr w:type="spellStart"/>
            <w:r w:rsidRPr="00437CE1">
              <w:rPr>
                <w:rFonts w:ascii="inherit" w:eastAsia="Times New Roman" w:hAnsi="inherit" w:cs="Segoe UI"/>
                <w:color w:val="262626"/>
                <w:sz w:val="23"/>
                <w:szCs w:val="23"/>
                <w:lang w:eastAsia="uk-UA"/>
              </w:rPr>
              <w:fldChar w:fldCharType="begin"/>
            </w:r>
            <w:r w:rsidRPr="00437CE1">
              <w:rPr>
                <w:rFonts w:ascii="inherit" w:eastAsia="Times New Roman" w:hAnsi="inherit" w:cs="Segoe UI"/>
                <w:color w:val="262626"/>
                <w:sz w:val="23"/>
                <w:szCs w:val="23"/>
                <w:lang w:eastAsia="uk-UA"/>
              </w:rPr>
              <w:instrText xml:space="preserve"> HYPERLINK "https://www.sunfounder.com/products/sunfounder-breadboard-kit?ref=how2electronics" \t "_blank" </w:instrText>
            </w:r>
            <w:r w:rsidRPr="00437CE1">
              <w:rPr>
                <w:rFonts w:ascii="inherit" w:eastAsia="Times New Roman" w:hAnsi="inherit" w:cs="Segoe UI"/>
                <w:color w:val="262626"/>
                <w:sz w:val="23"/>
                <w:szCs w:val="23"/>
                <w:lang w:eastAsia="uk-UA"/>
              </w:rPr>
              <w:fldChar w:fldCharType="separate"/>
            </w:r>
            <w:r w:rsidRPr="00437CE1">
              <w:rPr>
                <w:rFonts w:ascii="inherit" w:eastAsia="Times New Roman" w:hAnsi="inherit" w:cs="Segoe UI"/>
                <w:b/>
                <w:bCs/>
                <w:color w:val="0000FF"/>
                <w:sz w:val="23"/>
                <w:szCs w:val="23"/>
                <w:bdr w:val="none" w:sz="0" w:space="0" w:color="auto" w:frame="1"/>
                <w:lang w:eastAsia="uk-UA"/>
              </w:rPr>
              <w:t>SunFounder</w:t>
            </w:r>
            <w:proofErr w:type="spellEnd"/>
            <w:r w:rsidRPr="00437CE1">
              <w:rPr>
                <w:rFonts w:ascii="inherit" w:eastAsia="Times New Roman" w:hAnsi="inherit" w:cs="Segoe UI"/>
                <w:color w:val="262626"/>
                <w:sz w:val="23"/>
                <w:szCs w:val="23"/>
                <w:lang w:eastAsia="uk-UA"/>
              </w:rPr>
              <w:fldChar w:fldCharType="end"/>
            </w:r>
          </w:p>
        </w:tc>
      </w:tr>
      <w:tr w:rsidR="00437CE1" w:rsidRPr="00437CE1" w14:paraId="3803DE25" w14:textId="77777777" w:rsidTr="00437CE1">
        <w:tc>
          <w:tcPr>
            <w:tcW w:w="0" w:type="auto"/>
            <w:tcBorders>
              <w:left w:val="nil"/>
              <w:bottom w:val="nil"/>
              <w:right w:val="nil"/>
            </w:tcBorders>
            <w:shd w:val="clear" w:color="auto" w:fill="FFFFFF"/>
            <w:hideMark/>
          </w:tcPr>
          <w:p w14:paraId="009757C0" w14:textId="77777777" w:rsidR="00437CE1" w:rsidRPr="00437CE1" w:rsidRDefault="00437CE1" w:rsidP="00437CE1">
            <w:pPr>
              <w:spacing w:after="0" w:line="240" w:lineRule="auto"/>
              <w:rPr>
                <w:rFonts w:ascii="inherit" w:eastAsia="Times New Roman" w:hAnsi="inherit" w:cs="Segoe UI"/>
                <w:color w:val="262626"/>
                <w:sz w:val="23"/>
                <w:szCs w:val="23"/>
                <w:lang w:eastAsia="uk-UA"/>
              </w:rPr>
            </w:pPr>
            <w:r w:rsidRPr="00437CE1">
              <w:rPr>
                <w:rFonts w:ascii="inherit" w:eastAsia="Times New Roman" w:hAnsi="inherit" w:cs="Segoe UI"/>
                <w:color w:val="262626"/>
                <w:sz w:val="23"/>
                <w:szCs w:val="23"/>
                <w:lang w:eastAsia="uk-UA"/>
              </w:rPr>
              <w:t>6</w:t>
            </w:r>
          </w:p>
        </w:tc>
        <w:tc>
          <w:tcPr>
            <w:tcW w:w="0" w:type="auto"/>
            <w:tcBorders>
              <w:left w:val="nil"/>
              <w:bottom w:val="nil"/>
              <w:right w:val="nil"/>
            </w:tcBorders>
            <w:shd w:val="clear" w:color="auto" w:fill="FFFFFF"/>
            <w:hideMark/>
          </w:tcPr>
          <w:p w14:paraId="490E0EC1" w14:textId="77777777" w:rsidR="00437CE1" w:rsidRPr="00437CE1" w:rsidRDefault="00437CE1" w:rsidP="00437CE1">
            <w:pPr>
              <w:spacing w:after="0" w:line="240" w:lineRule="auto"/>
              <w:rPr>
                <w:rFonts w:ascii="inherit" w:eastAsia="Times New Roman" w:hAnsi="inherit" w:cs="Segoe UI"/>
                <w:color w:val="262626"/>
                <w:sz w:val="23"/>
                <w:szCs w:val="23"/>
                <w:lang w:eastAsia="uk-UA"/>
              </w:rPr>
            </w:pPr>
            <w:proofErr w:type="spellStart"/>
            <w:r w:rsidRPr="00437CE1">
              <w:rPr>
                <w:rFonts w:ascii="inherit" w:eastAsia="Times New Roman" w:hAnsi="inherit" w:cs="Segoe UI"/>
                <w:color w:val="262626"/>
                <w:sz w:val="23"/>
                <w:szCs w:val="23"/>
                <w:lang w:eastAsia="uk-UA"/>
              </w:rPr>
              <w:t>Micro</w:t>
            </w:r>
            <w:proofErr w:type="spellEnd"/>
            <w:r w:rsidRPr="00437CE1">
              <w:rPr>
                <w:rFonts w:ascii="inherit" w:eastAsia="Times New Roman" w:hAnsi="inherit" w:cs="Segoe UI"/>
                <w:color w:val="262626"/>
                <w:sz w:val="23"/>
                <w:szCs w:val="23"/>
                <w:lang w:eastAsia="uk-UA"/>
              </w:rPr>
              <w:t xml:space="preserve">-USB </w:t>
            </w:r>
            <w:proofErr w:type="spellStart"/>
            <w:r w:rsidRPr="00437CE1">
              <w:rPr>
                <w:rFonts w:ascii="inherit" w:eastAsia="Times New Roman" w:hAnsi="inherit" w:cs="Segoe UI"/>
                <w:color w:val="262626"/>
                <w:sz w:val="23"/>
                <w:szCs w:val="23"/>
                <w:lang w:eastAsia="uk-UA"/>
              </w:rPr>
              <w:t>Cable</w:t>
            </w:r>
            <w:proofErr w:type="spellEnd"/>
          </w:p>
        </w:tc>
        <w:tc>
          <w:tcPr>
            <w:tcW w:w="0" w:type="auto"/>
            <w:tcBorders>
              <w:left w:val="nil"/>
              <w:bottom w:val="nil"/>
              <w:right w:val="nil"/>
            </w:tcBorders>
            <w:shd w:val="clear" w:color="auto" w:fill="FFFFFF"/>
            <w:hideMark/>
          </w:tcPr>
          <w:p w14:paraId="3B58F02F" w14:textId="77777777" w:rsidR="00437CE1" w:rsidRPr="00437CE1" w:rsidRDefault="00437CE1" w:rsidP="00437CE1">
            <w:pPr>
              <w:spacing w:after="0" w:line="240" w:lineRule="auto"/>
              <w:rPr>
                <w:rFonts w:ascii="inherit" w:eastAsia="Times New Roman" w:hAnsi="inherit" w:cs="Segoe UI"/>
                <w:color w:val="262626"/>
                <w:sz w:val="23"/>
                <w:szCs w:val="23"/>
                <w:lang w:eastAsia="uk-UA"/>
              </w:rPr>
            </w:pPr>
            <w:r w:rsidRPr="00437CE1">
              <w:rPr>
                <w:rFonts w:ascii="inherit" w:eastAsia="Times New Roman" w:hAnsi="inherit" w:cs="Segoe UI"/>
                <w:color w:val="262626"/>
                <w:sz w:val="23"/>
                <w:szCs w:val="23"/>
                <w:lang w:eastAsia="uk-UA"/>
              </w:rPr>
              <w:t>1</w:t>
            </w:r>
          </w:p>
        </w:tc>
        <w:tc>
          <w:tcPr>
            <w:tcW w:w="0" w:type="auto"/>
            <w:tcBorders>
              <w:left w:val="nil"/>
              <w:bottom w:val="nil"/>
              <w:right w:val="nil"/>
            </w:tcBorders>
            <w:shd w:val="clear" w:color="auto" w:fill="FFFFFF"/>
            <w:hideMark/>
          </w:tcPr>
          <w:p w14:paraId="5E0319DB" w14:textId="77777777" w:rsidR="00437CE1" w:rsidRPr="00437CE1" w:rsidRDefault="00437CE1" w:rsidP="00437CE1">
            <w:pPr>
              <w:spacing w:after="0" w:line="240" w:lineRule="auto"/>
              <w:rPr>
                <w:rFonts w:ascii="inherit" w:eastAsia="Times New Roman" w:hAnsi="inherit" w:cs="Segoe UI"/>
                <w:color w:val="262626"/>
                <w:sz w:val="23"/>
                <w:szCs w:val="23"/>
                <w:lang w:eastAsia="uk-UA"/>
              </w:rPr>
            </w:pPr>
            <w:r w:rsidRPr="00437CE1">
              <w:rPr>
                <w:rFonts w:ascii="inherit" w:eastAsia="Times New Roman" w:hAnsi="inherit" w:cs="Segoe UI"/>
                <w:color w:val="262626"/>
                <w:sz w:val="23"/>
                <w:szCs w:val="23"/>
                <w:lang w:eastAsia="uk-UA"/>
              </w:rPr>
              <w:fldChar w:fldCharType="begin"/>
            </w:r>
            <w:r w:rsidRPr="00437CE1">
              <w:rPr>
                <w:rFonts w:ascii="inherit" w:eastAsia="Times New Roman" w:hAnsi="inherit" w:cs="Segoe UI"/>
                <w:color w:val="262626"/>
                <w:sz w:val="23"/>
                <w:szCs w:val="23"/>
                <w:lang w:eastAsia="uk-UA"/>
              </w:rPr>
              <w:instrText xml:space="preserve"> HYPERLINK "https://amzn.to/3UFocqS" \t "_blank" </w:instrText>
            </w:r>
            <w:r w:rsidRPr="00437CE1">
              <w:rPr>
                <w:rFonts w:ascii="inherit" w:eastAsia="Times New Roman" w:hAnsi="inherit" w:cs="Segoe UI"/>
                <w:color w:val="262626"/>
                <w:sz w:val="23"/>
                <w:szCs w:val="23"/>
                <w:lang w:eastAsia="uk-UA"/>
              </w:rPr>
              <w:fldChar w:fldCharType="separate"/>
            </w:r>
            <w:proofErr w:type="spellStart"/>
            <w:r w:rsidRPr="00437CE1">
              <w:rPr>
                <w:rFonts w:ascii="inherit" w:eastAsia="Times New Roman" w:hAnsi="inherit" w:cs="Segoe UI"/>
                <w:b/>
                <w:bCs/>
                <w:color w:val="0000FF"/>
                <w:sz w:val="23"/>
                <w:szCs w:val="23"/>
                <w:bdr w:val="none" w:sz="0" w:space="0" w:color="auto" w:frame="1"/>
                <w:lang w:eastAsia="uk-UA"/>
              </w:rPr>
              <w:t>Amazon</w:t>
            </w:r>
            <w:proofErr w:type="spellEnd"/>
            <w:r w:rsidRPr="00437CE1">
              <w:rPr>
                <w:rFonts w:ascii="inherit" w:eastAsia="Times New Roman" w:hAnsi="inherit" w:cs="Segoe UI"/>
                <w:color w:val="262626"/>
                <w:sz w:val="23"/>
                <w:szCs w:val="23"/>
                <w:lang w:eastAsia="uk-UA"/>
              </w:rPr>
              <w:fldChar w:fldCharType="end"/>
            </w:r>
            <w:r w:rsidRPr="00437CE1">
              <w:rPr>
                <w:rFonts w:ascii="inherit" w:eastAsia="Times New Roman" w:hAnsi="inherit" w:cs="Segoe UI"/>
                <w:color w:val="262626"/>
                <w:sz w:val="23"/>
                <w:szCs w:val="23"/>
                <w:lang w:eastAsia="uk-UA"/>
              </w:rPr>
              <w:t> | </w:t>
            </w:r>
            <w:proofErr w:type="spellStart"/>
            <w:r w:rsidRPr="00437CE1">
              <w:rPr>
                <w:rFonts w:ascii="inherit" w:eastAsia="Times New Roman" w:hAnsi="inherit" w:cs="Segoe UI"/>
                <w:color w:val="262626"/>
                <w:sz w:val="23"/>
                <w:szCs w:val="23"/>
                <w:lang w:eastAsia="uk-UA"/>
              </w:rPr>
              <w:fldChar w:fldCharType="begin"/>
            </w:r>
            <w:r w:rsidRPr="00437CE1">
              <w:rPr>
                <w:rFonts w:ascii="inherit" w:eastAsia="Times New Roman" w:hAnsi="inherit" w:cs="Segoe UI"/>
                <w:color w:val="262626"/>
                <w:sz w:val="23"/>
                <w:szCs w:val="23"/>
                <w:lang w:eastAsia="uk-UA"/>
              </w:rPr>
              <w:instrText xml:space="preserve"> HYPERLINK "https://s.click.aliexpress.com/e/_DdCccnH" \t "_blank" </w:instrText>
            </w:r>
            <w:r w:rsidRPr="00437CE1">
              <w:rPr>
                <w:rFonts w:ascii="inherit" w:eastAsia="Times New Roman" w:hAnsi="inherit" w:cs="Segoe UI"/>
                <w:color w:val="262626"/>
                <w:sz w:val="23"/>
                <w:szCs w:val="23"/>
                <w:lang w:eastAsia="uk-UA"/>
              </w:rPr>
              <w:fldChar w:fldCharType="separate"/>
            </w:r>
            <w:r w:rsidRPr="00437CE1">
              <w:rPr>
                <w:rFonts w:ascii="inherit" w:eastAsia="Times New Roman" w:hAnsi="inherit" w:cs="Segoe UI"/>
                <w:b/>
                <w:bCs/>
                <w:color w:val="0000FF"/>
                <w:sz w:val="23"/>
                <w:szCs w:val="23"/>
                <w:bdr w:val="none" w:sz="0" w:space="0" w:color="auto" w:frame="1"/>
                <w:lang w:eastAsia="uk-UA"/>
              </w:rPr>
              <w:t>AliExpress</w:t>
            </w:r>
            <w:proofErr w:type="spellEnd"/>
            <w:r w:rsidRPr="00437CE1">
              <w:rPr>
                <w:rFonts w:ascii="inherit" w:eastAsia="Times New Roman" w:hAnsi="inherit" w:cs="Segoe UI"/>
                <w:color w:val="262626"/>
                <w:sz w:val="23"/>
                <w:szCs w:val="23"/>
                <w:lang w:eastAsia="uk-UA"/>
              </w:rPr>
              <w:fldChar w:fldCharType="end"/>
            </w:r>
          </w:p>
        </w:tc>
      </w:tr>
      <w:tr w:rsidR="00437CE1" w:rsidRPr="00437CE1" w14:paraId="6C09BD4A" w14:textId="77777777" w:rsidTr="00437CE1">
        <w:tc>
          <w:tcPr>
            <w:tcW w:w="0" w:type="auto"/>
            <w:tcBorders>
              <w:left w:val="nil"/>
              <w:bottom w:val="nil"/>
              <w:right w:val="nil"/>
            </w:tcBorders>
            <w:shd w:val="clear" w:color="auto" w:fill="FFFFFF"/>
            <w:hideMark/>
          </w:tcPr>
          <w:p w14:paraId="076E0763" w14:textId="77777777" w:rsidR="00437CE1" w:rsidRPr="00437CE1" w:rsidRDefault="00437CE1" w:rsidP="00437CE1">
            <w:pPr>
              <w:spacing w:after="0" w:line="240" w:lineRule="auto"/>
              <w:rPr>
                <w:rFonts w:ascii="inherit" w:eastAsia="Times New Roman" w:hAnsi="inherit" w:cs="Segoe UI"/>
                <w:color w:val="262626"/>
                <w:sz w:val="23"/>
                <w:szCs w:val="23"/>
                <w:lang w:eastAsia="uk-UA"/>
              </w:rPr>
            </w:pPr>
            <w:r w:rsidRPr="00437CE1">
              <w:rPr>
                <w:rFonts w:ascii="inherit" w:eastAsia="Times New Roman" w:hAnsi="inherit" w:cs="Segoe UI"/>
                <w:color w:val="262626"/>
                <w:sz w:val="23"/>
                <w:szCs w:val="23"/>
                <w:lang w:eastAsia="uk-UA"/>
              </w:rPr>
              <w:t>7</w:t>
            </w:r>
          </w:p>
        </w:tc>
        <w:tc>
          <w:tcPr>
            <w:tcW w:w="0" w:type="auto"/>
            <w:tcBorders>
              <w:left w:val="nil"/>
              <w:bottom w:val="nil"/>
              <w:right w:val="nil"/>
            </w:tcBorders>
            <w:shd w:val="clear" w:color="auto" w:fill="FFFFFF"/>
            <w:hideMark/>
          </w:tcPr>
          <w:p w14:paraId="231E218E" w14:textId="77777777" w:rsidR="00437CE1" w:rsidRPr="00437CE1" w:rsidRDefault="00437CE1" w:rsidP="00437CE1">
            <w:pPr>
              <w:spacing w:after="0" w:line="240" w:lineRule="auto"/>
              <w:rPr>
                <w:rFonts w:ascii="inherit" w:eastAsia="Times New Roman" w:hAnsi="inherit" w:cs="Segoe UI"/>
                <w:color w:val="262626"/>
                <w:sz w:val="23"/>
                <w:szCs w:val="23"/>
                <w:lang w:eastAsia="uk-UA"/>
              </w:rPr>
            </w:pPr>
            <w:r w:rsidRPr="00437CE1">
              <w:rPr>
                <w:rFonts w:ascii="inherit" w:eastAsia="Times New Roman" w:hAnsi="inherit" w:cs="Segoe UI"/>
                <w:color w:val="262626"/>
                <w:sz w:val="23"/>
                <w:szCs w:val="23"/>
                <w:lang w:eastAsia="uk-UA"/>
              </w:rPr>
              <w:t xml:space="preserve">12V </w:t>
            </w:r>
            <w:proofErr w:type="spellStart"/>
            <w:r w:rsidRPr="00437CE1">
              <w:rPr>
                <w:rFonts w:ascii="inherit" w:eastAsia="Times New Roman" w:hAnsi="inherit" w:cs="Segoe UI"/>
                <w:color w:val="262626"/>
                <w:sz w:val="23"/>
                <w:szCs w:val="23"/>
                <w:lang w:eastAsia="uk-UA"/>
              </w:rPr>
              <w:t>Lead-Acid</w:t>
            </w:r>
            <w:proofErr w:type="spellEnd"/>
            <w:r w:rsidRPr="00437CE1">
              <w:rPr>
                <w:rFonts w:ascii="inherit" w:eastAsia="Times New Roman" w:hAnsi="inherit" w:cs="Segoe UI"/>
                <w:color w:val="262626"/>
                <w:sz w:val="23"/>
                <w:szCs w:val="23"/>
                <w:lang w:eastAsia="uk-UA"/>
              </w:rPr>
              <w:t xml:space="preserve"> </w:t>
            </w:r>
            <w:proofErr w:type="spellStart"/>
            <w:r w:rsidRPr="00437CE1">
              <w:rPr>
                <w:rFonts w:ascii="inherit" w:eastAsia="Times New Roman" w:hAnsi="inherit" w:cs="Segoe UI"/>
                <w:color w:val="262626"/>
                <w:sz w:val="23"/>
                <w:szCs w:val="23"/>
                <w:lang w:eastAsia="uk-UA"/>
              </w:rPr>
              <w:t>Battery</w:t>
            </w:r>
            <w:proofErr w:type="spellEnd"/>
          </w:p>
        </w:tc>
        <w:tc>
          <w:tcPr>
            <w:tcW w:w="0" w:type="auto"/>
            <w:tcBorders>
              <w:left w:val="nil"/>
              <w:bottom w:val="nil"/>
              <w:right w:val="nil"/>
            </w:tcBorders>
            <w:shd w:val="clear" w:color="auto" w:fill="FFFFFF"/>
            <w:hideMark/>
          </w:tcPr>
          <w:p w14:paraId="55FA0E17" w14:textId="77777777" w:rsidR="00437CE1" w:rsidRPr="00437CE1" w:rsidRDefault="00437CE1" w:rsidP="00437CE1">
            <w:pPr>
              <w:spacing w:after="0" w:line="240" w:lineRule="auto"/>
              <w:rPr>
                <w:rFonts w:ascii="inherit" w:eastAsia="Times New Roman" w:hAnsi="inherit" w:cs="Segoe UI"/>
                <w:color w:val="262626"/>
                <w:sz w:val="23"/>
                <w:szCs w:val="23"/>
                <w:lang w:eastAsia="uk-UA"/>
              </w:rPr>
            </w:pPr>
            <w:r w:rsidRPr="00437CE1">
              <w:rPr>
                <w:rFonts w:ascii="inherit" w:eastAsia="Times New Roman" w:hAnsi="inherit" w:cs="Segoe UI"/>
                <w:color w:val="262626"/>
                <w:sz w:val="23"/>
                <w:szCs w:val="23"/>
                <w:lang w:eastAsia="uk-UA"/>
              </w:rPr>
              <w:t>1</w:t>
            </w:r>
          </w:p>
        </w:tc>
        <w:tc>
          <w:tcPr>
            <w:tcW w:w="0" w:type="auto"/>
            <w:tcBorders>
              <w:left w:val="nil"/>
              <w:bottom w:val="nil"/>
              <w:right w:val="nil"/>
            </w:tcBorders>
            <w:shd w:val="clear" w:color="auto" w:fill="FFFFFF"/>
            <w:hideMark/>
          </w:tcPr>
          <w:p w14:paraId="74FB6976" w14:textId="77777777" w:rsidR="00437CE1" w:rsidRPr="00437CE1" w:rsidRDefault="00437CE1" w:rsidP="00437CE1">
            <w:pPr>
              <w:spacing w:after="0" w:line="240" w:lineRule="auto"/>
              <w:rPr>
                <w:rFonts w:ascii="inherit" w:eastAsia="Times New Roman" w:hAnsi="inherit" w:cs="Segoe UI"/>
                <w:color w:val="262626"/>
                <w:sz w:val="23"/>
                <w:szCs w:val="23"/>
                <w:lang w:eastAsia="uk-UA"/>
              </w:rPr>
            </w:pPr>
            <w:r w:rsidRPr="00437CE1">
              <w:rPr>
                <w:rFonts w:ascii="inherit" w:eastAsia="Times New Roman" w:hAnsi="inherit" w:cs="Segoe UI"/>
                <w:color w:val="262626"/>
                <w:sz w:val="23"/>
                <w:szCs w:val="23"/>
                <w:lang w:eastAsia="uk-UA"/>
              </w:rPr>
              <w:fldChar w:fldCharType="begin"/>
            </w:r>
            <w:r w:rsidRPr="00437CE1">
              <w:rPr>
                <w:rFonts w:ascii="inherit" w:eastAsia="Times New Roman" w:hAnsi="inherit" w:cs="Segoe UI"/>
                <w:color w:val="262626"/>
                <w:sz w:val="23"/>
                <w:szCs w:val="23"/>
                <w:lang w:eastAsia="uk-UA"/>
              </w:rPr>
              <w:instrText xml:space="preserve"> HYPERLINK "https://amzn.to/3QrH123" \t "_blank" </w:instrText>
            </w:r>
            <w:r w:rsidRPr="00437CE1">
              <w:rPr>
                <w:rFonts w:ascii="inherit" w:eastAsia="Times New Roman" w:hAnsi="inherit" w:cs="Segoe UI"/>
                <w:color w:val="262626"/>
                <w:sz w:val="23"/>
                <w:szCs w:val="23"/>
                <w:lang w:eastAsia="uk-UA"/>
              </w:rPr>
              <w:fldChar w:fldCharType="separate"/>
            </w:r>
            <w:proofErr w:type="spellStart"/>
            <w:r w:rsidRPr="00437CE1">
              <w:rPr>
                <w:rFonts w:ascii="inherit" w:eastAsia="Times New Roman" w:hAnsi="inherit" w:cs="Segoe UI"/>
                <w:b/>
                <w:bCs/>
                <w:color w:val="0000FF"/>
                <w:sz w:val="23"/>
                <w:szCs w:val="23"/>
                <w:bdr w:val="none" w:sz="0" w:space="0" w:color="auto" w:frame="1"/>
                <w:lang w:eastAsia="uk-UA"/>
              </w:rPr>
              <w:t>Amazon</w:t>
            </w:r>
            <w:proofErr w:type="spellEnd"/>
            <w:r w:rsidRPr="00437CE1">
              <w:rPr>
                <w:rFonts w:ascii="inherit" w:eastAsia="Times New Roman" w:hAnsi="inherit" w:cs="Segoe UI"/>
                <w:color w:val="262626"/>
                <w:sz w:val="23"/>
                <w:szCs w:val="23"/>
                <w:lang w:eastAsia="uk-UA"/>
              </w:rPr>
              <w:fldChar w:fldCharType="end"/>
            </w:r>
            <w:r w:rsidRPr="00437CE1">
              <w:rPr>
                <w:rFonts w:ascii="inherit" w:eastAsia="Times New Roman" w:hAnsi="inherit" w:cs="Segoe UI"/>
                <w:color w:val="262626"/>
                <w:sz w:val="23"/>
                <w:szCs w:val="23"/>
                <w:lang w:eastAsia="uk-UA"/>
              </w:rPr>
              <w:t> | </w:t>
            </w:r>
            <w:proofErr w:type="spellStart"/>
            <w:r w:rsidRPr="00437CE1">
              <w:rPr>
                <w:rFonts w:ascii="inherit" w:eastAsia="Times New Roman" w:hAnsi="inherit" w:cs="Segoe UI"/>
                <w:color w:val="262626"/>
                <w:sz w:val="23"/>
                <w:szCs w:val="23"/>
                <w:lang w:eastAsia="uk-UA"/>
              </w:rPr>
              <w:fldChar w:fldCharType="begin"/>
            </w:r>
            <w:r w:rsidRPr="00437CE1">
              <w:rPr>
                <w:rFonts w:ascii="inherit" w:eastAsia="Times New Roman" w:hAnsi="inherit" w:cs="Segoe UI"/>
                <w:color w:val="262626"/>
                <w:sz w:val="23"/>
                <w:szCs w:val="23"/>
                <w:lang w:eastAsia="uk-UA"/>
              </w:rPr>
              <w:instrText xml:space="preserve"> HYPERLINK "https://s.click.aliexpress.com/e/_DEkLboB" \t "_blank" </w:instrText>
            </w:r>
            <w:r w:rsidRPr="00437CE1">
              <w:rPr>
                <w:rFonts w:ascii="inherit" w:eastAsia="Times New Roman" w:hAnsi="inherit" w:cs="Segoe UI"/>
                <w:color w:val="262626"/>
                <w:sz w:val="23"/>
                <w:szCs w:val="23"/>
                <w:lang w:eastAsia="uk-UA"/>
              </w:rPr>
              <w:fldChar w:fldCharType="separate"/>
            </w:r>
            <w:r w:rsidRPr="00437CE1">
              <w:rPr>
                <w:rFonts w:ascii="inherit" w:eastAsia="Times New Roman" w:hAnsi="inherit" w:cs="Segoe UI"/>
                <w:b/>
                <w:bCs/>
                <w:color w:val="0000FF"/>
                <w:sz w:val="23"/>
                <w:szCs w:val="23"/>
                <w:bdr w:val="none" w:sz="0" w:space="0" w:color="auto" w:frame="1"/>
                <w:lang w:eastAsia="uk-UA"/>
              </w:rPr>
              <w:t>AliExpress</w:t>
            </w:r>
            <w:proofErr w:type="spellEnd"/>
            <w:r w:rsidRPr="00437CE1">
              <w:rPr>
                <w:rFonts w:ascii="inherit" w:eastAsia="Times New Roman" w:hAnsi="inherit" w:cs="Segoe UI"/>
                <w:color w:val="262626"/>
                <w:sz w:val="23"/>
                <w:szCs w:val="23"/>
                <w:lang w:eastAsia="uk-UA"/>
              </w:rPr>
              <w:fldChar w:fldCharType="end"/>
            </w:r>
          </w:p>
        </w:tc>
      </w:tr>
    </w:tbl>
    <w:p w14:paraId="4CAFAF9A" w14:textId="77777777" w:rsidR="00437CE1" w:rsidRPr="00437CE1" w:rsidRDefault="00437CE1" w:rsidP="00437CE1">
      <w:pPr>
        <w:spacing w:before="615" w:after="615" w:line="240" w:lineRule="auto"/>
        <w:textAlignment w:val="baseline"/>
        <w:rPr>
          <w:rFonts w:ascii="Segoe UI" w:eastAsia="Times New Roman" w:hAnsi="Segoe UI" w:cs="Segoe UI"/>
          <w:color w:val="262626"/>
          <w:sz w:val="24"/>
          <w:szCs w:val="24"/>
          <w:bdr w:val="none" w:sz="0" w:space="0" w:color="auto" w:frame="1"/>
          <w:lang w:eastAsia="uk-UA"/>
        </w:rPr>
      </w:pPr>
      <w:r w:rsidRPr="00437CE1">
        <w:rPr>
          <w:rFonts w:ascii="Segoe UI" w:eastAsia="Times New Roman" w:hAnsi="Segoe UI" w:cs="Segoe UI"/>
          <w:color w:val="262626"/>
          <w:sz w:val="24"/>
          <w:szCs w:val="24"/>
          <w:bdr w:val="none" w:sz="0" w:space="0" w:color="auto" w:frame="1"/>
          <w:lang w:eastAsia="uk-UA"/>
        </w:rPr>
        <w:pict w14:anchorId="672E71CA">
          <v:rect id="_x0000_i1080" style="width:0;height:.75pt" o:hralign="center" o:hrstd="t" o:hrnoshade="t" o:hr="t" fillcolor="#262626" stroked="f"/>
        </w:pict>
      </w:r>
    </w:p>
    <w:p w14:paraId="0AF07A32" w14:textId="77777777" w:rsidR="00437CE1" w:rsidRPr="00437CE1" w:rsidRDefault="00437CE1" w:rsidP="00437CE1">
      <w:pPr>
        <w:shd w:val="clear" w:color="auto" w:fill="FFFFFF"/>
        <w:spacing w:after="0" w:line="240" w:lineRule="auto"/>
        <w:textAlignment w:val="baseline"/>
        <w:outlineLvl w:val="2"/>
        <w:rPr>
          <w:rFonts w:ascii="Segoe UI" w:eastAsia="Times New Roman" w:hAnsi="Segoe UI" w:cs="Segoe UI"/>
          <w:b/>
          <w:bCs/>
          <w:color w:val="FF4500"/>
          <w:sz w:val="31"/>
          <w:szCs w:val="31"/>
          <w:bdr w:val="none" w:sz="0" w:space="0" w:color="auto" w:frame="1"/>
          <w:lang w:eastAsia="uk-UA"/>
        </w:rPr>
      </w:pPr>
      <w:proofErr w:type="spellStart"/>
      <w:r w:rsidRPr="00437CE1">
        <w:rPr>
          <w:rFonts w:ascii="inherit" w:eastAsia="Times New Roman" w:hAnsi="inherit" w:cs="Segoe UI"/>
          <w:b/>
          <w:bCs/>
          <w:color w:val="FF4500"/>
          <w:sz w:val="31"/>
          <w:szCs w:val="31"/>
          <w:bdr w:val="none" w:sz="0" w:space="0" w:color="auto" w:frame="1"/>
          <w:lang w:eastAsia="uk-UA"/>
        </w:rPr>
        <w:t>Circuit</w:t>
      </w:r>
      <w:proofErr w:type="spellEnd"/>
      <w:r w:rsidRPr="00437CE1">
        <w:rPr>
          <w:rFonts w:ascii="inherit" w:eastAsia="Times New Roman" w:hAnsi="inherit" w:cs="Segoe UI"/>
          <w:b/>
          <w:bCs/>
          <w:color w:val="FF4500"/>
          <w:sz w:val="31"/>
          <w:szCs w:val="31"/>
          <w:bdr w:val="none" w:sz="0" w:space="0" w:color="auto" w:frame="1"/>
          <w:lang w:eastAsia="uk-UA"/>
        </w:rPr>
        <w:t xml:space="preserve"> </w:t>
      </w:r>
      <w:proofErr w:type="spellStart"/>
      <w:r w:rsidRPr="00437CE1">
        <w:rPr>
          <w:rFonts w:ascii="inherit" w:eastAsia="Times New Roman" w:hAnsi="inherit" w:cs="Segoe UI"/>
          <w:b/>
          <w:bCs/>
          <w:color w:val="FF4500"/>
          <w:sz w:val="31"/>
          <w:szCs w:val="31"/>
          <w:bdr w:val="none" w:sz="0" w:space="0" w:color="auto" w:frame="1"/>
          <w:lang w:eastAsia="uk-UA"/>
        </w:rPr>
        <w:t>Design</w:t>
      </w:r>
      <w:proofErr w:type="spellEnd"/>
      <w:r w:rsidRPr="00437CE1">
        <w:rPr>
          <w:rFonts w:ascii="inherit" w:eastAsia="Times New Roman" w:hAnsi="inherit" w:cs="Segoe UI"/>
          <w:b/>
          <w:bCs/>
          <w:color w:val="FF4500"/>
          <w:sz w:val="31"/>
          <w:szCs w:val="31"/>
          <w:bdr w:val="none" w:sz="0" w:space="0" w:color="auto" w:frame="1"/>
          <w:lang w:eastAsia="uk-UA"/>
        </w:rPr>
        <w:t xml:space="preserve"> &amp; </w:t>
      </w:r>
      <w:proofErr w:type="spellStart"/>
      <w:r w:rsidRPr="00437CE1">
        <w:rPr>
          <w:rFonts w:ascii="inherit" w:eastAsia="Times New Roman" w:hAnsi="inherit" w:cs="Segoe UI"/>
          <w:b/>
          <w:bCs/>
          <w:color w:val="FF4500"/>
          <w:sz w:val="31"/>
          <w:szCs w:val="31"/>
          <w:bdr w:val="none" w:sz="0" w:space="0" w:color="auto" w:frame="1"/>
          <w:lang w:eastAsia="uk-UA"/>
        </w:rPr>
        <w:t>Schematic</w:t>
      </w:r>
      <w:proofErr w:type="spellEnd"/>
      <w:r w:rsidRPr="00437CE1">
        <w:rPr>
          <w:rFonts w:ascii="inherit" w:eastAsia="Times New Roman" w:hAnsi="inherit" w:cs="Segoe UI"/>
          <w:b/>
          <w:bCs/>
          <w:color w:val="FF4500"/>
          <w:sz w:val="31"/>
          <w:szCs w:val="31"/>
          <w:bdr w:val="none" w:sz="0" w:space="0" w:color="auto" w:frame="1"/>
          <w:lang w:eastAsia="uk-UA"/>
        </w:rPr>
        <w:t>:</w:t>
      </w:r>
    </w:p>
    <w:p w14:paraId="468C7C12" w14:textId="77777777" w:rsidR="00437CE1" w:rsidRPr="00437CE1" w:rsidRDefault="00437CE1" w:rsidP="00437CE1">
      <w:pPr>
        <w:shd w:val="clear" w:color="auto" w:fill="FFFFFF"/>
        <w:spacing w:after="0" w:afterAutospacing="1" w:line="240" w:lineRule="auto"/>
        <w:textAlignment w:val="baseline"/>
        <w:rPr>
          <w:rFonts w:ascii="Segoe UI" w:eastAsia="Times New Roman" w:hAnsi="Segoe UI" w:cs="Segoe UI"/>
          <w:color w:val="262626"/>
          <w:sz w:val="24"/>
          <w:szCs w:val="24"/>
          <w:bdr w:val="none" w:sz="0" w:space="0" w:color="auto" w:frame="1"/>
          <w:lang w:eastAsia="uk-UA"/>
        </w:rPr>
      </w:pPr>
      <w:proofErr w:type="spellStart"/>
      <w:r w:rsidRPr="00437CE1">
        <w:rPr>
          <w:rFonts w:ascii="Segoe UI" w:eastAsia="Times New Roman" w:hAnsi="Segoe UI" w:cs="Segoe UI"/>
          <w:color w:val="262626"/>
          <w:sz w:val="24"/>
          <w:szCs w:val="24"/>
          <w:bdr w:val="none" w:sz="0" w:space="0" w:color="auto" w:frame="1"/>
          <w:lang w:eastAsia="uk-UA"/>
        </w:rPr>
        <w:t>Let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us</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move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to</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project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part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We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could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have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used</w:t>
      </w:r>
      <w:proofErr w:type="spellEnd"/>
      <w:r w:rsidRPr="00437CE1">
        <w:rPr>
          <w:rFonts w:ascii="Segoe UI" w:eastAsia="Times New Roman" w:hAnsi="Segoe UI" w:cs="Segoe UI"/>
          <w:color w:val="262626"/>
          <w:sz w:val="24"/>
          <w:szCs w:val="24"/>
          <w:bdr w:val="none" w:sz="0" w:space="0" w:color="auto" w:frame="1"/>
          <w:lang w:eastAsia="uk-UA"/>
        </w:rPr>
        <w:t> </w:t>
      </w:r>
      <w:hyperlink r:id="rId53" w:tgtFrame="_blank" w:history="1">
        <w:r w:rsidRPr="00437CE1">
          <w:rPr>
            <w:rFonts w:ascii="inherit" w:eastAsia="Times New Roman" w:hAnsi="inherit" w:cs="Segoe UI"/>
            <w:b/>
            <w:bCs/>
            <w:color w:val="0000FF"/>
            <w:sz w:val="24"/>
            <w:szCs w:val="24"/>
            <w:bdr w:val="none" w:sz="0" w:space="0" w:color="auto" w:frame="1"/>
            <w:lang w:eastAsia="uk-UA"/>
          </w:rPr>
          <w:t xml:space="preserve">INA219 </w:t>
        </w:r>
        <w:proofErr w:type="spellStart"/>
        <w:r w:rsidRPr="00437CE1">
          <w:rPr>
            <w:rFonts w:ascii="inherit" w:eastAsia="Times New Roman" w:hAnsi="inherit" w:cs="Segoe UI"/>
            <w:b/>
            <w:bCs/>
            <w:color w:val="0000FF"/>
            <w:sz w:val="24"/>
            <w:szCs w:val="24"/>
            <w:bdr w:val="none" w:sz="0" w:space="0" w:color="auto" w:frame="1"/>
            <w:lang w:eastAsia="uk-UA"/>
          </w:rPr>
          <w:t>Current</w:t>
        </w:r>
        <w:proofErr w:type="spellEnd"/>
        <w:r w:rsidRPr="00437CE1">
          <w:rPr>
            <w:rFonts w:ascii="inherit" w:eastAsia="Times New Roman" w:hAnsi="inherit" w:cs="Segoe UI"/>
            <w:b/>
            <w:bCs/>
            <w:color w:val="0000FF"/>
            <w:sz w:val="24"/>
            <w:szCs w:val="24"/>
            <w:bdr w:val="none" w:sz="0" w:space="0" w:color="auto" w:frame="1"/>
            <w:lang w:eastAsia="uk-UA"/>
          </w:rPr>
          <w:t xml:space="preserve"> </w:t>
        </w:r>
        <w:proofErr w:type="spellStart"/>
        <w:r w:rsidRPr="00437CE1">
          <w:rPr>
            <w:rFonts w:ascii="inherit" w:eastAsia="Times New Roman" w:hAnsi="inherit" w:cs="Segoe UI"/>
            <w:b/>
            <w:bCs/>
            <w:color w:val="0000FF"/>
            <w:sz w:val="24"/>
            <w:szCs w:val="24"/>
            <w:bdr w:val="none" w:sz="0" w:space="0" w:color="auto" w:frame="1"/>
            <w:lang w:eastAsia="uk-UA"/>
          </w:rPr>
          <w:t>Sensor</w:t>
        </w:r>
        <w:proofErr w:type="spellEnd"/>
      </w:hyperlink>
      <w:r w:rsidRPr="00437CE1">
        <w:rPr>
          <w:rFonts w:ascii="Segoe UI" w:eastAsia="Times New Roman" w:hAnsi="Segoe UI" w:cs="Segoe UI"/>
          <w:color w:val="262626"/>
          <w:sz w:val="24"/>
          <w:szCs w:val="24"/>
          <w:bdr w:val="none" w:sz="0" w:space="0" w:color="auto" w:frame="1"/>
          <w:lang w:eastAsia="uk-UA"/>
        </w:rPr>
        <w:t> </w:t>
      </w:r>
      <w:proofErr w:type="spellStart"/>
      <w:r w:rsidRPr="00437CE1">
        <w:rPr>
          <w:rFonts w:ascii="Segoe UI" w:eastAsia="Times New Roman" w:hAnsi="Segoe UI" w:cs="Segoe UI"/>
          <w:color w:val="262626"/>
          <w:sz w:val="24"/>
          <w:szCs w:val="24"/>
          <w:bdr w:val="none" w:sz="0" w:space="0" w:color="auto" w:frame="1"/>
          <w:lang w:eastAsia="uk-UA"/>
        </w:rPr>
        <w:t>for</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this</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project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but</w:t>
      </w:r>
      <w:proofErr w:type="spellEnd"/>
      <w:r w:rsidRPr="00437CE1">
        <w:rPr>
          <w:rFonts w:ascii="Segoe UI" w:eastAsia="Times New Roman" w:hAnsi="Segoe UI" w:cs="Segoe UI"/>
          <w:color w:val="262626"/>
          <w:sz w:val="24"/>
          <w:szCs w:val="24"/>
          <w:bdr w:val="none" w:sz="0" w:space="0" w:color="auto" w:frame="1"/>
          <w:lang w:eastAsia="uk-UA"/>
        </w:rPr>
        <w:t xml:space="preserve"> INA226 </w:t>
      </w:r>
      <w:proofErr w:type="spellStart"/>
      <w:r w:rsidRPr="00437CE1">
        <w:rPr>
          <w:rFonts w:ascii="Segoe UI" w:eastAsia="Times New Roman" w:hAnsi="Segoe UI" w:cs="Segoe UI"/>
          <w:color w:val="262626"/>
          <w:sz w:val="24"/>
          <w:szCs w:val="24"/>
          <w:bdr w:val="none" w:sz="0" w:space="0" w:color="auto" w:frame="1"/>
          <w:lang w:eastAsia="uk-UA"/>
        </w:rPr>
        <w:t>has</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voltage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limitations</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of</w:t>
      </w:r>
      <w:proofErr w:type="spellEnd"/>
      <w:r w:rsidRPr="00437CE1">
        <w:rPr>
          <w:rFonts w:ascii="Segoe UI" w:eastAsia="Times New Roman" w:hAnsi="Segoe UI" w:cs="Segoe UI"/>
          <w:color w:val="262626"/>
          <w:sz w:val="24"/>
          <w:szCs w:val="24"/>
          <w:bdr w:val="none" w:sz="0" w:space="0" w:color="auto" w:frame="1"/>
          <w:lang w:eastAsia="uk-UA"/>
        </w:rPr>
        <w:t xml:space="preserve"> 26V </w:t>
      </w:r>
      <w:proofErr w:type="spellStart"/>
      <w:r w:rsidRPr="00437CE1">
        <w:rPr>
          <w:rFonts w:ascii="Segoe UI" w:eastAsia="Times New Roman" w:hAnsi="Segoe UI" w:cs="Segoe UI"/>
          <w:color w:val="262626"/>
          <w:sz w:val="24"/>
          <w:szCs w:val="24"/>
          <w:bdr w:val="none" w:sz="0" w:space="0" w:color="auto" w:frame="1"/>
          <w:lang w:eastAsia="uk-UA"/>
        </w:rPr>
        <w:t>and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maximum</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current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it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can</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measure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is</w:t>
      </w:r>
      <w:proofErr w:type="spellEnd"/>
      <w:r w:rsidRPr="00437CE1">
        <w:rPr>
          <w:rFonts w:ascii="Segoe UI" w:eastAsia="Times New Roman" w:hAnsi="Segoe UI" w:cs="Segoe UI"/>
          <w:color w:val="262626"/>
          <w:sz w:val="24"/>
          <w:szCs w:val="24"/>
          <w:bdr w:val="none" w:sz="0" w:space="0" w:color="auto" w:frame="1"/>
          <w:lang w:eastAsia="uk-UA"/>
        </w:rPr>
        <w:t xml:space="preserve"> ±3.2A.</w:t>
      </w:r>
    </w:p>
    <w:p w14:paraId="1680A951" w14:textId="1C89B763" w:rsidR="00437CE1" w:rsidRPr="00437CE1" w:rsidRDefault="00437CE1" w:rsidP="00437CE1">
      <w:pPr>
        <w:shd w:val="clear" w:color="auto" w:fill="FFFFFF"/>
        <w:spacing w:after="0" w:afterAutospacing="1" w:line="240" w:lineRule="auto"/>
        <w:textAlignment w:val="baseline"/>
        <w:rPr>
          <w:rFonts w:ascii="Segoe UI" w:eastAsia="Times New Roman" w:hAnsi="Segoe UI" w:cs="Segoe UI"/>
          <w:color w:val="262626"/>
          <w:sz w:val="24"/>
          <w:szCs w:val="24"/>
          <w:bdr w:val="none" w:sz="0" w:space="0" w:color="auto" w:frame="1"/>
          <w:lang w:eastAsia="uk-UA"/>
        </w:rPr>
      </w:pPr>
      <w:r w:rsidRPr="00437CE1">
        <w:rPr>
          <w:rFonts w:ascii="inherit" w:eastAsia="Times New Roman" w:hAnsi="inherit" w:cs="Segoe UI"/>
          <w:noProof/>
          <w:color w:val="0000FF"/>
          <w:sz w:val="24"/>
          <w:szCs w:val="24"/>
          <w:bdr w:val="none" w:sz="0" w:space="0" w:color="auto" w:frame="1"/>
          <w:lang w:eastAsia="uk-UA"/>
        </w:rPr>
        <w:lastRenderedPageBreak/>
        <w:drawing>
          <wp:inline distT="0" distB="0" distL="0" distR="0" wp14:anchorId="7BD02F4A" wp14:editId="00D23D63">
            <wp:extent cx="4895850" cy="2857500"/>
            <wp:effectExtent l="0" t="0" r="0" b="0"/>
            <wp:docPr id="16" name="Picture 16" descr="INA226 board">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NA226 board">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5850" cy="2857500"/>
                    </a:xfrm>
                    <a:prstGeom prst="rect">
                      <a:avLst/>
                    </a:prstGeom>
                    <a:noFill/>
                    <a:ln>
                      <a:noFill/>
                    </a:ln>
                  </pic:spPr>
                </pic:pic>
              </a:graphicData>
            </a:graphic>
          </wp:inline>
        </w:drawing>
      </w:r>
    </w:p>
    <w:p w14:paraId="60EC35AE" w14:textId="77777777" w:rsidR="00437CE1" w:rsidRPr="00437CE1" w:rsidRDefault="00437CE1" w:rsidP="00437CE1">
      <w:pPr>
        <w:shd w:val="clear" w:color="auto" w:fill="FFFFFF"/>
        <w:spacing w:after="0" w:afterAutospacing="1" w:line="240" w:lineRule="auto"/>
        <w:textAlignment w:val="baseline"/>
        <w:rPr>
          <w:rFonts w:ascii="Segoe UI" w:eastAsia="Times New Roman" w:hAnsi="Segoe UI" w:cs="Segoe UI"/>
          <w:color w:val="262626"/>
          <w:sz w:val="24"/>
          <w:szCs w:val="24"/>
          <w:bdr w:val="none" w:sz="0" w:space="0" w:color="auto" w:frame="1"/>
          <w:lang w:eastAsia="uk-UA"/>
        </w:rPr>
      </w:pP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w:t>
      </w:r>
      <w:r w:rsidRPr="00437CE1">
        <w:rPr>
          <w:rFonts w:ascii="inherit" w:eastAsia="Times New Roman" w:hAnsi="inherit" w:cs="Segoe UI"/>
          <w:b/>
          <w:bCs/>
          <w:color w:val="262626"/>
          <w:sz w:val="24"/>
          <w:szCs w:val="24"/>
          <w:bdr w:val="none" w:sz="0" w:space="0" w:color="auto" w:frame="1"/>
          <w:lang w:eastAsia="uk-UA"/>
        </w:rPr>
        <w:t>INA226</w:t>
      </w:r>
      <w:r w:rsidRPr="00437CE1">
        <w:rPr>
          <w:rFonts w:ascii="Segoe UI" w:eastAsia="Times New Roman" w:hAnsi="Segoe UI" w:cs="Segoe UI"/>
          <w:color w:val="262626"/>
          <w:sz w:val="24"/>
          <w:szCs w:val="24"/>
          <w:bdr w:val="none" w:sz="0" w:space="0" w:color="auto" w:frame="1"/>
          <w:lang w:eastAsia="uk-UA"/>
        </w:rPr>
        <w:t> </w:t>
      </w:r>
      <w:proofErr w:type="spellStart"/>
      <w:r w:rsidRPr="00437CE1">
        <w:rPr>
          <w:rFonts w:ascii="Segoe UI" w:eastAsia="Times New Roman" w:hAnsi="Segoe UI" w:cs="Segoe UI"/>
          <w:color w:val="262626"/>
          <w:sz w:val="24"/>
          <w:szCs w:val="24"/>
          <w:bdr w:val="none" w:sz="0" w:space="0" w:color="auto" w:frame="1"/>
          <w:lang w:eastAsia="uk-UA"/>
        </w:rPr>
        <w:t>can</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measure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voltage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up</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to</w:t>
      </w:r>
      <w:proofErr w:type="spellEnd"/>
      <w:r w:rsidRPr="00437CE1">
        <w:rPr>
          <w:rFonts w:ascii="Segoe UI" w:eastAsia="Times New Roman" w:hAnsi="Segoe UI" w:cs="Segoe UI"/>
          <w:color w:val="262626"/>
          <w:sz w:val="24"/>
          <w:szCs w:val="24"/>
          <w:bdr w:val="none" w:sz="0" w:space="0" w:color="auto" w:frame="1"/>
          <w:lang w:eastAsia="uk-UA"/>
        </w:rPr>
        <w:t> </w:t>
      </w:r>
      <w:r w:rsidRPr="00437CE1">
        <w:rPr>
          <w:rFonts w:ascii="inherit" w:eastAsia="Times New Roman" w:hAnsi="inherit" w:cs="Segoe UI"/>
          <w:b/>
          <w:bCs/>
          <w:color w:val="262626"/>
          <w:sz w:val="24"/>
          <w:szCs w:val="24"/>
          <w:bdr w:val="none" w:sz="0" w:space="0" w:color="auto" w:frame="1"/>
          <w:lang w:eastAsia="uk-UA"/>
        </w:rPr>
        <w:t>36V</w:t>
      </w:r>
      <w:r w:rsidRPr="00437CE1">
        <w:rPr>
          <w:rFonts w:ascii="Segoe UI" w:eastAsia="Times New Roman" w:hAnsi="Segoe UI" w:cs="Segoe UI"/>
          <w:color w:val="262626"/>
          <w:sz w:val="24"/>
          <w:szCs w:val="24"/>
          <w:bdr w:val="none" w:sz="0" w:space="0" w:color="auto" w:frame="1"/>
          <w:lang w:eastAsia="uk-UA"/>
        </w:rPr>
        <w:t> </w:t>
      </w:r>
      <w:proofErr w:type="spellStart"/>
      <w:r w:rsidRPr="00437CE1">
        <w:rPr>
          <w:rFonts w:ascii="Segoe UI" w:eastAsia="Times New Roman" w:hAnsi="Segoe UI" w:cs="Segoe UI"/>
          <w:color w:val="262626"/>
          <w:sz w:val="24"/>
          <w:szCs w:val="24"/>
          <w:bdr w:val="none" w:sz="0" w:space="0" w:color="auto" w:frame="1"/>
          <w:lang w:eastAsia="uk-UA"/>
        </w:rPr>
        <w:t>and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current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up</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to</w:t>
      </w:r>
      <w:proofErr w:type="spellEnd"/>
      <w:r w:rsidRPr="00437CE1">
        <w:rPr>
          <w:rFonts w:ascii="Segoe UI" w:eastAsia="Times New Roman" w:hAnsi="Segoe UI" w:cs="Segoe UI"/>
          <w:color w:val="262626"/>
          <w:sz w:val="24"/>
          <w:szCs w:val="24"/>
          <w:bdr w:val="none" w:sz="0" w:space="0" w:color="auto" w:frame="1"/>
          <w:lang w:eastAsia="uk-UA"/>
        </w:rPr>
        <w:t> </w:t>
      </w:r>
      <w:r w:rsidRPr="00437CE1">
        <w:rPr>
          <w:rFonts w:ascii="inherit" w:eastAsia="Times New Roman" w:hAnsi="inherit" w:cs="Segoe UI"/>
          <w:b/>
          <w:bCs/>
          <w:color w:val="262626"/>
          <w:sz w:val="24"/>
          <w:szCs w:val="24"/>
          <w:bdr w:val="none" w:sz="0" w:space="0" w:color="auto" w:frame="1"/>
          <w:lang w:eastAsia="uk-UA"/>
        </w:rPr>
        <w:t>30A</w:t>
      </w:r>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current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setting</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is</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based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on</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shunt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resistance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that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needs</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to</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be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changed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based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on</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current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requirements</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Follow</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w:t>
      </w:r>
      <w:hyperlink r:id="rId54" w:tgtFrame="_blank" w:history="1">
        <w:r w:rsidRPr="00437CE1">
          <w:rPr>
            <w:rFonts w:ascii="inherit" w:eastAsia="Times New Roman" w:hAnsi="inherit" w:cs="Segoe UI"/>
            <w:b/>
            <w:bCs/>
            <w:color w:val="0000FF"/>
            <w:sz w:val="24"/>
            <w:szCs w:val="24"/>
            <w:bdr w:val="none" w:sz="0" w:space="0" w:color="auto" w:frame="1"/>
            <w:lang w:eastAsia="uk-UA"/>
          </w:rPr>
          <w:t xml:space="preserve">INA226 </w:t>
        </w:r>
        <w:proofErr w:type="spellStart"/>
        <w:r w:rsidRPr="00437CE1">
          <w:rPr>
            <w:rFonts w:ascii="inherit" w:eastAsia="Times New Roman" w:hAnsi="inherit" w:cs="Segoe UI"/>
            <w:b/>
            <w:bCs/>
            <w:color w:val="0000FF"/>
            <w:sz w:val="24"/>
            <w:szCs w:val="24"/>
            <w:bdr w:val="none" w:sz="0" w:space="0" w:color="auto" w:frame="1"/>
            <w:lang w:eastAsia="uk-UA"/>
          </w:rPr>
          <w:t>Interfacing</w:t>
        </w:r>
        <w:proofErr w:type="spellEnd"/>
        <w:r w:rsidRPr="00437CE1">
          <w:rPr>
            <w:rFonts w:ascii="inherit" w:eastAsia="Times New Roman" w:hAnsi="inherit" w:cs="Segoe UI"/>
            <w:b/>
            <w:bCs/>
            <w:color w:val="0000FF"/>
            <w:sz w:val="24"/>
            <w:szCs w:val="24"/>
            <w:bdr w:val="none" w:sz="0" w:space="0" w:color="auto" w:frame="1"/>
            <w:lang w:eastAsia="uk-UA"/>
          </w:rPr>
          <w:t xml:space="preserve"> </w:t>
        </w:r>
        <w:proofErr w:type="spellStart"/>
        <w:r w:rsidRPr="00437CE1">
          <w:rPr>
            <w:rFonts w:ascii="inherit" w:eastAsia="Times New Roman" w:hAnsi="inherit" w:cs="Segoe UI"/>
            <w:b/>
            <w:bCs/>
            <w:color w:val="0000FF"/>
            <w:sz w:val="24"/>
            <w:szCs w:val="24"/>
            <w:bdr w:val="none" w:sz="0" w:space="0" w:color="auto" w:frame="1"/>
            <w:lang w:eastAsia="uk-UA"/>
          </w:rPr>
          <w:t>Guide</w:t>
        </w:r>
        <w:proofErr w:type="spellEnd"/>
      </w:hyperlink>
      <w:r w:rsidRPr="00437CE1">
        <w:rPr>
          <w:rFonts w:ascii="Segoe UI" w:eastAsia="Times New Roman" w:hAnsi="Segoe UI" w:cs="Segoe UI"/>
          <w:color w:val="262626"/>
          <w:sz w:val="24"/>
          <w:szCs w:val="24"/>
          <w:bdr w:val="none" w:sz="0" w:space="0" w:color="auto" w:frame="1"/>
          <w:lang w:eastAsia="uk-UA"/>
        </w:rPr>
        <w:t> </w:t>
      </w:r>
      <w:proofErr w:type="spellStart"/>
      <w:r w:rsidRPr="00437CE1">
        <w:rPr>
          <w:rFonts w:ascii="Segoe UI" w:eastAsia="Times New Roman" w:hAnsi="Segoe UI" w:cs="Segoe UI"/>
          <w:color w:val="262626"/>
          <w:sz w:val="24"/>
          <w:szCs w:val="24"/>
          <w:bdr w:val="none" w:sz="0" w:space="0" w:color="auto" w:frame="1"/>
          <w:lang w:eastAsia="uk-UA"/>
        </w:rPr>
        <w:t>for</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learning</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more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about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current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settings</w:t>
      </w:r>
      <w:proofErr w:type="spellEnd"/>
      <w:r w:rsidRPr="00437CE1">
        <w:rPr>
          <w:rFonts w:ascii="Segoe UI" w:eastAsia="Times New Roman" w:hAnsi="Segoe UI" w:cs="Segoe UI"/>
          <w:color w:val="262626"/>
          <w:sz w:val="24"/>
          <w:szCs w:val="24"/>
          <w:bdr w:val="none" w:sz="0" w:space="0" w:color="auto" w:frame="1"/>
          <w:lang w:eastAsia="uk-UA"/>
        </w:rPr>
        <w:t>.</w:t>
      </w:r>
    </w:p>
    <w:p w14:paraId="60D44952" w14:textId="77777777" w:rsidR="00437CE1" w:rsidRPr="00437CE1" w:rsidRDefault="00437CE1" w:rsidP="00437CE1">
      <w:pPr>
        <w:shd w:val="clear" w:color="auto" w:fill="FFFFFF"/>
        <w:spacing w:after="100" w:afterAutospacing="1" w:line="240" w:lineRule="auto"/>
        <w:textAlignment w:val="baseline"/>
        <w:rPr>
          <w:rFonts w:ascii="Segoe UI" w:eastAsia="Times New Roman" w:hAnsi="Segoe UI" w:cs="Segoe UI"/>
          <w:color w:val="262626"/>
          <w:sz w:val="24"/>
          <w:szCs w:val="24"/>
          <w:bdr w:val="none" w:sz="0" w:space="0" w:color="auto" w:frame="1"/>
          <w:lang w:eastAsia="uk-UA"/>
        </w:rPr>
      </w:pPr>
      <w:proofErr w:type="spellStart"/>
      <w:r w:rsidRPr="00437CE1">
        <w:rPr>
          <w:rFonts w:ascii="Segoe UI" w:eastAsia="Times New Roman" w:hAnsi="Segoe UI" w:cs="Segoe UI"/>
          <w:color w:val="262626"/>
          <w:sz w:val="24"/>
          <w:szCs w:val="24"/>
          <w:bdr w:val="none" w:sz="0" w:space="0" w:color="auto" w:frame="1"/>
          <w:lang w:eastAsia="uk-UA"/>
        </w:rPr>
        <w:t>Let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us</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take</w:t>
      </w:r>
      <w:proofErr w:type="spellEnd"/>
      <w:r w:rsidRPr="00437CE1">
        <w:rPr>
          <w:rFonts w:ascii="Segoe UI" w:eastAsia="Times New Roman" w:hAnsi="Segoe UI" w:cs="Segoe UI"/>
          <w:color w:val="262626"/>
          <w:sz w:val="24"/>
          <w:szCs w:val="24"/>
          <w:bdr w:val="none" w:sz="0" w:space="0" w:color="auto" w:frame="1"/>
          <w:lang w:eastAsia="uk-UA"/>
        </w:rPr>
        <w:t xml:space="preserve"> a </w:t>
      </w:r>
      <w:proofErr w:type="spellStart"/>
      <w:r w:rsidRPr="00437CE1">
        <w:rPr>
          <w:rFonts w:ascii="Segoe UI" w:eastAsia="Times New Roman" w:hAnsi="Segoe UI" w:cs="Segoe UI"/>
          <w:color w:val="262626"/>
          <w:sz w:val="24"/>
          <w:szCs w:val="24"/>
          <w:bdr w:val="none" w:sz="0" w:space="0" w:color="auto" w:frame="1"/>
          <w:lang w:eastAsia="uk-UA"/>
        </w:rPr>
        <w:t>look</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at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schamtic</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of</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IoT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Based</w:t>
      </w:r>
      <w:proofErr w:type="spellEnd"/>
      <w:r w:rsidRPr="00437CE1">
        <w:rPr>
          <w:rFonts w:ascii="Segoe UI" w:eastAsia="Times New Roman" w:hAnsi="Segoe UI" w:cs="Segoe UI"/>
          <w:color w:val="262626"/>
          <w:sz w:val="24"/>
          <w:szCs w:val="24"/>
          <w:bdr w:val="none" w:sz="0" w:space="0" w:color="auto" w:frame="1"/>
          <w:lang w:eastAsia="uk-UA"/>
        </w:rPr>
        <w:t xml:space="preserve"> 12V </w:t>
      </w:r>
      <w:proofErr w:type="spellStart"/>
      <w:r w:rsidRPr="00437CE1">
        <w:rPr>
          <w:rFonts w:ascii="Segoe UI" w:eastAsia="Times New Roman" w:hAnsi="Segoe UI" w:cs="Segoe UI"/>
          <w:color w:val="262626"/>
          <w:sz w:val="24"/>
          <w:szCs w:val="24"/>
          <w:bdr w:val="none" w:sz="0" w:space="0" w:color="auto" w:frame="1"/>
          <w:lang w:eastAsia="uk-UA"/>
        </w:rPr>
        <w:t>Battery</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Monitoring</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System</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with</w:t>
      </w:r>
      <w:proofErr w:type="spellEnd"/>
      <w:r w:rsidRPr="00437CE1">
        <w:rPr>
          <w:rFonts w:ascii="Segoe UI" w:eastAsia="Times New Roman" w:hAnsi="Segoe UI" w:cs="Segoe UI"/>
          <w:color w:val="262626"/>
          <w:sz w:val="24"/>
          <w:szCs w:val="24"/>
          <w:bdr w:val="none" w:sz="0" w:space="0" w:color="auto" w:frame="1"/>
          <w:lang w:eastAsia="uk-UA"/>
        </w:rPr>
        <w:t xml:space="preserve"> ESP8266.</w:t>
      </w:r>
    </w:p>
    <w:p w14:paraId="4B0DCB52" w14:textId="291ABF4C" w:rsidR="00437CE1" w:rsidRPr="00437CE1" w:rsidRDefault="00437CE1" w:rsidP="00437CE1">
      <w:pPr>
        <w:shd w:val="clear" w:color="auto" w:fill="FFFFFF"/>
        <w:spacing w:after="0" w:afterAutospacing="1" w:line="240" w:lineRule="auto"/>
        <w:textAlignment w:val="baseline"/>
        <w:rPr>
          <w:rFonts w:ascii="Segoe UI" w:eastAsia="Times New Roman" w:hAnsi="Segoe UI" w:cs="Segoe UI"/>
          <w:color w:val="262626"/>
          <w:sz w:val="24"/>
          <w:szCs w:val="24"/>
          <w:bdr w:val="none" w:sz="0" w:space="0" w:color="auto" w:frame="1"/>
          <w:lang w:eastAsia="uk-UA"/>
        </w:rPr>
      </w:pPr>
      <w:r w:rsidRPr="00437CE1">
        <w:rPr>
          <w:rFonts w:ascii="inherit" w:eastAsia="Times New Roman" w:hAnsi="inherit" w:cs="Segoe UI"/>
          <w:noProof/>
          <w:color w:val="0000FF"/>
          <w:sz w:val="24"/>
          <w:szCs w:val="24"/>
          <w:bdr w:val="none" w:sz="0" w:space="0" w:color="auto" w:frame="1"/>
          <w:lang w:eastAsia="uk-UA"/>
        </w:rPr>
        <w:drawing>
          <wp:inline distT="0" distB="0" distL="0" distR="0" wp14:anchorId="7CB33313" wp14:editId="07CB9B8A">
            <wp:extent cx="4267200" cy="3429000"/>
            <wp:effectExtent l="0" t="0" r="0" b="0"/>
            <wp:docPr id="15" name="Picture 15" descr="IoT Based 12V Battery Monitoring System with ESP8266">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oT Based 12V Battery Monitoring System with ESP8266">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7200" cy="3429000"/>
                    </a:xfrm>
                    <a:prstGeom prst="rect">
                      <a:avLst/>
                    </a:prstGeom>
                    <a:noFill/>
                    <a:ln>
                      <a:noFill/>
                    </a:ln>
                  </pic:spPr>
                </pic:pic>
              </a:graphicData>
            </a:graphic>
          </wp:inline>
        </w:drawing>
      </w:r>
    </w:p>
    <w:p w14:paraId="6B3DDE48" w14:textId="77777777" w:rsidR="00437CE1" w:rsidRPr="00437CE1" w:rsidRDefault="00437CE1" w:rsidP="00437CE1">
      <w:pPr>
        <w:shd w:val="clear" w:color="auto" w:fill="FFFFFF"/>
        <w:spacing w:after="0" w:afterAutospacing="1" w:line="240" w:lineRule="auto"/>
        <w:textAlignment w:val="baseline"/>
        <w:rPr>
          <w:rFonts w:ascii="Segoe UI" w:eastAsia="Times New Roman" w:hAnsi="Segoe UI" w:cs="Segoe UI"/>
          <w:color w:val="262626"/>
          <w:sz w:val="24"/>
          <w:szCs w:val="24"/>
          <w:bdr w:val="none" w:sz="0" w:space="0" w:color="auto" w:frame="1"/>
          <w:lang w:eastAsia="uk-UA"/>
        </w:rPr>
      </w:pP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w:t>
      </w:r>
      <w:r w:rsidRPr="00437CE1">
        <w:rPr>
          <w:rFonts w:ascii="inherit" w:eastAsia="Times New Roman" w:hAnsi="inherit" w:cs="Segoe UI"/>
          <w:b/>
          <w:bCs/>
          <w:color w:val="262626"/>
          <w:sz w:val="24"/>
          <w:szCs w:val="24"/>
          <w:bdr w:val="none" w:sz="0" w:space="0" w:color="auto" w:frame="1"/>
          <w:lang w:eastAsia="uk-UA"/>
        </w:rPr>
        <w:t>SDA</w:t>
      </w:r>
      <w:r w:rsidRPr="00437CE1">
        <w:rPr>
          <w:rFonts w:ascii="Segoe UI" w:eastAsia="Times New Roman" w:hAnsi="Segoe UI" w:cs="Segoe UI"/>
          <w:color w:val="262626"/>
          <w:sz w:val="24"/>
          <w:szCs w:val="24"/>
          <w:bdr w:val="none" w:sz="0" w:space="0" w:color="auto" w:frame="1"/>
          <w:lang w:eastAsia="uk-UA"/>
        </w:rPr>
        <w:t> </w:t>
      </w:r>
      <w:proofErr w:type="spellStart"/>
      <w:r w:rsidRPr="00437CE1">
        <w:rPr>
          <w:rFonts w:ascii="Segoe UI" w:eastAsia="Times New Roman" w:hAnsi="Segoe UI" w:cs="Segoe UI"/>
          <w:color w:val="262626"/>
          <w:sz w:val="24"/>
          <w:szCs w:val="24"/>
          <w:bdr w:val="none" w:sz="0" w:space="0" w:color="auto" w:frame="1"/>
          <w:lang w:eastAsia="uk-UA"/>
        </w:rPr>
        <w:t>and</w:t>
      </w:r>
      <w:proofErr w:type="spellEnd"/>
      <w:r w:rsidRPr="00437CE1">
        <w:rPr>
          <w:rFonts w:ascii="Segoe UI" w:eastAsia="Times New Roman" w:hAnsi="Segoe UI" w:cs="Segoe UI"/>
          <w:color w:val="262626"/>
          <w:sz w:val="24"/>
          <w:szCs w:val="24"/>
          <w:bdr w:val="none" w:sz="0" w:space="0" w:color="auto" w:frame="1"/>
          <w:lang w:eastAsia="uk-UA"/>
        </w:rPr>
        <w:t> </w:t>
      </w:r>
      <w:r w:rsidRPr="00437CE1">
        <w:rPr>
          <w:rFonts w:ascii="inherit" w:eastAsia="Times New Roman" w:hAnsi="inherit" w:cs="Segoe UI"/>
          <w:b/>
          <w:bCs/>
          <w:color w:val="262626"/>
          <w:sz w:val="24"/>
          <w:szCs w:val="24"/>
          <w:bdr w:val="none" w:sz="0" w:space="0" w:color="auto" w:frame="1"/>
          <w:lang w:eastAsia="uk-UA"/>
        </w:rPr>
        <w:t>SCL</w:t>
      </w:r>
      <w:r w:rsidRPr="00437CE1">
        <w:rPr>
          <w:rFonts w:ascii="Segoe UI" w:eastAsia="Times New Roman" w:hAnsi="Segoe UI" w:cs="Segoe UI"/>
          <w:color w:val="262626"/>
          <w:sz w:val="24"/>
          <w:szCs w:val="24"/>
          <w:bdr w:val="none" w:sz="0" w:space="0" w:color="auto" w:frame="1"/>
          <w:lang w:eastAsia="uk-UA"/>
        </w:rPr>
        <w:t> </w:t>
      </w:r>
      <w:proofErr w:type="spellStart"/>
      <w:r w:rsidRPr="00437CE1">
        <w:rPr>
          <w:rFonts w:ascii="Segoe UI" w:eastAsia="Times New Roman" w:hAnsi="Segoe UI" w:cs="Segoe UI"/>
          <w:color w:val="262626"/>
          <w:sz w:val="24"/>
          <w:szCs w:val="24"/>
          <w:bdr w:val="none" w:sz="0" w:space="0" w:color="auto" w:frame="1"/>
          <w:lang w:eastAsia="uk-UA"/>
        </w:rPr>
        <w:t>pins</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of</w:t>
      </w:r>
      <w:proofErr w:type="spellEnd"/>
      <w:r w:rsidRPr="00437CE1">
        <w:rPr>
          <w:rFonts w:ascii="Segoe UI" w:eastAsia="Times New Roman" w:hAnsi="Segoe UI" w:cs="Segoe UI"/>
          <w:color w:val="262626"/>
          <w:sz w:val="24"/>
          <w:szCs w:val="24"/>
          <w:bdr w:val="none" w:sz="0" w:space="0" w:color="auto" w:frame="1"/>
          <w:lang w:eastAsia="uk-UA"/>
        </w:rPr>
        <w:t xml:space="preserve"> INA226 </w:t>
      </w:r>
      <w:proofErr w:type="spellStart"/>
      <w:r w:rsidRPr="00437CE1">
        <w:rPr>
          <w:rFonts w:ascii="Segoe UI" w:eastAsia="Times New Roman" w:hAnsi="Segoe UI" w:cs="Segoe UI"/>
          <w:color w:val="262626"/>
          <w:sz w:val="24"/>
          <w:szCs w:val="24"/>
          <w:bdr w:val="none" w:sz="0" w:space="0" w:color="auto" w:frame="1"/>
          <w:lang w:eastAsia="uk-UA"/>
        </w:rPr>
        <w:t>are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connected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to</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D2 &amp; D1 </w:t>
      </w:r>
      <w:proofErr w:type="spellStart"/>
      <w:r w:rsidRPr="00437CE1">
        <w:rPr>
          <w:rFonts w:ascii="Segoe UI" w:eastAsia="Times New Roman" w:hAnsi="Segoe UI" w:cs="Segoe UI"/>
          <w:color w:val="262626"/>
          <w:sz w:val="24"/>
          <w:szCs w:val="24"/>
          <w:bdr w:val="none" w:sz="0" w:space="0" w:color="auto" w:frame="1"/>
          <w:lang w:eastAsia="uk-UA"/>
        </w:rPr>
        <w:t>pins</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of</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ESP8266 </w:t>
      </w:r>
      <w:proofErr w:type="spellStart"/>
      <w:r w:rsidRPr="00437CE1">
        <w:rPr>
          <w:rFonts w:ascii="Segoe UI" w:eastAsia="Times New Roman" w:hAnsi="Segoe UI" w:cs="Segoe UI"/>
          <w:color w:val="262626"/>
          <w:sz w:val="24"/>
          <w:szCs w:val="24"/>
          <w:bdr w:val="none" w:sz="0" w:space="0" w:color="auto" w:frame="1"/>
          <w:lang w:eastAsia="uk-UA"/>
        </w:rPr>
        <w:t>Board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w:t>
      </w:r>
      <w:proofErr w:type="spellStart"/>
      <w:r w:rsidRPr="00437CE1">
        <w:rPr>
          <w:rFonts w:ascii="inherit" w:eastAsia="Times New Roman" w:hAnsi="inherit" w:cs="Segoe UI"/>
          <w:b/>
          <w:bCs/>
          <w:color w:val="262626"/>
          <w:sz w:val="24"/>
          <w:szCs w:val="24"/>
          <w:bdr w:val="none" w:sz="0" w:space="0" w:color="auto" w:frame="1"/>
          <w:lang w:eastAsia="uk-UA"/>
        </w:rPr>
        <w:t>Vin</w:t>
      </w:r>
      <w:proofErr w:type="spellEnd"/>
      <w:r w:rsidRPr="00437CE1">
        <w:rPr>
          <w:rFonts w:ascii="inherit" w:eastAsia="Times New Roman" w:hAnsi="inherit" w:cs="Segoe UI"/>
          <w:b/>
          <w:bCs/>
          <w:color w:val="262626"/>
          <w:sz w:val="24"/>
          <w:szCs w:val="24"/>
          <w:bdr w:val="none" w:sz="0" w:space="0" w:color="auto" w:frame="1"/>
          <w:lang w:eastAsia="uk-UA"/>
        </w:rPr>
        <w:t>+</w:t>
      </w:r>
      <w:r w:rsidRPr="00437CE1">
        <w:rPr>
          <w:rFonts w:ascii="Segoe UI" w:eastAsia="Times New Roman" w:hAnsi="Segoe UI" w:cs="Segoe UI"/>
          <w:color w:val="262626"/>
          <w:sz w:val="24"/>
          <w:szCs w:val="24"/>
          <w:bdr w:val="none" w:sz="0" w:space="0" w:color="auto" w:frame="1"/>
          <w:lang w:eastAsia="uk-UA"/>
        </w:rPr>
        <w:t> </w:t>
      </w:r>
      <w:proofErr w:type="spellStart"/>
      <w:r w:rsidRPr="00437CE1">
        <w:rPr>
          <w:rFonts w:ascii="Segoe UI" w:eastAsia="Times New Roman" w:hAnsi="Segoe UI" w:cs="Segoe UI"/>
          <w:color w:val="262626"/>
          <w:sz w:val="24"/>
          <w:szCs w:val="24"/>
          <w:bdr w:val="none" w:sz="0" w:space="0" w:color="auto" w:frame="1"/>
          <w:lang w:eastAsia="uk-UA"/>
        </w:rPr>
        <w:t>pin</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should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be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connected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to</w:t>
      </w:r>
      <w:proofErr w:type="spellEnd"/>
      <w:r w:rsidRPr="00437CE1">
        <w:rPr>
          <w:rFonts w:ascii="Segoe UI" w:eastAsia="Times New Roman" w:hAnsi="Segoe UI" w:cs="Segoe UI"/>
          <w:color w:val="262626"/>
          <w:sz w:val="24"/>
          <w:szCs w:val="24"/>
          <w:bdr w:val="none" w:sz="0" w:space="0" w:color="auto" w:frame="1"/>
          <w:lang w:eastAsia="uk-UA"/>
        </w:rPr>
        <w:t xml:space="preserve"> a </w:t>
      </w:r>
      <w:proofErr w:type="spellStart"/>
      <w:r w:rsidRPr="00437CE1">
        <w:rPr>
          <w:rFonts w:ascii="Segoe UI" w:eastAsia="Times New Roman" w:hAnsi="Segoe UI" w:cs="Segoe UI"/>
          <w:color w:val="262626"/>
          <w:sz w:val="24"/>
          <w:szCs w:val="24"/>
          <w:bdr w:val="none" w:sz="0" w:space="0" w:color="auto" w:frame="1"/>
          <w:lang w:eastAsia="uk-UA"/>
        </w:rPr>
        <w:t>power</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source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and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w:t>
      </w:r>
      <w:proofErr w:type="spellStart"/>
      <w:r w:rsidRPr="00437CE1">
        <w:rPr>
          <w:rFonts w:ascii="inherit" w:eastAsia="Times New Roman" w:hAnsi="inherit" w:cs="Segoe UI"/>
          <w:b/>
          <w:bCs/>
          <w:color w:val="262626"/>
          <w:sz w:val="24"/>
          <w:szCs w:val="24"/>
          <w:bdr w:val="none" w:sz="0" w:space="0" w:color="auto" w:frame="1"/>
          <w:lang w:eastAsia="uk-UA"/>
        </w:rPr>
        <w:t>Vin</w:t>
      </w:r>
      <w:proofErr w:type="spellEnd"/>
      <w:r w:rsidRPr="00437CE1">
        <w:rPr>
          <w:rFonts w:ascii="inherit" w:eastAsia="Times New Roman" w:hAnsi="inherit" w:cs="Segoe UI"/>
          <w:b/>
          <w:bCs/>
          <w:color w:val="262626"/>
          <w:sz w:val="24"/>
          <w:szCs w:val="24"/>
          <w:bdr w:val="none" w:sz="0" w:space="0" w:color="auto" w:frame="1"/>
          <w:lang w:eastAsia="uk-UA"/>
        </w:rPr>
        <w:t>-</w:t>
      </w:r>
      <w:r w:rsidRPr="00437CE1">
        <w:rPr>
          <w:rFonts w:ascii="Segoe UI" w:eastAsia="Times New Roman" w:hAnsi="Segoe UI" w:cs="Segoe UI"/>
          <w:color w:val="262626"/>
          <w:sz w:val="24"/>
          <w:szCs w:val="24"/>
          <w:bdr w:val="none" w:sz="0" w:space="0" w:color="auto" w:frame="1"/>
          <w:lang w:eastAsia="uk-UA"/>
        </w:rPr>
        <w:t> </w:t>
      </w:r>
      <w:proofErr w:type="spellStart"/>
      <w:r w:rsidRPr="00437CE1">
        <w:rPr>
          <w:rFonts w:ascii="Segoe UI" w:eastAsia="Times New Roman" w:hAnsi="Segoe UI" w:cs="Segoe UI"/>
          <w:color w:val="262626"/>
          <w:sz w:val="24"/>
          <w:szCs w:val="24"/>
          <w:bdr w:val="none" w:sz="0" w:space="0" w:color="auto" w:frame="1"/>
          <w:lang w:eastAsia="uk-UA"/>
        </w:rPr>
        <w:t>to</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load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as</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shown</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in</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design</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schematic</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INA226 </w:t>
      </w:r>
      <w:proofErr w:type="spellStart"/>
      <w:r w:rsidRPr="00437CE1">
        <w:rPr>
          <w:rFonts w:ascii="Segoe UI" w:eastAsia="Times New Roman" w:hAnsi="Segoe UI" w:cs="Segoe UI"/>
          <w:color w:val="262626"/>
          <w:sz w:val="24"/>
          <w:szCs w:val="24"/>
          <w:bdr w:val="none" w:sz="0" w:space="0" w:color="auto" w:frame="1"/>
          <w:lang w:eastAsia="uk-UA"/>
        </w:rPr>
        <w:t>Sensor</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has</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VBus</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Pin</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which</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is</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used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to</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measure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Load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Voltage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Therefore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we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need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to</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connect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w:t>
      </w:r>
      <w:proofErr w:type="spellStart"/>
      <w:r w:rsidRPr="00437CE1">
        <w:rPr>
          <w:rFonts w:ascii="inherit" w:eastAsia="Times New Roman" w:hAnsi="inherit" w:cs="Segoe UI"/>
          <w:b/>
          <w:bCs/>
          <w:color w:val="262626"/>
          <w:sz w:val="24"/>
          <w:szCs w:val="24"/>
          <w:bdr w:val="none" w:sz="0" w:space="0" w:color="auto" w:frame="1"/>
          <w:lang w:eastAsia="uk-UA"/>
        </w:rPr>
        <w:t>VBus</w:t>
      </w:r>
      <w:proofErr w:type="spellEnd"/>
      <w:r w:rsidRPr="00437CE1">
        <w:rPr>
          <w:rFonts w:ascii="Segoe UI" w:eastAsia="Times New Roman" w:hAnsi="Segoe UI" w:cs="Segoe UI"/>
          <w:color w:val="262626"/>
          <w:sz w:val="24"/>
          <w:szCs w:val="24"/>
          <w:bdr w:val="none" w:sz="0" w:space="0" w:color="auto" w:frame="1"/>
          <w:lang w:eastAsia="uk-UA"/>
        </w:rPr>
        <w:t> </w:t>
      </w:r>
      <w:proofErr w:type="spellStart"/>
      <w:r w:rsidRPr="00437CE1">
        <w:rPr>
          <w:rFonts w:ascii="Segoe UI" w:eastAsia="Times New Roman" w:hAnsi="Segoe UI" w:cs="Segoe UI"/>
          <w:color w:val="262626"/>
          <w:sz w:val="24"/>
          <w:szCs w:val="24"/>
          <w:bdr w:val="none" w:sz="0" w:space="0" w:color="auto" w:frame="1"/>
          <w:lang w:eastAsia="uk-UA"/>
        </w:rPr>
        <w:t>pin</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to</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Vin</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pin</w:t>
      </w:r>
      <w:proofErr w:type="spellEnd"/>
      <w:r w:rsidRPr="00437CE1">
        <w:rPr>
          <w:rFonts w:ascii="Segoe UI" w:eastAsia="Times New Roman" w:hAnsi="Segoe UI" w:cs="Segoe UI"/>
          <w:color w:val="262626"/>
          <w:sz w:val="24"/>
          <w:szCs w:val="24"/>
          <w:bdr w:val="none" w:sz="0" w:space="0" w:color="auto" w:frame="1"/>
          <w:lang w:eastAsia="uk-UA"/>
        </w:rPr>
        <w:t>.</w:t>
      </w:r>
    </w:p>
    <w:p w14:paraId="3F8553A9" w14:textId="5867E138" w:rsidR="00437CE1" w:rsidRPr="00437CE1" w:rsidRDefault="00437CE1" w:rsidP="00437CE1">
      <w:pPr>
        <w:shd w:val="clear" w:color="auto" w:fill="FFFFFF"/>
        <w:spacing w:after="0" w:afterAutospacing="1" w:line="240" w:lineRule="auto"/>
        <w:textAlignment w:val="baseline"/>
        <w:rPr>
          <w:rFonts w:ascii="Segoe UI" w:eastAsia="Times New Roman" w:hAnsi="Segoe UI" w:cs="Segoe UI"/>
          <w:color w:val="262626"/>
          <w:sz w:val="24"/>
          <w:szCs w:val="24"/>
          <w:bdr w:val="none" w:sz="0" w:space="0" w:color="auto" w:frame="1"/>
          <w:lang w:eastAsia="uk-UA"/>
        </w:rPr>
      </w:pPr>
      <w:r w:rsidRPr="00437CE1">
        <w:rPr>
          <w:rFonts w:ascii="inherit" w:eastAsia="Times New Roman" w:hAnsi="inherit" w:cs="Segoe UI"/>
          <w:noProof/>
          <w:color w:val="0000FF"/>
          <w:sz w:val="24"/>
          <w:szCs w:val="24"/>
          <w:bdr w:val="none" w:sz="0" w:space="0" w:color="auto" w:frame="1"/>
          <w:lang w:eastAsia="uk-UA"/>
        </w:rPr>
        <w:lastRenderedPageBreak/>
        <w:drawing>
          <wp:inline distT="0" distB="0" distL="0" distR="0" wp14:anchorId="01BB5039" wp14:editId="0F8ABC56">
            <wp:extent cx="5003800" cy="3429000"/>
            <wp:effectExtent l="0" t="0" r="6350" b="0"/>
            <wp:docPr id="14" name="Picture 14" descr="12V Battery Monitoring ESP8266">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12V Battery Monitoring ESP8266">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03800" cy="3429000"/>
                    </a:xfrm>
                    <a:prstGeom prst="rect">
                      <a:avLst/>
                    </a:prstGeom>
                    <a:noFill/>
                    <a:ln>
                      <a:noFill/>
                    </a:ln>
                  </pic:spPr>
                </pic:pic>
              </a:graphicData>
            </a:graphic>
          </wp:inline>
        </w:drawing>
      </w:r>
    </w:p>
    <w:p w14:paraId="78E75C9F" w14:textId="77777777" w:rsidR="00437CE1" w:rsidRPr="00437CE1" w:rsidRDefault="00437CE1" w:rsidP="00437CE1">
      <w:pPr>
        <w:shd w:val="clear" w:color="auto" w:fill="FFFFFF"/>
        <w:spacing w:after="100" w:afterAutospacing="1" w:line="240" w:lineRule="auto"/>
        <w:textAlignment w:val="baseline"/>
        <w:rPr>
          <w:rFonts w:ascii="Segoe UI" w:eastAsia="Times New Roman" w:hAnsi="Segoe UI" w:cs="Segoe UI"/>
          <w:color w:val="262626"/>
          <w:sz w:val="24"/>
          <w:szCs w:val="24"/>
          <w:bdr w:val="none" w:sz="0" w:space="0" w:color="auto" w:frame="1"/>
          <w:lang w:eastAsia="uk-UA"/>
        </w:rPr>
      </w:pPr>
      <w:proofErr w:type="spellStart"/>
      <w:r w:rsidRPr="00437CE1">
        <w:rPr>
          <w:rFonts w:ascii="Segoe UI" w:eastAsia="Times New Roman" w:hAnsi="Segoe UI" w:cs="Segoe UI"/>
          <w:color w:val="262626"/>
          <w:sz w:val="24"/>
          <w:szCs w:val="24"/>
          <w:bdr w:val="none" w:sz="0" w:space="0" w:color="auto" w:frame="1"/>
          <w:lang w:eastAsia="uk-UA"/>
        </w:rPr>
        <w:t>You</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may</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use</w:t>
      </w:r>
      <w:proofErr w:type="spellEnd"/>
      <w:r w:rsidRPr="00437CE1">
        <w:rPr>
          <w:rFonts w:ascii="Segoe UI" w:eastAsia="Times New Roman" w:hAnsi="Segoe UI" w:cs="Segoe UI"/>
          <w:color w:val="262626"/>
          <w:sz w:val="24"/>
          <w:szCs w:val="24"/>
          <w:bdr w:val="none" w:sz="0" w:space="0" w:color="auto" w:frame="1"/>
          <w:lang w:eastAsia="uk-UA"/>
        </w:rPr>
        <w:t xml:space="preserve"> a </w:t>
      </w:r>
      <w:proofErr w:type="spellStart"/>
      <w:r w:rsidRPr="00437CE1">
        <w:rPr>
          <w:rFonts w:ascii="Segoe UI" w:eastAsia="Times New Roman" w:hAnsi="Segoe UI" w:cs="Segoe UI"/>
          <w:color w:val="262626"/>
          <w:sz w:val="24"/>
          <w:szCs w:val="24"/>
          <w:bdr w:val="none" w:sz="0" w:space="0" w:color="auto" w:frame="1"/>
          <w:lang w:eastAsia="uk-UA"/>
        </w:rPr>
        <w:t>breadboard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for</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connection</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or</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design</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your</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own</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custom</w:t>
      </w:r>
      <w:proofErr w:type="spellEnd"/>
      <w:r w:rsidRPr="00437CE1">
        <w:rPr>
          <w:rFonts w:ascii="Segoe UI" w:eastAsia="Times New Roman" w:hAnsi="Segoe UI" w:cs="Segoe UI"/>
          <w:color w:val="262626"/>
          <w:sz w:val="24"/>
          <w:szCs w:val="24"/>
          <w:bdr w:val="none" w:sz="0" w:space="0" w:color="auto" w:frame="1"/>
          <w:lang w:eastAsia="uk-UA"/>
        </w:rPr>
        <w:t xml:space="preserve"> PCB.</w:t>
      </w:r>
    </w:p>
    <w:p w14:paraId="5ED944FC" w14:textId="77777777" w:rsidR="00437CE1" w:rsidRPr="00437CE1" w:rsidRDefault="00437CE1" w:rsidP="00437CE1">
      <w:pPr>
        <w:shd w:val="clear" w:color="auto" w:fill="FFFFFF"/>
        <w:spacing w:after="0" w:line="240" w:lineRule="auto"/>
        <w:textAlignment w:val="baseline"/>
        <w:rPr>
          <w:ins w:id="6" w:author="Unknown"/>
          <w:rFonts w:ascii="inherit" w:eastAsia="Times New Roman" w:hAnsi="inherit" w:cs="Segoe UI"/>
          <w:color w:val="262626"/>
          <w:sz w:val="24"/>
          <w:szCs w:val="24"/>
          <w:bdr w:val="none" w:sz="0" w:space="0" w:color="auto" w:frame="1"/>
          <w:lang w:eastAsia="uk-UA"/>
        </w:rPr>
      </w:pPr>
      <w:r w:rsidRPr="00437CE1">
        <w:rPr>
          <w:rFonts w:ascii="Segoe UI" w:eastAsia="Times New Roman" w:hAnsi="Segoe UI" w:cs="Segoe UI"/>
          <w:color w:val="262626"/>
          <w:sz w:val="24"/>
          <w:szCs w:val="24"/>
          <w:bdr w:val="none" w:sz="0" w:space="0" w:color="auto" w:frame="1"/>
          <w:lang w:eastAsia="uk-UA"/>
        </w:rPr>
        <w:br/>
      </w:r>
    </w:p>
    <w:p w14:paraId="50384FE3" w14:textId="77777777" w:rsidR="00437CE1" w:rsidRPr="00437CE1" w:rsidRDefault="00437CE1" w:rsidP="00437CE1">
      <w:pPr>
        <w:spacing w:after="0" w:line="240" w:lineRule="auto"/>
        <w:textAlignment w:val="baseline"/>
        <w:rPr>
          <w:rFonts w:ascii="Segoe UI" w:eastAsia="Times New Roman" w:hAnsi="Segoe UI" w:cs="Segoe UI"/>
          <w:color w:val="262626"/>
          <w:sz w:val="24"/>
          <w:szCs w:val="24"/>
          <w:bdr w:val="none" w:sz="0" w:space="0" w:color="auto" w:frame="1"/>
          <w:lang w:eastAsia="uk-UA"/>
        </w:rPr>
      </w:pPr>
    </w:p>
    <w:p w14:paraId="1B5D973A" w14:textId="77777777" w:rsidR="00437CE1" w:rsidRPr="00437CE1" w:rsidRDefault="00437CE1" w:rsidP="00437CE1">
      <w:pPr>
        <w:spacing w:before="615" w:after="615" w:line="240" w:lineRule="auto"/>
        <w:textAlignment w:val="baseline"/>
        <w:rPr>
          <w:rFonts w:ascii="Segoe UI" w:eastAsia="Times New Roman" w:hAnsi="Segoe UI" w:cs="Segoe UI"/>
          <w:color w:val="262626"/>
          <w:sz w:val="24"/>
          <w:szCs w:val="24"/>
          <w:bdr w:val="none" w:sz="0" w:space="0" w:color="auto" w:frame="1"/>
          <w:lang w:eastAsia="uk-UA"/>
        </w:rPr>
      </w:pPr>
      <w:r w:rsidRPr="00437CE1">
        <w:rPr>
          <w:rFonts w:ascii="Segoe UI" w:eastAsia="Times New Roman" w:hAnsi="Segoe UI" w:cs="Segoe UI"/>
          <w:color w:val="262626"/>
          <w:sz w:val="24"/>
          <w:szCs w:val="24"/>
          <w:bdr w:val="none" w:sz="0" w:space="0" w:color="auto" w:frame="1"/>
          <w:lang w:eastAsia="uk-UA"/>
        </w:rPr>
        <w:pict w14:anchorId="0A0158FA">
          <v:rect id="_x0000_i1084" style="width:0;height:.75pt" o:hralign="center" o:hrstd="t" o:hrnoshade="t" o:hr="t" fillcolor="#262626" stroked="f"/>
        </w:pict>
      </w:r>
    </w:p>
    <w:p w14:paraId="707F44CA" w14:textId="77777777" w:rsidR="00437CE1" w:rsidRPr="00437CE1" w:rsidRDefault="00437CE1" w:rsidP="00437CE1">
      <w:pPr>
        <w:shd w:val="clear" w:color="auto" w:fill="FFFFFF"/>
        <w:spacing w:after="0" w:line="240" w:lineRule="auto"/>
        <w:textAlignment w:val="baseline"/>
        <w:outlineLvl w:val="2"/>
        <w:rPr>
          <w:rFonts w:ascii="Segoe UI" w:eastAsia="Times New Roman" w:hAnsi="Segoe UI" w:cs="Segoe UI"/>
          <w:b/>
          <w:bCs/>
          <w:color w:val="FF4500"/>
          <w:sz w:val="31"/>
          <w:szCs w:val="31"/>
          <w:bdr w:val="none" w:sz="0" w:space="0" w:color="auto" w:frame="1"/>
          <w:lang w:eastAsia="uk-UA"/>
        </w:rPr>
      </w:pPr>
      <w:proofErr w:type="spellStart"/>
      <w:r w:rsidRPr="00437CE1">
        <w:rPr>
          <w:rFonts w:ascii="inherit" w:eastAsia="Times New Roman" w:hAnsi="inherit" w:cs="Segoe UI"/>
          <w:b/>
          <w:bCs/>
          <w:color w:val="FF4500"/>
          <w:sz w:val="31"/>
          <w:szCs w:val="31"/>
          <w:bdr w:val="none" w:sz="0" w:space="0" w:color="auto" w:frame="1"/>
          <w:lang w:eastAsia="uk-UA"/>
        </w:rPr>
        <w:t>Setting</w:t>
      </w:r>
      <w:proofErr w:type="spellEnd"/>
      <w:r w:rsidRPr="00437CE1">
        <w:rPr>
          <w:rFonts w:ascii="inherit" w:eastAsia="Times New Roman" w:hAnsi="inherit" w:cs="Segoe UI"/>
          <w:b/>
          <w:bCs/>
          <w:color w:val="FF4500"/>
          <w:sz w:val="31"/>
          <w:szCs w:val="31"/>
          <w:bdr w:val="none" w:sz="0" w:space="0" w:color="auto" w:frame="1"/>
          <w:lang w:eastAsia="uk-UA"/>
        </w:rPr>
        <w:t xml:space="preserve"> </w:t>
      </w:r>
      <w:proofErr w:type="spellStart"/>
      <w:r w:rsidRPr="00437CE1">
        <w:rPr>
          <w:rFonts w:ascii="inherit" w:eastAsia="Times New Roman" w:hAnsi="inherit" w:cs="Segoe UI"/>
          <w:b/>
          <w:bCs/>
          <w:color w:val="FF4500"/>
          <w:sz w:val="31"/>
          <w:szCs w:val="31"/>
          <w:bdr w:val="none" w:sz="0" w:space="0" w:color="auto" w:frame="1"/>
          <w:lang w:eastAsia="uk-UA"/>
        </w:rPr>
        <w:t>up</w:t>
      </w:r>
      <w:proofErr w:type="spellEnd"/>
      <w:r w:rsidRPr="00437CE1">
        <w:rPr>
          <w:rFonts w:ascii="inherit" w:eastAsia="Times New Roman" w:hAnsi="inherit" w:cs="Segoe UI"/>
          <w:b/>
          <w:bCs/>
          <w:color w:val="FF4500"/>
          <w:sz w:val="31"/>
          <w:szCs w:val="31"/>
          <w:bdr w:val="none" w:sz="0" w:space="0" w:color="auto" w:frame="1"/>
          <w:lang w:eastAsia="uk-UA"/>
        </w:rPr>
        <w:t xml:space="preserve"> </w:t>
      </w:r>
      <w:proofErr w:type="spellStart"/>
      <w:r w:rsidRPr="00437CE1">
        <w:rPr>
          <w:rFonts w:ascii="inherit" w:eastAsia="Times New Roman" w:hAnsi="inherit" w:cs="Segoe UI"/>
          <w:b/>
          <w:bCs/>
          <w:color w:val="FF4500"/>
          <w:sz w:val="31"/>
          <w:szCs w:val="31"/>
          <w:bdr w:val="none" w:sz="0" w:space="0" w:color="auto" w:frame="1"/>
          <w:lang w:eastAsia="uk-UA"/>
        </w:rPr>
        <w:t>Thingspeak</w:t>
      </w:r>
      <w:proofErr w:type="spellEnd"/>
    </w:p>
    <w:p w14:paraId="5D7EE67A" w14:textId="77777777" w:rsidR="00437CE1" w:rsidRPr="00437CE1" w:rsidRDefault="00437CE1" w:rsidP="00437CE1">
      <w:pPr>
        <w:shd w:val="clear" w:color="auto" w:fill="FFFFFF"/>
        <w:spacing w:after="0" w:afterAutospacing="1" w:line="240" w:lineRule="auto"/>
        <w:textAlignment w:val="baseline"/>
        <w:rPr>
          <w:rFonts w:ascii="Segoe UI" w:eastAsia="Times New Roman" w:hAnsi="Segoe UI" w:cs="Segoe UI"/>
          <w:color w:val="262626"/>
          <w:sz w:val="24"/>
          <w:szCs w:val="24"/>
          <w:bdr w:val="none" w:sz="0" w:space="0" w:color="auto" w:frame="1"/>
          <w:lang w:eastAsia="uk-UA"/>
        </w:rPr>
      </w:pPr>
      <w:proofErr w:type="spellStart"/>
      <w:r w:rsidRPr="00437CE1">
        <w:rPr>
          <w:rFonts w:ascii="Segoe UI" w:eastAsia="Times New Roman" w:hAnsi="Segoe UI" w:cs="Segoe UI"/>
          <w:color w:val="262626"/>
          <w:sz w:val="24"/>
          <w:szCs w:val="24"/>
          <w:bdr w:val="none" w:sz="0" w:space="0" w:color="auto" w:frame="1"/>
          <w:lang w:eastAsia="uk-UA"/>
        </w:rPr>
        <w:t>In</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order</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to</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Monitor</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w:t>
      </w:r>
      <w:proofErr w:type="spellStart"/>
      <w:r w:rsidRPr="00437CE1">
        <w:rPr>
          <w:rFonts w:ascii="inherit" w:eastAsia="Times New Roman" w:hAnsi="inherit" w:cs="Segoe UI"/>
          <w:b/>
          <w:bCs/>
          <w:color w:val="262626"/>
          <w:sz w:val="24"/>
          <w:szCs w:val="24"/>
          <w:bdr w:val="none" w:sz="0" w:space="0" w:color="auto" w:frame="1"/>
          <w:lang w:eastAsia="uk-UA"/>
        </w:rPr>
        <w:t>Battery</w:t>
      </w:r>
      <w:proofErr w:type="spellEnd"/>
      <w:r w:rsidRPr="00437CE1">
        <w:rPr>
          <w:rFonts w:ascii="inherit" w:eastAsia="Times New Roman" w:hAnsi="inherit" w:cs="Segoe UI"/>
          <w:b/>
          <w:bCs/>
          <w:color w:val="262626"/>
          <w:sz w:val="24"/>
          <w:szCs w:val="24"/>
          <w:bdr w:val="none" w:sz="0" w:space="0" w:color="auto" w:frame="1"/>
          <w:lang w:eastAsia="uk-UA"/>
        </w:rPr>
        <w:t xml:space="preserve"> </w:t>
      </w:r>
      <w:proofErr w:type="spellStart"/>
      <w:r w:rsidRPr="00437CE1">
        <w:rPr>
          <w:rFonts w:ascii="inherit" w:eastAsia="Times New Roman" w:hAnsi="inherit" w:cs="Segoe UI"/>
          <w:b/>
          <w:bCs/>
          <w:color w:val="262626"/>
          <w:sz w:val="24"/>
          <w:szCs w:val="24"/>
          <w:bdr w:val="none" w:sz="0" w:space="0" w:color="auto" w:frame="1"/>
          <w:lang w:eastAsia="uk-UA"/>
        </w:rPr>
        <w:t>Data</w:t>
      </w:r>
      <w:proofErr w:type="spellEnd"/>
      <w:r w:rsidRPr="00437CE1">
        <w:rPr>
          <w:rFonts w:ascii="Segoe UI" w:eastAsia="Times New Roman" w:hAnsi="Segoe UI" w:cs="Segoe UI"/>
          <w:color w:val="262626"/>
          <w:sz w:val="24"/>
          <w:szCs w:val="24"/>
          <w:bdr w:val="none" w:sz="0" w:space="0" w:color="auto" w:frame="1"/>
          <w:lang w:eastAsia="uk-UA"/>
        </w:rPr>
        <w:t> </w:t>
      </w:r>
      <w:proofErr w:type="spellStart"/>
      <w:r w:rsidRPr="00437CE1">
        <w:rPr>
          <w:rFonts w:ascii="Segoe UI" w:eastAsia="Times New Roman" w:hAnsi="Segoe UI" w:cs="Segoe UI"/>
          <w:color w:val="262626"/>
          <w:sz w:val="24"/>
          <w:szCs w:val="24"/>
          <w:bdr w:val="none" w:sz="0" w:space="0" w:color="auto" w:frame="1"/>
          <w:lang w:eastAsia="uk-UA"/>
        </w:rPr>
        <w:t>on</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Thingspeak</w:t>
      </w:r>
      <w:proofErr w:type="spellEnd"/>
      <w:r w:rsidRPr="00437CE1">
        <w:rPr>
          <w:rFonts w:ascii="Segoe UI" w:eastAsia="Times New Roman" w:hAnsi="Segoe UI" w:cs="Segoe UI"/>
          <w:color w:val="262626"/>
          <w:sz w:val="24"/>
          <w:szCs w:val="24"/>
          <w:bdr w:val="none" w:sz="0" w:space="0" w:color="auto" w:frame="1"/>
          <w:lang w:eastAsia="uk-UA"/>
        </w:rPr>
        <w:t xml:space="preserve"> Server, </w:t>
      </w:r>
      <w:proofErr w:type="spellStart"/>
      <w:r w:rsidRPr="00437CE1">
        <w:rPr>
          <w:rFonts w:ascii="Segoe UI" w:eastAsia="Times New Roman" w:hAnsi="Segoe UI" w:cs="Segoe UI"/>
          <w:color w:val="262626"/>
          <w:sz w:val="24"/>
          <w:szCs w:val="24"/>
          <w:bdr w:val="none" w:sz="0" w:space="0" w:color="auto" w:frame="1"/>
          <w:lang w:eastAsia="uk-UA"/>
        </w:rPr>
        <w:t>you</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first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need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to</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Setup</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w:t>
      </w:r>
      <w:proofErr w:type="spellStart"/>
      <w:r w:rsidRPr="00437CE1">
        <w:rPr>
          <w:rFonts w:ascii="inherit" w:eastAsia="Times New Roman" w:hAnsi="inherit" w:cs="Segoe UI"/>
          <w:b/>
          <w:bCs/>
          <w:color w:val="262626"/>
          <w:sz w:val="24"/>
          <w:szCs w:val="24"/>
          <w:bdr w:val="none" w:sz="0" w:space="0" w:color="auto" w:frame="1"/>
          <w:lang w:eastAsia="uk-UA"/>
        </w:rPr>
        <w:t>Thingspeak</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To</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set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up</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Thingspeak</w:t>
      </w:r>
      <w:proofErr w:type="spellEnd"/>
      <w:r w:rsidRPr="00437CE1">
        <w:rPr>
          <w:rFonts w:ascii="Segoe UI" w:eastAsia="Times New Roman" w:hAnsi="Segoe UI" w:cs="Segoe UI"/>
          <w:color w:val="262626"/>
          <w:sz w:val="24"/>
          <w:szCs w:val="24"/>
          <w:bdr w:val="none" w:sz="0" w:space="0" w:color="auto" w:frame="1"/>
          <w:lang w:eastAsia="uk-UA"/>
        </w:rPr>
        <w:t xml:space="preserve"> Server, </w:t>
      </w:r>
      <w:proofErr w:type="spellStart"/>
      <w:r w:rsidRPr="00437CE1">
        <w:rPr>
          <w:rFonts w:ascii="Segoe UI" w:eastAsia="Times New Roman" w:hAnsi="Segoe UI" w:cs="Segoe UI"/>
          <w:color w:val="262626"/>
          <w:sz w:val="24"/>
          <w:szCs w:val="24"/>
          <w:bdr w:val="none" w:sz="0" w:space="0" w:color="auto" w:frame="1"/>
          <w:lang w:eastAsia="uk-UA"/>
        </w:rPr>
        <w:t>visit</w:t>
      </w:r>
      <w:proofErr w:type="spellEnd"/>
      <w:r w:rsidRPr="00437CE1">
        <w:rPr>
          <w:rFonts w:ascii="Segoe UI" w:eastAsia="Times New Roman" w:hAnsi="Segoe UI" w:cs="Segoe UI"/>
          <w:color w:val="262626"/>
          <w:sz w:val="24"/>
          <w:szCs w:val="24"/>
          <w:bdr w:val="none" w:sz="0" w:space="0" w:color="auto" w:frame="1"/>
          <w:lang w:eastAsia="uk-UA"/>
        </w:rPr>
        <w:t> </w:t>
      </w:r>
      <w:hyperlink r:id="rId59" w:tgtFrame="_blank" w:history="1">
        <w:r w:rsidRPr="00437CE1">
          <w:rPr>
            <w:rFonts w:ascii="inherit" w:eastAsia="Times New Roman" w:hAnsi="inherit" w:cs="Segoe UI"/>
            <w:color w:val="0000FF"/>
            <w:sz w:val="24"/>
            <w:szCs w:val="24"/>
            <w:u w:val="single"/>
            <w:bdr w:val="none" w:sz="0" w:space="0" w:color="auto" w:frame="1"/>
            <w:lang w:eastAsia="uk-UA"/>
          </w:rPr>
          <w:t>https://thingspeak.com/</w:t>
        </w:r>
      </w:hyperlink>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Create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an</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account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or</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simply</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sign</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in</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if</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you</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created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account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earlier</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Then</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create</w:t>
      </w:r>
      <w:proofErr w:type="spellEnd"/>
      <w:r w:rsidRPr="00437CE1">
        <w:rPr>
          <w:rFonts w:ascii="Segoe UI" w:eastAsia="Times New Roman" w:hAnsi="Segoe UI" w:cs="Segoe UI"/>
          <w:color w:val="262626"/>
          <w:sz w:val="24"/>
          <w:szCs w:val="24"/>
          <w:bdr w:val="none" w:sz="0" w:space="0" w:color="auto" w:frame="1"/>
          <w:lang w:eastAsia="uk-UA"/>
        </w:rPr>
        <w:t xml:space="preserve"> a </w:t>
      </w:r>
      <w:proofErr w:type="spellStart"/>
      <w:r w:rsidRPr="00437CE1">
        <w:rPr>
          <w:rFonts w:ascii="Segoe UI" w:eastAsia="Times New Roman" w:hAnsi="Segoe UI" w:cs="Segoe UI"/>
          <w:color w:val="262626"/>
          <w:sz w:val="24"/>
          <w:szCs w:val="24"/>
          <w:bdr w:val="none" w:sz="0" w:space="0" w:color="auto" w:frame="1"/>
          <w:lang w:eastAsia="uk-UA"/>
        </w:rPr>
        <w:t>new</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channel</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with</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following</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details</w:t>
      </w:r>
      <w:proofErr w:type="spellEnd"/>
      <w:r w:rsidRPr="00437CE1">
        <w:rPr>
          <w:rFonts w:ascii="Segoe UI" w:eastAsia="Times New Roman" w:hAnsi="Segoe UI" w:cs="Segoe UI"/>
          <w:color w:val="262626"/>
          <w:sz w:val="24"/>
          <w:szCs w:val="24"/>
          <w:bdr w:val="none" w:sz="0" w:space="0" w:color="auto" w:frame="1"/>
          <w:lang w:eastAsia="uk-UA"/>
        </w:rPr>
        <w:t>.</w:t>
      </w:r>
    </w:p>
    <w:p w14:paraId="685CC224" w14:textId="5BD4CFAC" w:rsidR="00437CE1" w:rsidRPr="00437CE1" w:rsidRDefault="00437CE1" w:rsidP="00437CE1">
      <w:pPr>
        <w:shd w:val="clear" w:color="auto" w:fill="FFFFFF"/>
        <w:spacing w:after="0" w:afterAutospacing="1" w:line="240" w:lineRule="auto"/>
        <w:textAlignment w:val="baseline"/>
        <w:rPr>
          <w:rFonts w:ascii="Segoe UI" w:eastAsia="Times New Roman" w:hAnsi="Segoe UI" w:cs="Segoe UI"/>
          <w:color w:val="262626"/>
          <w:sz w:val="24"/>
          <w:szCs w:val="24"/>
          <w:bdr w:val="none" w:sz="0" w:space="0" w:color="auto" w:frame="1"/>
          <w:lang w:eastAsia="uk-UA"/>
        </w:rPr>
      </w:pPr>
      <w:r w:rsidRPr="00437CE1">
        <w:rPr>
          <w:rFonts w:ascii="inherit" w:eastAsia="Times New Roman" w:hAnsi="inherit" w:cs="Segoe UI"/>
          <w:noProof/>
          <w:color w:val="0000FF"/>
          <w:sz w:val="24"/>
          <w:szCs w:val="24"/>
          <w:bdr w:val="none" w:sz="0" w:space="0" w:color="auto" w:frame="1"/>
          <w:lang w:eastAsia="uk-UA"/>
        </w:rPr>
        <w:lastRenderedPageBreak/>
        <w:drawing>
          <wp:inline distT="0" distB="0" distL="0" distR="0" wp14:anchorId="70BF201F" wp14:editId="6EE17F12">
            <wp:extent cx="3295650" cy="4178300"/>
            <wp:effectExtent l="0" t="0" r="0" b="0"/>
            <wp:docPr id="13" name="Picture 13">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95650" cy="4178300"/>
                    </a:xfrm>
                    <a:prstGeom prst="rect">
                      <a:avLst/>
                    </a:prstGeom>
                    <a:noFill/>
                    <a:ln>
                      <a:noFill/>
                    </a:ln>
                  </pic:spPr>
                </pic:pic>
              </a:graphicData>
            </a:graphic>
          </wp:inline>
        </w:drawing>
      </w:r>
    </w:p>
    <w:p w14:paraId="4990C787" w14:textId="77777777" w:rsidR="00437CE1" w:rsidRPr="00437CE1" w:rsidRDefault="00437CE1" w:rsidP="00437CE1">
      <w:pPr>
        <w:shd w:val="clear" w:color="auto" w:fill="FFFFFF"/>
        <w:spacing w:after="100" w:afterAutospacing="1" w:line="240" w:lineRule="auto"/>
        <w:textAlignment w:val="baseline"/>
        <w:rPr>
          <w:rFonts w:ascii="Segoe UI" w:eastAsia="Times New Roman" w:hAnsi="Segoe UI" w:cs="Segoe UI"/>
          <w:color w:val="262626"/>
          <w:sz w:val="24"/>
          <w:szCs w:val="24"/>
          <w:bdr w:val="none" w:sz="0" w:space="0" w:color="auto" w:frame="1"/>
          <w:lang w:eastAsia="uk-UA"/>
        </w:rPr>
      </w:pP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parameters</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that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we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are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gonna</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measure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is</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Battery</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Voltage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Load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Voltage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Current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and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Power</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Therefore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we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need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to</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create</w:t>
      </w:r>
      <w:proofErr w:type="spellEnd"/>
      <w:r w:rsidRPr="00437CE1">
        <w:rPr>
          <w:rFonts w:ascii="Segoe UI" w:eastAsia="Times New Roman" w:hAnsi="Segoe UI" w:cs="Segoe UI"/>
          <w:color w:val="262626"/>
          <w:sz w:val="24"/>
          <w:szCs w:val="24"/>
          <w:bdr w:val="none" w:sz="0" w:space="0" w:color="auto" w:frame="1"/>
          <w:lang w:eastAsia="uk-UA"/>
        </w:rPr>
        <w:t xml:space="preserve"> a 4 </w:t>
      </w:r>
      <w:proofErr w:type="spellStart"/>
      <w:r w:rsidRPr="00437CE1">
        <w:rPr>
          <w:rFonts w:ascii="Segoe UI" w:eastAsia="Times New Roman" w:hAnsi="Segoe UI" w:cs="Segoe UI"/>
          <w:color w:val="262626"/>
          <w:sz w:val="24"/>
          <w:szCs w:val="24"/>
          <w:bdr w:val="none" w:sz="0" w:space="0" w:color="auto" w:frame="1"/>
          <w:lang w:eastAsia="uk-UA"/>
        </w:rPr>
        <w:t>parameters</w:t>
      </w:r>
      <w:proofErr w:type="spellEnd"/>
      <w:r w:rsidRPr="00437CE1">
        <w:rPr>
          <w:rFonts w:ascii="Segoe UI" w:eastAsia="Times New Roman" w:hAnsi="Segoe UI" w:cs="Segoe UI"/>
          <w:color w:val="262626"/>
          <w:sz w:val="24"/>
          <w:szCs w:val="24"/>
          <w:bdr w:val="none" w:sz="0" w:space="0" w:color="auto" w:frame="1"/>
          <w:lang w:eastAsia="uk-UA"/>
        </w:rPr>
        <w:t>.</w:t>
      </w:r>
    </w:p>
    <w:p w14:paraId="524367D3" w14:textId="77777777" w:rsidR="00437CE1" w:rsidRPr="00437CE1" w:rsidRDefault="00437CE1" w:rsidP="00437CE1">
      <w:pPr>
        <w:shd w:val="clear" w:color="auto" w:fill="FFFFFF"/>
        <w:spacing w:after="0" w:afterAutospacing="1" w:line="240" w:lineRule="auto"/>
        <w:textAlignment w:val="baseline"/>
        <w:rPr>
          <w:rFonts w:ascii="Segoe UI" w:eastAsia="Times New Roman" w:hAnsi="Segoe UI" w:cs="Segoe UI"/>
          <w:color w:val="262626"/>
          <w:sz w:val="24"/>
          <w:szCs w:val="24"/>
          <w:bdr w:val="none" w:sz="0" w:space="0" w:color="auto" w:frame="1"/>
          <w:lang w:eastAsia="uk-UA"/>
        </w:rPr>
      </w:pPr>
      <w:proofErr w:type="spellStart"/>
      <w:r w:rsidRPr="00437CE1">
        <w:rPr>
          <w:rFonts w:ascii="Segoe UI" w:eastAsia="Times New Roman" w:hAnsi="Segoe UI" w:cs="Segoe UI"/>
          <w:color w:val="262626"/>
          <w:sz w:val="24"/>
          <w:szCs w:val="24"/>
          <w:bdr w:val="none" w:sz="0" w:space="0" w:color="auto" w:frame="1"/>
          <w:lang w:eastAsia="uk-UA"/>
        </w:rPr>
        <w:t>Then</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go</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to</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API </w:t>
      </w:r>
      <w:proofErr w:type="spellStart"/>
      <w:r w:rsidRPr="00437CE1">
        <w:rPr>
          <w:rFonts w:ascii="Segoe UI" w:eastAsia="Times New Roman" w:hAnsi="Segoe UI" w:cs="Segoe UI"/>
          <w:color w:val="262626"/>
          <w:sz w:val="24"/>
          <w:szCs w:val="24"/>
          <w:bdr w:val="none" w:sz="0" w:space="0" w:color="auto" w:frame="1"/>
          <w:lang w:eastAsia="uk-UA"/>
        </w:rPr>
        <w:t>section</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of</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dashboard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and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copy</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w:t>
      </w:r>
      <w:r w:rsidRPr="00437CE1">
        <w:rPr>
          <w:rFonts w:ascii="inherit" w:eastAsia="Times New Roman" w:hAnsi="inherit" w:cs="Segoe UI"/>
          <w:b/>
          <w:bCs/>
          <w:color w:val="262626"/>
          <w:sz w:val="24"/>
          <w:szCs w:val="24"/>
          <w:bdr w:val="none" w:sz="0" w:space="0" w:color="auto" w:frame="1"/>
          <w:lang w:eastAsia="uk-UA"/>
        </w:rPr>
        <w:t xml:space="preserve">API </w:t>
      </w:r>
      <w:proofErr w:type="spellStart"/>
      <w:r w:rsidRPr="00437CE1">
        <w:rPr>
          <w:rFonts w:ascii="inherit" w:eastAsia="Times New Roman" w:hAnsi="inherit" w:cs="Segoe UI"/>
          <w:b/>
          <w:bCs/>
          <w:color w:val="262626"/>
          <w:sz w:val="24"/>
          <w:szCs w:val="24"/>
          <w:bdr w:val="none" w:sz="0" w:space="0" w:color="auto" w:frame="1"/>
          <w:lang w:eastAsia="uk-UA"/>
        </w:rPr>
        <w:t>Key</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This</w:t>
      </w:r>
      <w:proofErr w:type="spellEnd"/>
      <w:r w:rsidRPr="00437CE1">
        <w:rPr>
          <w:rFonts w:ascii="Segoe UI" w:eastAsia="Times New Roman" w:hAnsi="Segoe UI" w:cs="Segoe UI"/>
          <w:color w:val="262626"/>
          <w:sz w:val="24"/>
          <w:szCs w:val="24"/>
          <w:bdr w:val="none" w:sz="0" w:space="0" w:color="auto" w:frame="1"/>
          <w:lang w:eastAsia="uk-UA"/>
        </w:rPr>
        <w:t xml:space="preserve"> API </w:t>
      </w:r>
      <w:proofErr w:type="spellStart"/>
      <w:r w:rsidRPr="00437CE1">
        <w:rPr>
          <w:rFonts w:ascii="Segoe UI" w:eastAsia="Times New Roman" w:hAnsi="Segoe UI" w:cs="Segoe UI"/>
          <w:color w:val="262626"/>
          <w:sz w:val="24"/>
          <w:szCs w:val="24"/>
          <w:bdr w:val="none" w:sz="0" w:space="0" w:color="auto" w:frame="1"/>
          <w:lang w:eastAsia="uk-UA"/>
        </w:rPr>
        <w:t>key</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is</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needed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in</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code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part</w:t>
      </w:r>
      <w:proofErr w:type="spellEnd"/>
      <w:r w:rsidRPr="00437CE1">
        <w:rPr>
          <w:rFonts w:ascii="Segoe UI" w:eastAsia="Times New Roman" w:hAnsi="Segoe UI" w:cs="Segoe UI"/>
          <w:color w:val="262626"/>
          <w:sz w:val="24"/>
          <w:szCs w:val="24"/>
          <w:bdr w:val="none" w:sz="0" w:space="0" w:color="auto" w:frame="1"/>
          <w:lang w:eastAsia="uk-UA"/>
        </w:rPr>
        <w:t>.</w:t>
      </w:r>
    </w:p>
    <w:p w14:paraId="7EF2E510" w14:textId="3AA94EDE" w:rsidR="00437CE1" w:rsidRPr="00437CE1" w:rsidRDefault="00437CE1" w:rsidP="00437CE1">
      <w:pPr>
        <w:shd w:val="clear" w:color="auto" w:fill="FFFFFF"/>
        <w:spacing w:after="0" w:afterAutospacing="1" w:line="240" w:lineRule="auto"/>
        <w:textAlignment w:val="baseline"/>
        <w:rPr>
          <w:rFonts w:ascii="Segoe UI" w:eastAsia="Times New Roman" w:hAnsi="Segoe UI" w:cs="Segoe UI"/>
          <w:color w:val="262626"/>
          <w:sz w:val="24"/>
          <w:szCs w:val="24"/>
          <w:bdr w:val="none" w:sz="0" w:space="0" w:color="auto" w:frame="1"/>
          <w:lang w:eastAsia="uk-UA"/>
        </w:rPr>
      </w:pPr>
      <w:r w:rsidRPr="00437CE1">
        <w:rPr>
          <w:rFonts w:ascii="inherit" w:eastAsia="Times New Roman" w:hAnsi="inherit" w:cs="Segoe UI"/>
          <w:noProof/>
          <w:color w:val="0000FF"/>
          <w:sz w:val="24"/>
          <w:szCs w:val="24"/>
          <w:bdr w:val="none" w:sz="0" w:space="0" w:color="auto" w:frame="1"/>
          <w:lang w:eastAsia="uk-UA"/>
        </w:rPr>
        <w:drawing>
          <wp:inline distT="0" distB="0" distL="0" distR="0" wp14:anchorId="6F404A06" wp14:editId="25FB744C">
            <wp:extent cx="4572000" cy="3429000"/>
            <wp:effectExtent l="0" t="0" r="0" b="0"/>
            <wp:docPr id="12" name="Picture 12">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474A87BB" w14:textId="77777777" w:rsidR="00437CE1" w:rsidRPr="00437CE1" w:rsidRDefault="00437CE1" w:rsidP="00437CE1">
      <w:pPr>
        <w:shd w:val="clear" w:color="auto" w:fill="FFFFFF"/>
        <w:spacing w:after="100" w:afterAutospacing="1" w:line="240" w:lineRule="auto"/>
        <w:textAlignment w:val="baseline"/>
        <w:rPr>
          <w:rFonts w:ascii="Segoe UI" w:eastAsia="Times New Roman" w:hAnsi="Segoe UI" w:cs="Segoe UI"/>
          <w:color w:val="262626"/>
          <w:sz w:val="24"/>
          <w:szCs w:val="24"/>
          <w:bdr w:val="none" w:sz="0" w:space="0" w:color="auto" w:frame="1"/>
          <w:lang w:eastAsia="uk-UA"/>
        </w:rPr>
      </w:pPr>
      <w:proofErr w:type="spellStart"/>
      <w:r w:rsidRPr="00437CE1">
        <w:rPr>
          <w:rFonts w:ascii="Segoe UI" w:eastAsia="Times New Roman" w:hAnsi="Segoe UI" w:cs="Segoe UI"/>
          <w:color w:val="262626"/>
          <w:sz w:val="24"/>
          <w:szCs w:val="24"/>
          <w:bdr w:val="none" w:sz="0" w:space="0" w:color="auto" w:frame="1"/>
          <w:lang w:eastAsia="uk-UA"/>
        </w:rPr>
        <w:t>Now</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your</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Thingspeak</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account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setup</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is</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complete</w:t>
      </w:r>
      <w:proofErr w:type="spellEnd"/>
      <w:r w:rsidRPr="00437CE1">
        <w:rPr>
          <w:rFonts w:ascii="Segoe UI" w:eastAsia="Times New Roman" w:hAnsi="Segoe UI" w:cs="Segoe UI"/>
          <w:color w:val="262626"/>
          <w:sz w:val="24"/>
          <w:szCs w:val="24"/>
          <w:bdr w:val="none" w:sz="0" w:space="0" w:color="auto" w:frame="1"/>
          <w:lang w:eastAsia="uk-UA"/>
        </w:rPr>
        <w:t>.</w:t>
      </w:r>
    </w:p>
    <w:p w14:paraId="1145E096" w14:textId="77777777" w:rsidR="00437CE1" w:rsidRPr="00437CE1" w:rsidRDefault="00437CE1" w:rsidP="00437CE1">
      <w:pPr>
        <w:shd w:val="clear" w:color="auto" w:fill="FFFFFF"/>
        <w:spacing w:after="0" w:line="240" w:lineRule="auto"/>
        <w:jc w:val="center"/>
        <w:textAlignment w:val="baseline"/>
        <w:rPr>
          <w:ins w:id="7" w:author="Unknown"/>
          <w:rFonts w:ascii="inherit" w:eastAsia="Times New Roman" w:hAnsi="inherit" w:cs="Segoe UI"/>
          <w:color w:val="262626"/>
          <w:sz w:val="24"/>
          <w:szCs w:val="24"/>
          <w:bdr w:val="none" w:sz="0" w:space="0" w:color="auto" w:frame="1"/>
          <w:lang w:eastAsia="uk-UA"/>
        </w:rPr>
      </w:pPr>
      <w:r w:rsidRPr="00437CE1">
        <w:rPr>
          <w:rFonts w:ascii="Segoe UI" w:eastAsia="Times New Roman" w:hAnsi="Segoe UI" w:cs="Segoe UI"/>
          <w:color w:val="262626"/>
          <w:sz w:val="24"/>
          <w:szCs w:val="24"/>
          <w:bdr w:val="none" w:sz="0" w:space="0" w:color="auto" w:frame="1"/>
          <w:lang w:eastAsia="uk-UA"/>
        </w:rPr>
        <w:lastRenderedPageBreak/>
        <w:br/>
      </w:r>
      <w:r w:rsidRPr="00437CE1">
        <w:rPr>
          <w:rFonts w:ascii="Segoe UI" w:eastAsia="Times New Roman" w:hAnsi="Segoe UI" w:cs="Segoe UI"/>
          <w:color w:val="262626"/>
          <w:sz w:val="24"/>
          <w:szCs w:val="24"/>
          <w:bdr w:val="none" w:sz="0" w:space="0" w:color="auto" w:frame="1"/>
          <w:lang w:eastAsia="uk-UA"/>
        </w:rPr>
        <w:br/>
      </w:r>
    </w:p>
    <w:p w14:paraId="40C59131" w14:textId="77777777" w:rsidR="00437CE1" w:rsidRPr="00437CE1" w:rsidRDefault="00437CE1" w:rsidP="00437CE1">
      <w:pPr>
        <w:shd w:val="clear" w:color="auto" w:fill="FFFFFF"/>
        <w:spacing w:after="0" w:line="240" w:lineRule="auto"/>
        <w:jc w:val="center"/>
        <w:textAlignment w:val="baseline"/>
        <w:rPr>
          <w:rFonts w:ascii="Segoe UI" w:eastAsia="Times New Roman" w:hAnsi="Segoe UI" w:cs="Segoe UI"/>
          <w:color w:val="262626"/>
          <w:sz w:val="24"/>
          <w:szCs w:val="24"/>
          <w:bdr w:val="none" w:sz="0" w:space="0" w:color="auto" w:frame="1"/>
          <w:lang w:eastAsia="uk-UA"/>
        </w:rPr>
      </w:pPr>
    </w:p>
    <w:p w14:paraId="765FCF34" w14:textId="77777777" w:rsidR="00437CE1" w:rsidRPr="00437CE1" w:rsidRDefault="00437CE1" w:rsidP="00437CE1">
      <w:pPr>
        <w:spacing w:before="615" w:after="615" w:line="240" w:lineRule="auto"/>
        <w:textAlignment w:val="baseline"/>
        <w:rPr>
          <w:rFonts w:ascii="Segoe UI" w:eastAsia="Times New Roman" w:hAnsi="Segoe UI" w:cs="Segoe UI"/>
          <w:color w:val="262626"/>
          <w:sz w:val="24"/>
          <w:szCs w:val="24"/>
          <w:bdr w:val="none" w:sz="0" w:space="0" w:color="auto" w:frame="1"/>
          <w:lang w:eastAsia="uk-UA"/>
        </w:rPr>
      </w:pPr>
      <w:r w:rsidRPr="00437CE1">
        <w:rPr>
          <w:rFonts w:ascii="Segoe UI" w:eastAsia="Times New Roman" w:hAnsi="Segoe UI" w:cs="Segoe UI"/>
          <w:color w:val="262626"/>
          <w:sz w:val="24"/>
          <w:szCs w:val="24"/>
          <w:bdr w:val="none" w:sz="0" w:space="0" w:color="auto" w:frame="1"/>
          <w:lang w:eastAsia="uk-UA"/>
        </w:rPr>
        <w:pict w14:anchorId="1064B428">
          <v:rect id="_x0000_i1087" style="width:0;height:.75pt" o:hralign="center" o:hrstd="t" o:hrnoshade="t" o:hr="t" fillcolor="#262626" stroked="f"/>
        </w:pict>
      </w:r>
    </w:p>
    <w:p w14:paraId="549CE5E4" w14:textId="77777777" w:rsidR="00437CE1" w:rsidRPr="00437CE1" w:rsidRDefault="00437CE1" w:rsidP="00437CE1">
      <w:pPr>
        <w:shd w:val="clear" w:color="auto" w:fill="FFFFFF"/>
        <w:spacing w:after="0" w:line="240" w:lineRule="auto"/>
        <w:textAlignment w:val="baseline"/>
        <w:outlineLvl w:val="2"/>
        <w:rPr>
          <w:rFonts w:ascii="Segoe UI" w:eastAsia="Times New Roman" w:hAnsi="Segoe UI" w:cs="Segoe UI"/>
          <w:b/>
          <w:bCs/>
          <w:color w:val="FF4500"/>
          <w:sz w:val="31"/>
          <w:szCs w:val="31"/>
          <w:bdr w:val="none" w:sz="0" w:space="0" w:color="auto" w:frame="1"/>
          <w:lang w:eastAsia="uk-UA"/>
        </w:rPr>
      </w:pPr>
      <w:proofErr w:type="spellStart"/>
      <w:r w:rsidRPr="00437CE1">
        <w:rPr>
          <w:rFonts w:ascii="inherit" w:eastAsia="Times New Roman" w:hAnsi="inherit" w:cs="Segoe UI"/>
          <w:b/>
          <w:bCs/>
          <w:color w:val="FF4500"/>
          <w:sz w:val="31"/>
          <w:szCs w:val="31"/>
          <w:bdr w:val="none" w:sz="0" w:space="0" w:color="auto" w:frame="1"/>
          <w:lang w:eastAsia="uk-UA"/>
        </w:rPr>
        <w:t>Source</w:t>
      </w:r>
      <w:proofErr w:type="spellEnd"/>
      <w:r w:rsidRPr="00437CE1">
        <w:rPr>
          <w:rFonts w:ascii="inherit" w:eastAsia="Times New Roman" w:hAnsi="inherit" w:cs="Segoe UI"/>
          <w:b/>
          <w:bCs/>
          <w:color w:val="FF4500"/>
          <w:sz w:val="31"/>
          <w:szCs w:val="31"/>
          <w:bdr w:val="none" w:sz="0" w:space="0" w:color="auto" w:frame="1"/>
          <w:lang w:eastAsia="uk-UA"/>
        </w:rPr>
        <w:t xml:space="preserve"> </w:t>
      </w:r>
      <w:proofErr w:type="spellStart"/>
      <w:r w:rsidRPr="00437CE1">
        <w:rPr>
          <w:rFonts w:ascii="inherit" w:eastAsia="Times New Roman" w:hAnsi="inherit" w:cs="Segoe UI"/>
          <w:b/>
          <w:bCs/>
          <w:color w:val="FF4500"/>
          <w:sz w:val="31"/>
          <w:szCs w:val="31"/>
          <w:bdr w:val="none" w:sz="0" w:space="0" w:color="auto" w:frame="1"/>
          <w:lang w:eastAsia="uk-UA"/>
        </w:rPr>
        <w:t>Code</w:t>
      </w:r>
      <w:proofErr w:type="spellEnd"/>
      <w:r w:rsidRPr="00437CE1">
        <w:rPr>
          <w:rFonts w:ascii="inherit" w:eastAsia="Times New Roman" w:hAnsi="inherit" w:cs="Segoe UI"/>
          <w:b/>
          <w:bCs/>
          <w:color w:val="FF4500"/>
          <w:sz w:val="31"/>
          <w:szCs w:val="31"/>
          <w:bdr w:val="none" w:sz="0" w:space="0" w:color="auto" w:frame="1"/>
          <w:lang w:eastAsia="uk-UA"/>
        </w:rPr>
        <w:t>/</w:t>
      </w:r>
      <w:proofErr w:type="spellStart"/>
      <w:r w:rsidRPr="00437CE1">
        <w:rPr>
          <w:rFonts w:ascii="inherit" w:eastAsia="Times New Roman" w:hAnsi="inherit" w:cs="Segoe UI"/>
          <w:b/>
          <w:bCs/>
          <w:color w:val="FF4500"/>
          <w:sz w:val="31"/>
          <w:szCs w:val="31"/>
          <w:bdr w:val="none" w:sz="0" w:space="0" w:color="auto" w:frame="1"/>
          <w:lang w:eastAsia="uk-UA"/>
        </w:rPr>
        <w:t>Program</w:t>
      </w:r>
      <w:proofErr w:type="spellEnd"/>
    </w:p>
    <w:p w14:paraId="222C3A2A" w14:textId="77777777" w:rsidR="00437CE1" w:rsidRPr="00437CE1" w:rsidRDefault="00437CE1" w:rsidP="00437CE1">
      <w:pPr>
        <w:shd w:val="clear" w:color="auto" w:fill="FFFFFF"/>
        <w:spacing w:after="0" w:afterAutospacing="1" w:line="240" w:lineRule="auto"/>
        <w:textAlignment w:val="baseline"/>
        <w:rPr>
          <w:rFonts w:ascii="Segoe UI" w:eastAsia="Times New Roman" w:hAnsi="Segoe UI" w:cs="Segoe UI"/>
          <w:color w:val="262626"/>
          <w:sz w:val="24"/>
          <w:szCs w:val="24"/>
          <w:bdr w:val="none" w:sz="0" w:space="0" w:color="auto" w:frame="1"/>
          <w:lang w:eastAsia="uk-UA"/>
        </w:rPr>
      </w:pPr>
      <w:proofErr w:type="spellStart"/>
      <w:r w:rsidRPr="00437CE1">
        <w:rPr>
          <w:rFonts w:ascii="Segoe UI" w:eastAsia="Times New Roman" w:hAnsi="Segoe UI" w:cs="Segoe UI"/>
          <w:color w:val="262626"/>
          <w:sz w:val="24"/>
          <w:szCs w:val="24"/>
          <w:bdr w:val="none" w:sz="0" w:space="0" w:color="auto" w:frame="1"/>
          <w:lang w:eastAsia="uk-UA"/>
        </w:rPr>
        <w:t>Let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us</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move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to</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programming</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part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of</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IoT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Based</w:t>
      </w:r>
      <w:proofErr w:type="spellEnd"/>
      <w:r w:rsidRPr="00437CE1">
        <w:rPr>
          <w:rFonts w:ascii="Segoe UI" w:eastAsia="Times New Roman" w:hAnsi="Segoe UI" w:cs="Segoe UI"/>
          <w:color w:val="262626"/>
          <w:sz w:val="24"/>
          <w:szCs w:val="24"/>
          <w:bdr w:val="none" w:sz="0" w:space="0" w:color="auto" w:frame="1"/>
          <w:lang w:eastAsia="uk-UA"/>
        </w:rPr>
        <w:t xml:space="preserve"> 12V </w:t>
      </w:r>
      <w:proofErr w:type="spellStart"/>
      <w:r w:rsidRPr="00437CE1">
        <w:rPr>
          <w:rFonts w:ascii="Segoe UI" w:eastAsia="Times New Roman" w:hAnsi="Segoe UI" w:cs="Segoe UI"/>
          <w:color w:val="262626"/>
          <w:sz w:val="24"/>
          <w:szCs w:val="24"/>
          <w:bdr w:val="none" w:sz="0" w:space="0" w:color="auto" w:frame="1"/>
          <w:lang w:eastAsia="uk-UA"/>
        </w:rPr>
        <w:t>Battery</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Monitoring</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System</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with</w:t>
      </w:r>
      <w:proofErr w:type="spellEnd"/>
      <w:r w:rsidRPr="00437CE1">
        <w:rPr>
          <w:rFonts w:ascii="Segoe UI" w:eastAsia="Times New Roman" w:hAnsi="Segoe UI" w:cs="Segoe UI"/>
          <w:color w:val="262626"/>
          <w:sz w:val="24"/>
          <w:szCs w:val="24"/>
          <w:bdr w:val="none" w:sz="0" w:space="0" w:color="auto" w:frame="1"/>
          <w:lang w:eastAsia="uk-UA"/>
        </w:rPr>
        <w:t xml:space="preserve"> ESP8266.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code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requires</w:t>
      </w:r>
      <w:proofErr w:type="spellEnd"/>
      <w:r w:rsidRPr="00437CE1">
        <w:rPr>
          <w:rFonts w:ascii="Segoe UI" w:eastAsia="Times New Roman" w:hAnsi="Segoe UI" w:cs="Segoe UI"/>
          <w:color w:val="262626"/>
          <w:sz w:val="24"/>
          <w:szCs w:val="24"/>
          <w:bdr w:val="none" w:sz="0" w:space="0" w:color="auto" w:frame="1"/>
          <w:lang w:eastAsia="uk-UA"/>
        </w:rPr>
        <w:t> </w:t>
      </w:r>
      <w:hyperlink r:id="rId64" w:tgtFrame="_blank" w:history="1">
        <w:r w:rsidRPr="00437CE1">
          <w:rPr>
            <w:rFonts w:ascii="inherit" w:eastAsia="Times New Roman" w:hAnsi="inherit" w:cs="Segoe UI"/>
            <w:b/>
            <w:bCs/>
            <w:color w:val="0000FF"/>
            <w:sz w:val="24"/>
            <w:szCs w:val="24"/>
            <w:bdr w:val="none" w:sz="0" w:space="0" w:color="auto" w:frame="1"/>
            <w:lang w:eastAsia="uk-UA"/>
          </w:rPr>
          <w:t xml:space="preserve">INA226 </w:t>
        </w:r>
        <w:proofErr w:type="spellStart"/>
        <w:r w:rsidRPr="00437CE1">
          <w:rPr>
            <w:rFonts w:ascii="inherit" w:eastAsia="Times New Roman" w:hAnsi="inherit" w:cs="Segoe UI"/>
            <w:b/>
            <w:bCs/>
            <w:color w:val="0000FF"/>
            <w:sz w:val="24"/>
            <w:szCs w:val="24"/>
            <w:bdr w:val="none" w:sz="0" w:space="0" w:color="auto" w:frame="1"/>
            <w:lang w:eastAsia="uk-UA"/>
          </w:rPr>
          <w:t>Library</w:t>
        </w:r>
        <w:proofErr w:type="spellEnd"/>
      </w:hyperlink>
      <w:r w:rsidRPr="00437CE1">
        <w:rPr>
          <w:rFonts w:ascii="Segoe UI" w:eastAsia="Times New Roman" w:hAnsi="Segoe UI" w:cs="Segoe UI"/>
          <w:color w:val="262626"/>
          <w:sz w:val="24"/>
          <w:szCs w:val="24"/>
          <w:bdr w:val="none" w:sz="0" w:space="0" w:color="auto" w:frame="1"/>
          <w:lang w:eastAsia="uk-UA"/>
        </w:rPr>
        <w:t> </w:t>
      </w:r>
      <w:proofErr w:type="spellStart"/>
      <w:r w:rsidRPr="00437CE1">
        <w:rPr>
          <w:rFonts w:ascii="Segoe UI" w:eastAsia="Times New Roman" w:hAnsi="Segoe UI" w:cs="Segoe UI"/>
          <w:color w:val="262626"/>
          <w:sz w:val="24"/>
          <w:szCs w:val="24"/>
          <w:bdr w:val="none" w:sz="0" w:space="0" w:color="auto" w:frame="1"/>
          <w:lang w:eastAsia="uk-UA"/>
        </w:rPr>
        <w:t>for</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compilation</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First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add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library</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to</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Arduino</w:t>
      </w:r>
      <w:proofErr w:type="spellEnd"/>
      <w:r w:rsidRPr="00437CE1">
        <w:rPr>
          <w:rFonts w:ascii="Segoe UI" w:eastAsia="Times New Roman" w:hAnsi="Segoe UI" w:cs="Segoe UI"/>
          <w:color w:val="262626"/>
          <w:sz w:val="24"/>
          <w:szCs w:val="24"/>
          <w:bdr w:val="none" w:sz="0" w:space="0" w:color="auto" w:frame="1"/>
          <w:lang w:eastAsia="uk-UA"/>
        </w:rPr>
        <w:t xml:space="preserve"> IDE.</w:t>
      </w:r>
    </w:p>
    <w:p w14:paraId="15C02B09" w14:textId="77777777" w:rsidR="00437CE1" w:rsidRPr="00437CE1" w:rsidRDefault="00437CE1" w:rsidP="00437CE1">
      <w:pPr>
        <w:shd w:val="clear" w:color="auto" w:fill="FFFFFF"/>
        <w:spacing w:after="100" w:afterAutospacing="1" w:line="240" w:lineRule="auto"/>
        <w:textAlignment w:val="baseline"/>
        <w:rPr>
          <w:rFonts w:ascii="Segoe UI" w:eastAsia="Times New Roman" w:hAnsi="Segoe UI" w:cs="Segoe UI"/>
          <w:color w:val="262626"/>
          <w:sz w:val="24"/>
          <w:szCs w:val="24"/>
          <w:bdr w:val="none" w:sz="0" w:space="0" w:color="auto" w:frame="1"/>
          <w:lang w:eastAsia="uk-UA"/>
        </w:rPr>
      </w:pPr>
      <w:proofErr w:type="spellStart"/>
      <w:r w:rsidRPr="00437CE1">
        <w:rPr>
          <w:rFonts w:ascii="Segoe UI" w:eastAsia="Times New Roman" w:hAnsi="Segoe UI" w:cs="Segoe UI"/>
          <w:color w:val="262626"/>
          <w:sz w:val="24"/>
          <w:szCs w:val="24"/>
          <w:bdr w:val="none" w:sz="0" w:space="0" w:color="auto" w:frame="1"/>
          <w:lang w:eastAsia="uk-UA"/>
        </w:rPr>
        <w:t>From</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following</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lines</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change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WiFi</w:t>
      </w:r>
      <w:proofErr w:type="spellEnd"/>
      <w:r w:rsidRPr="00437CE1">
        <w:rPr>
          <w:rFonts w:ascii="Segoe UI" w:eastAsia="Times New Roman" w:hAnsi="Segoe UI" w:cs="Segoe UI"/>
          <w:color w:val="262626"/>
          <w:sz w:val="24"/>
          <w:szCs w:val="24"/>
          <w:bdr w:val="none" w:sz="0" w:space="0" w:color="auto" w:frame="1"/>
          <w:lang w:eastAsia="uk-UA"/>
        </w:rPr>
        <w:t xml:space="preserve"> SSID, </w:t>
      </w:r>
      <w:proofErr w:type="spellStart"/>
      <w:r w:rsidRPr="00437CE1">
        <w:rPr>
          <w:rFonts w:ascii="Segoe UI" w:eastAsia="Times New Roman" w:hAnsi="Segoe UI" w:cs="Segoe UI"/>
          <w:color w:val="262626"/>
          <w:sz w:val="24"/>
          <w:szCs w:val="24"/>
          <w:bdr w:val="none" w:sz="0" w:space="0" w:color="auto" w:frame="1"/>
          <w:lang w:eastAsia="uk-UA"/>
        </w:rPr>
        <w:t>Password</w:t>
      </w:r>
      <w:proofErr w:type="spellEnd"/>
      <w:r w:rsidRPr="00437CE1">
        <w:rPr>
          <w:rFonts w:ascii="Segoe UI" w:eastAsia="Times New Roman" w:hAnsi="Segoe UI" w:cs="Segoe UI"/>
          <w:color w:val="262626"/>
          <w:sz w:val="24"/>
          <w:szCs w:val="24"/>
          <w:bdr w:val="none" w:sz="0" w:space="0" w:color="auto" w:frame="1"/>
          <w:lang w:eastAsia="uk-UA"/>
        </w:rPr>
        <w:t xml:space="preserve"> &amp; </w:t>
      </w:r>
      <w:proofErr w:type="spellStart"/>
      <w:r w:rsidRPr="00437CE1">
        <w:rPr>
          <w:rFonts w:ascii="Segoe UI" w:eastAsia="Times New Roman" w:hAnsi="Segoe UI" w:cs="Segoe UI"/>
          <w:color w:val="262626"/>
          <w:sz w:val="24"/>
          <w:szCs w:val="24"/>
          <w:bdr w:val="none" w:sz="0" w:space="0" w:color="auto" w:frame="1"/>
          <w:lang w:eastAsia="uk-UA"/>
        </w:rPr>
        <w:t>Thingspeak</w:t>
      </w:r>
      <w:proofErr w:type="spellEnd"/>
      <w:r w:rsidRPr="00437CE1">
        <w:rPr>
          <w:rFonts w:ascii="Segoe UI" w:eastAsia="Times New Roman" w:hAnsi="Segoe UI" w:cs="Segoe UI"/>
          <w:color w:val="262626"/>
          <w:sz w:val="24"/>
          <w:szCs w:val="24"/>
          <w:bdr w:val="none" w:sz="0" w:space="0" w:color="auto" w:frame="1"/>
          <w:lang w:eastAsia="uk-UA"/>
        </w:rPr>
        <w:t xml:space="preserve"> API </w:t>
      </w:r>
      <w:proofErr w:type="spellStart"/>
      <w:r w:rsidRPr="00437CE1">
        <w:rPr>
          <w:rFonts w:ascii="Segoe UI" w:eastAsia="Times New Roman" w:hAnsi="Segoe UI" w:cs="Segoe UI"/>
          <w:color w:val="262626"/>
          <w:sz w:val="24"/>
          <w:szCs w:val="24"/>
          <w:bdr w:val="none" w:sz="0" w:space="0" w:color="auto" w:frame="1"/>
          <w:lang w:eastAsia="uk-UA"/>
        </w:rPr>
        <w:t>Key</w:t>
      </w:r>
      <w:proofErr w:type="spellEnd"/>
      <w:r w:rsidRPr="00437CE1">
        <w:rPr>
          <w:rFonts w:ascii="Segoe UI" w:eastAsia="Times New Roman" w:hAnsi="Segoe UI" w:cs="Segoe UI"/>
          <w:color w:val="262626"/>
          <w:sz w:val="24"/>
          <w:szCs w:val="24"/>
          <w:bdr w:val="none" w:sz="0" w:space="0" w:color="auto" w:frame="1"/>
          <w:lang w:eastAsia="uk-U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
        <w:gridCol w:w="9447"/>
      </w:tblGrid>
      <w:tr w:rsidR="00437CE1" w:rsidRPr="00437CE1" w14:paraId="28E67CC5" w14:textId="77777777" w:rsidTr="00437CE1">
        <w:trPr>
          <w:tblCellSpacing w:w="15" w:type="dxa"/>
        </w:trPr>
        <w:tc>
          <w:tcPr>
            <w:tcW w:w="0" w:type="auto"/>
            <w:tcBorders>
              <w:top w:val="nil"/>
              <w:left w:val="nil"/>
              <w:bottom w:val="nil"/>
              <w:right w:val="nil"/>
            </w:tcBorders>
            <w:vAlign w:val="center"/>
            <w:hideMark/>
          </w:tcPr>
          <w:p w14:paraId="083FC094" w14:textId="77777777" w:rsidR="00437CE1" w:rsidRPr="00437CE1" w:rsidRDefault="00437CE1" w:rsidP="00437CE1">
            <w:pPr>
              <w:spacing w:after="0" w:line="240" w:lineRule="auto"/>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w:t>
            </w:r>
          </w:p>
          <w:p w14:paraId="10CBAC1C" w14:textId="77777777" w:rsidR="00437CE1" w:rsidRPr="00437CE1" w:rsidRDefault="00437CE1" w:rsidP="00437CE1">
            <w:pPr>
              <w:spacing w:after="0" w:line="240" w:lineRule="auto"/>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2</w:t>
            </w:r>
          </w:p>
          <w:p w14:paraId="70966671" w14:textId="77777777" w:rsidR="00437CE1" w:rsidRPr="00437CE1" w:rsidRDefault="00437CE1" w:rsidP="00437CE1">
            <w:pPr>
              <w:spacing w:after="0" w:line="240" w:lineRule="auto"/>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3</w:t>
            </w:r>
          </w:p>
        </w:tc>
        <w:tc>
          <w:tcPr>
            <w:tcW w:w="10714" w:type="dxa"/>
            <w:tcBorders>
              <w:top w:val="nil"/>
              <w:left w:val="nil"/>
              <w:bottom w:val="nil"/>
              <w:right w:val="nil"/>
            </w:tcBorders>
            <w:vAlign w:val="center"/>
            <w:hideMark/>
          </w:tcPr>
          <w:p w14:paraId="54E4E6B3"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proofErr w:type="spellStart"/>
            <w:r w:rsidRPr="00437CE1">
              <w:rPr>
                <w:rFonts w:ascii="inherit" w:eastAsia="Times New Roman" w:hAnsi="inherit" w:cs="Times New Roman"/>
                <w:color w:val="000000"/>
                <w:sz w:val="21"/>
                <w:szCs w:val="21"/>
                <w:bdr w:val="none" w:sz="0" w:space="0" w:color="auto" w:frame="1"/>
                <w:lang w:eastAsia="uk-UA"/>
              </w:rPr>
              <w:t>String</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apiKey</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w:t>
            </w:r>
          </w:p>
          <w:p w14:paraId="6C733F5C"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proofErr w:type="spellStart"/>
            <w:r w:rsidRPr="00437CE1">
              <w:rPr>
                <w:rFonts w:ascii="inherit" w:eastAsia="Times New Roman" w:hAnsi="inherit" w:cs="Times New Roman"/>
                <w:color w:val="000000"/>
                <w:sz w:val="21"/>
                <w:szCs w:val="21"/>
                <w:bdr w:val="none" w:sz="0" w:space="0" w:color="auto" w:frame="1"/>
                <w:lang w:eastAsia="uk-UA"/>
              </w:rPr>
              <w:t>const</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char</w:t>
            </w:r>
            <w:proofErr w:type="spellEnd"/>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ssid</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          // </w:t>
            </w:r>
            <w:proofErr w:type="spellStart"/>
            <w:r w:rsidRPr="00437CE1">
              <w:rPr>
                <w:rFonts w:ascii="inherit" w:eastAsia="Times New Roman" w:hAnsi="inherit" w:cs="Times New Roman"/>
                <w:color w:val="000000"/>
                <w:sz w:val="21"/>
                <w:szCs w:val="21"/>
                <w:bdr w:val="none" w:sz="0" w:space="0" w:color="auto" w:frame="1"/>
                <w:lang w:eastAsia="uk-UA"/>
              </w:rPr>
              <w:t>Enter</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your</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WiFi</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Network's</w:t>
            </w:r>
            <w:proofErr w:type="spellEnd"/>
            <w:r w:rsidRPr="00437CE1">
              <w:rPr>
                <w:rFonts w:ascii="inherit" w:eastAsia="Times New Roman" w:hAnsi="inherit" w:cs="Times New Roman"/>
                <w:color w:val="000000"/>
                <w:sz w:val="21"/>
                <w:szCs w:val="21"/>
                <w:bdr w:val="none" w:sz="0" w:space="0" w:color="auto" w:frame="1"/>
                <w:lang w:eastAsia="uk-UA"/>
              </w:rPr>
              <w:t xml:space="preserve"> SSID</w:t>
            </w:r>
          </w:p>
          <w:p w14:paraId="1C52A090"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proofErr w:type="spellStart"/>
            <w:r w:rsidRPr="00437CE1">
              <w:rPr>
                <w:rFonts w:ascii="inherit" w:eastAsia="Times New Roman" w:hAnsi="inherit" w:cs="Times New Roman"/>
                <w:color w:val="000000"/>
                <w:sz w:val="21"/>
                <w:szCs w:val="21"/>
                <w:bdr w:val="none" w:sz="0" w:space="0" w:color="auto" w:frame="1"/>
                <w:lang w:eastAsia="uk-UA"/>
              </w:rPr>
              <w:t>const</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char</w:t>
            </w:r>
            <w:proofErr w:type="spellEnd"/>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pass</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  // </w:t>
            </w:r>
            <w:proofErr w:type="spellStart"/>
            <w:r w:rsidRPr="00437CE1">
              <w:rPr>
                <w:rFonts w:ascii="inherit" w:eastAsia="Times New Roman" w:hAnsi="inherit" w:cs="Times New Roman"/>
                <w:color w:val="000000"/>
                <w:sz w:val="21"/>
                <w:szCs w:val="21"/>
                <w:bdr w:val="none" w:sz="0" w:space="0" w:color="auto" w:frame="1"/>
                <w:lang w:eastAsia="uk-UA"/>
              </w:rPr>
              <w:t>Enter</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your</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WiFi</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Network's</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Password</w:t>
            </w:r>
            <w:proofErr w:type="spellEnd"/>
          </w:p>
        </w:tc>
      </w:tr>
    </w:tbl>
    <w:p w14:paraId="2D4D5DD8" w14:textId="77777777" w:rsidR="00437CE1" w:rsidRPr="00437CE1" w:rsidRDefault="00437CE1" w:rsidP="00437CE1">
      <w:pPr>
        <w:shd w:val="clear" w:color="auto" w:fill="FFFFFF"/>
        <w:spacing w:after="100" w:afterAutospacing="1" w:line="240" w:lineRule="auto"/>
        <w:textAlignment w:val="baseline"/>
        <w:rPr>
          <w:rFonts w:ascii="Segoe UI" w:eastAsia="Times New Roman" w:hAnsi="Segoe UI" w:cs="Segoe UI"/>
          <w:color w:val="262626"/>
          <w:sz w:val="24"/>
          <w:szCs w:val="24"/>
          <w:bdr w:val="none" w:sz="0" w:space="0" w:color="auto" w:frame="1"/>
          <w:lang w:eastAsia="uk-UA"/>
        </w:rPr>
      </w:pPr>
      <w:proofErr w:type="spellStart"/>
      <w:r w:rsidRPr="00437CE1">
        <w:rPr>
          <w:rFonts w:ascii="Segoe UI" w:eastAsia="Times New Roman" w:hAnsi="Segoe UI" w:cs="Segoe UI"/>
          <w:color w:val="262626"/>
          <w:sz w:val="24"/>
          <w:szCs w:val="24"/>
          <w:bdr w:val="none" w:sz="0" w:space="0" w:color="auto" w:frame="1"/>
          <w:lang w:eastAsia="uk-UA"/>
        </w:rPr>
        <w:t>Here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is</w:t>
      </w:r>
      <w:proofErr w:type="spellEnd"/>
      <w:r w:rsidRPr="00437CE1">
        <w:rPr>
          <w:rFonts w:ascii="Segoe UI" w:eastAsia="Times New Roman" w:hAnsi="Segoe UI" w:cs="Segoe UI"/>
          <w:color w:val="262626"/>
          <w:sz w:val="24"/>
          <w:szCs w:val="24"/>
          <w:bdr w:val="none" w:sz="0" w:space="0" w:color="auto" w:frame="1"/>
          <w:lang w:eastAsia="uk-UA"/>
        </w:rPr>
        <w:t xml:space="preserve"> a </w:t>
      </w:r>
      <w:proofErr w:type="spellStart"/>
      <w:r w:rsidRPr="00437CE1">
        <w:rPr>
          <w:rFonts w:ascii="Segoe UI" w:eastAsia="Times New Roman" w:hAnsi="Segoe UI" w:cs="Segoe UI"/>
          <w:color w:val="262626"/>
          <w:sz w:val="24"/>
          <w:szCs w:val="24"/>
          <w:bdr w:val="none" w:sz="0" w:space="0" w:color="auto" w:frame="1"/>
          <w:lang w:eastAsia="uk-UA"/>
        </w:rPr>
        <w:t>complete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code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for</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this</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project</w:t>
      </w:r>
      <w:proofErr w:type="spellEnd"/>
      <w:r w:rsidRPr="00437CE1">
        <w:rPr>
          <w:rFonts w:ascii="Segoe UI" w:eastAsia="Times New Roman" w:hAnsi="Segoe UI" w:cs="Segoe UI"/>
          <w:color w:val="262626"/>
          <w:sz w:val="24"/>
          <w:szCs w:val="24"/>
          <w:bdr w:val="none" w:sz="0" w:space="0" w:color="auto" w:frame="1"/>
          <w:lang w:eastAsia="uk-U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4"/>
        <w:gridCol w:w="9215"/>
      </w:tblGrid>
      <w:tr w:rsidR="00437CE1" w:rsidRPr="00437CE1" w14:paraId="4DFF167E" w14:textId="77777777" w:rsidTr="00437CE1">
        <w:trPr>
          <w:tblCellSpacing w:w="15" w:type="dxa"/>
        </w:trPr>
        <w:tc>
          <w:tcPr>
            <w:tcW w:w="0" w:type="auto"/>
            <w:tcBorders>
              <w:top w:val="nil"/>
              <w:left w:val="nil"/>
              <w:bottom w:val="nil"/>
              <w:right w:val="nil"/>
            </w:tcBorders>
            <w:vAlign w:val="center"/>
            <w:hideMark/>
          </w:tcPr>
          <w:p w14:paraId="0C15FDDD"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w:t>
            </w:r>
          </w:p>
          <w:p w14:paraId="42B8CB52"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2</w:t>
            </w:r>
          </w:p>
          <w:p w14:paraId="465CDFEE"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3</w:t>
            </w:r>
          </w:p>
          <w:p w14:paraId="740790D0"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4</w:t>
            </w:r>
          </w:p>
          <w:p w14:paraId="614B7638"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5</w:t>
            </w:r>
          </w:p>
          <w:p w14:paraId="27032986"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6</w:t>
            </w:r>
          </w:p>
          <w:p w14:paraId="3F5CB1BA"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7</w:t>
            </w:r>
          </w:p>
          <w:p w14:paraId="621B0150"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8</w:t>
            </w:r>
          </w:p>
          <w:p w14:paraId="410E449C"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9</w:t>
            </w:r>
          </w:p>
          <w:p w14:paraId="5B6AF9C0"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10</w:t>
            </w:r>
          </w:p>
          <w:p w14:paraId="31FC15DD"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11</w:t>
            </w:r>
          </w:p>
          <w:p w14:paraId="2EDF9455"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12</w:t>
            </w:r>
          </w:p>
          <w:p w14:paraId="524A3A93"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13</w:t>
            </w:r>
          </w:p>
          <w:p w14:paraId="04B5EE00"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14</w:t>
            </w:r>
          </w:p>
          <w:p w14:paraId="52782C3F"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15</w:t>
            </w:r>
          </w:p>
          <w:p w14:paraId="67465A34"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16</w:t>
            </w:r>
          </w:p>
          <w:p w14:paraId="10FF7D9F"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17</w:t>
            </w:r>
          </w:p>
          <w:p w14:paraId="3482F27D"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18</w:t>
            </w:r>
          </w:p>
          <w:p w14:paraId="1E9D61F4"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19</w:t>
            </w:r>
          </w:p>
          <w:p w14:paraId="16C39E7E"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20</w:t>
            </w:r>
          </w:p>
          <w:p w14:paraId="69A3FADF"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21</w:t>
            </w:r>
          </w:p>
          <w:p w14:paraId="52DC3891"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22</w:t>
            </w:r>
          </w:p>
          <w:p w14:paraId="657300AB"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23</w:t>
            </w:r>
          </w:p>
          <w:p w14:paraId="07ED92D7"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24</w:t>
            </w:r>
          </w:p>
          <w:p w14:paraId="4026F91A"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25</w:t>
            </w:r>
          </w:p>
          <w:p w14:paraId="322F40B9"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26</w:t>
            </w:r>
          </w:p>
          <w:p w14:paraId="59D2D0B9"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27</w:t>
            </w:r>
          </w:p>
          <w:p w14:paraId="079E290B"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28</w:t>
            </w:r>
          </w:p>
          <w:p w14:paraId="59994AAF"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29</w:t>
            </w:r>
          </w:p>
          <w:p w14:paraId="68D3048C"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30</w:t>
            </w:r>
          </w:p>
          <w:p w14:paraId="02625B0F"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31</w:t>
            </w:r>
          </w:p>
          <w:p w14:paraId="124C0D04"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32</w:t>
            </w:r>
          </w:p>
          <w:p w14:paraId="0A9C1FA3"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33</w:t>
            </w:r>
          </w:p>
          <w:p w14:paraId="227657C7"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34</w:t>
            </w:r>
          </w:p>
          <w:p w14:paraId="31124389"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35</w:t>
            </w:r>
          </w:p>
          <w:p w14:paraId="24B5BB3C"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lastRenderedPageBreak/>
              <w:t>36</w:t>
            </w:r>
          </w:p>
          <w:p w14:paraId="6ADCA5D1"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37</w:t>
            </w:r>
          </w:p>
          <w:p w14:paraId="2DD22588"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38</w:t>
            </w:r>
          </w:p>
          <w:p w14:paraId="71F6ADBE"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39</w:t>
            </w:r>
          </w:p>
          <w:p w14:paraId="1F743BF9"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40</w:t>
            </w:r>
          </w:p>
          <w:p w14:paraId="492D934D"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41</w:t>
            </w:r>
          </w:p>
          <w:p w14:paraId="7478D4A0"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42</w:t>
            </w:r>
          </w:p>
          <w:p w14:paraId="5A81EE4B"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43</w:t>
            </w:r>
          </w:p>
          <w:p w14:paraId="459F89F0"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44</w:t>
            </w:r>
          </w:p>
          <w:p w14:paraId="147B9C19"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45</w:t>
            </w:r>
          </w:p>
          <w:p w14:paraId="652031BD"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46</w:t>
            </w:r>
          </w:p>
          <w:p w14:paraId="1F210484"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47</w:t>
            </w:r>
          </w:p>
          <w:p w14:paraId="50B70229"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48</w:t>
            </w:r>
          </w:p>
          <w:p w14:paraId="17DAC04E"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49</w:t>
            </w:r>
          </w:p>
          <w:p w14:paraId="3E1028E8"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50</w:t>
            </w:r>
          </w:p>
          <w:p w14:paraId="0CFE2B72"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51</w:t>
            </w:r>
          </w:p>
          <w:p w14:paraId="0DD55BC1"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52</w:t>
            </w:r>
          </w:p>
          <w:p w14:paraId="4D2DBC73"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53</w:t>
            </w:r>
          </w:p>
          <w:p w14:paraId="6EA37099"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54</w:t>
            </w:r>
          </w:p>
          <w:p w14:paraId="0F23A235"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55</w:t>
            </w:r>
          </w:p>
          <w:p w14:paraId="65129236"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56</w:t>
            </w:r>
          </w:p>
          <w:p w14:paraId="147FFBFC"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57</w:t>
            </w:r>
          </w:p>
          <w:p w14:paraId="0CF2A846"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58</w:t>
            </w:r>
          </w:p>
          <w:p w14:paraId="542E41F9"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59</w:t>
            </w:r>
          </w:p>
          <w:p w14:paraId="0DA5BE4F"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60</w:t>
            </w:r>
          </w:p>
          <w:p w14:paraId="2A828FCD"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61</w:t>
            </w:r>
          </w:p>
          <w:p w14:paraId="6DD380AA"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62</w:t>
            </w:r>
          </w:p>
          <w:p w14:paraId="65FBE7C0"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63</w:t>
            </w:r>
          </w:p>
          <w:p w14:paraId="0BF6A378"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64</w:t>
            </w:r>
          </w:p>
          <w:p w14:paraId="0FE9E998"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65</w:t>
            </w:r>
          </w:p>
          <w:p w14:paraId="1BB32C23"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66</w:t>
            </w:r>
          </w:p>
          <w:p w14:paraId="43B0EBDE"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67</w:t>
            </w:r>
          </w:p>
          <w:p w14:paraId="7555837B"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68</w:t>
            </w:r>
          </w:p>
          <w:p w14:paraId="6CA1EBBC"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69</w:t>
            </w:r>
          </w:p>
          <w:p w14:paraId="1ADD746D"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70</w:t>
            </w:r>
          </w:p>
          <w:p w14:paraId="3CC82714"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71</w:t>
            </w:r>
          </w:p>
          <w:p w14:paraId="65900DEB"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72</w:t>
            </w:r>
          </w:p>
          <w:p w14:paraId="6272E089"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73</w:t>
            </w:r>
          </w:p>
          <w:p w14:paraId="6C1CE4BF"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74</w:t>
            </w:r>
          </w:p>
          <w:p w14:paraId="2B8072B1"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75</w:t>
            </w:r>
          </w:p>
          <w:p w14:paraId="79BCBB27"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76</w:t>
            </w:r>
          </w:p>
          <w:p w14:paraId="5864B29D"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77</w:t>
            </w:r>
          </w:p>
          <w:p w14:paraId="2A251D29"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78</w:t>
            </w:r>
          </w:p>
          <w:p w14:paraId="6CDC657D"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79</w:t>
            </w:r>
          </w:p>
          <w:p w14:paraId="5E2E6412"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80</w:t>
            </w:r>
          </w:p>
          <w:p w14:paraId="34C1E387"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81</w:t>
            </w:r>
          </w:p>
          <w:p w14:paraId="0D42757B"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82</w:t>
            </w:r>
          </w:p>
          <w:p w14:paraId="49A1B571"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83</w:t>
            </w:r>
          </w:p>
          <w:p w14:paraId="5BBA8E02"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84</w:t>
            </w:r>
          </w:p>
          <w:p w14:paraId="1EE6DA64"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85</w:t>
            </w:r>
          </w:p>
          <w:p w14:paraId="1954E4E1"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86</w:t>
            </w:r>
          </w:p>
          <w:p w14:paraId="68DD4834"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87</w:t>
            </w:r>
          </w:p>
          <w:p w14:paraId="0C27E323"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88</w:t>
            </w:r>
          </w:p>
          <w:p w14:paraId="71416CEF"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89</w:t>
            </w:r>
          </w:p>
          <w:p w14:paraId="75FD0801"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90</w:t>
            </w:r>
          </w:p>
          <w:p w14:paraId="0728FFE2"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91</w:t>
            </w:r>
          </w:p>
          <w:p w14:paraId="4AED3BC5"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92</w:t>
            </w:r>
          </w:p>
          <w:p w14:paraId="0A1AD707"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93</w:t>
            </w:r>
          </w:p>
          <w:p w14:paraId="42B7CE95"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94</w:t>
            </w:r>
          </w:p>
          <w:p w14:paraId="207CF5F5"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95</w:t>
            </w:r>
          </w:p>
          <w:p w14:paraId="74F48AF2"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96</w:t>
            </w:r>
          </w:p>
          <w:p w14:paraId="64836909"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lastRenderedPageBreak/>
              <w:t>97</w:t>
            </w:r>
          </w:p>
          <w:p w14:paraId="206179AE"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98</w:t>
            </w:r>
          </w:p>
          <w:p w14:paraId="5685C1E8"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99</w:t>
            </w:r>
          </w:p>
          <w:p w14:paraId="646CB5E0"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100</w:t>
            </w:r>
          </w:p>
          <w:p w14:paraId="398A2EFD"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101</w:t>
            </w:r>
          </w:p>
          <w:p w14:paraId="053966DF"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102</w:t>
            </w:r>
          </w:p>
          <w:p w14:paraId="062C2D04"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103</w:t>
            </w:r>
          </w:p>
          <w:p w14:paraId="67C7A82D"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104</w:t>
            </w:r>
          </w:p>
          <w:p w14:paraId="718BA940"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105</w:t>
            </w:r>
          </w:p>
          <w:p w14:paraId="15E8F377"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106</w:t>
            </w:r>
          </w:p>
          <w:p w14:paraId="24D0CF69"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107</w:t>
            </w:r>
          </w:p>
          <w:p w14:paraId="79B1A4F1"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108</w:t>
            </w:r>
          </w:p>
          <w:p w14:paraId="2F119B6D"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109</w:t>
            </w:r>
          </w:p>
          <w:p w14:paraId="51847166"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110</w:t>
            </w:r>
          </w:p>
          <w:p w14:paraId="60FF36DC"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111</w:t>
            </w:r>
          </w:p>
          <w:p w14:paraId="39E889D6"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112</w:t>
            </w:r>
          </w:p>
          <w:p w14:paraId="28FCB082"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113</w:t>
            </w:r>
          </w:p>
          <w:p w14:paraId="010C35EF"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114</w:t>
            </w:r>
          </w:p>
          <w:p w14:paraId="4C7DC8F9"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115</w:t>
            </w:r>
          </w:p>
          <w:p w14:paraId="1093C650"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116</w:t>
            </w:r>
          </w:p>
          <w:p w14:paraId="102B9F71"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117</w:t>
            </w:r>
          </w:p>
          <w:p w14:paraId="74906440"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118</w:t>
            </w:r>
          </w:p>
          <w:p w14:paraId="6262DFE9"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119</w:t>
            </w:r>
          </w:p>
          <w:p w14:paraId="0634E6CF"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120</w:t>
            </w:r>
          </w:p>
          <w:p w14:paraId="36873BA9"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121</w:t>
            </w:r>
          </w:p>
          <w:p w14:paraId="7D089F87"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122</w:t>
            </w:r>
          </w:p>
          <w:p w14:paraId="4EDCF5C7"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123</w:t>
            </w:r>
          </w:p>
          <w:p w14:paraId="0DCDB753"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124</w:t>
            </w:r>
          </w:p>
          <w:p w14:paraId="27FEB170"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125</w:t>
            </w:r>
          </w:p>
          <w:p w14:paraId="70E9D7B2"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126</w:t>
            </w:r>
          </w:p>
          <w:p w14:paraId="5604C8D7"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127</w:t>
            </w:r>
          </w:p>
          <w:p w14:paraId="1099BFA4" w14:textId="77777777" w:rsidR="00437CE1" w:rsidRPr="00437CE1" w:rsidRDefault="00437CE1" w:rsidP="00437CE1">
            <w:pPr>
              <w:spacing w:after="0" w:line="240" w:lineRule="auto"/>
              <w:jc w:val="center"/>
              <w:textAlignment w:val="baseline"/>
              <w:rPr>
                <w:rFonts w:ascii="inherit" w:eastAsia="Times New Roman" w:hAnsi="inherit" w:cs="Times New Roman"/>
                <w:sz w:val="21"/>
                <w:szCs w:val="21"/>
                <w:lang w:eastAsia="uk-UA"/>
              </w:rPr>
            </w:pPr>
            <w:r w:rsidRPr="00437CE1">
              <w:rPr>
                <w:rFonts w:ascii="inherit" w:eastAsia="Times New Roman" w:hAnsi="inherit" w:cs="Times New Roman"/>
                <w:sz w:val="21"/>
                <w:szCs w:val="21"/>
                <w:lang w:eastAsia="uk-UA"/>
              </w:rPr>
              <w:t>128</w:t>
            </w:r>
          </w:p>
        </w:tc>
        <w:tc>
          <w:tcPr>
            <w:tcW w:w="12752" w:type="dxa"/>
            <w:tcBorders>
              <w:top w:val="nil"/>
              <w:left w:val="nil"/>
              <w:bottom w:val="nil"/>
              <w:right w:val="nil"/>
            </w:tcBorders>
            <w:vAlign w:val="center"/>
            <w:hideMark/>
          </w:tcPr>
          <w:p w14:paraId="7559C0C1"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lastRenderedPageBreak/>
              <w:t>#include &lt;</w:t>
            </w:r>
            <w:proofErr w:type="spellStart"/>
            <w:r w:rsidRPr="00437CE1">
              <w:rPr>
                <w:rFonts w:ascii="inherit" w:eastAsia="Times New Roman" w:hAnsi="inherit" w:cs="Times New Roman"/>
                <w:color w:val="000000"/>
                <w:sz w:val="21"/>
                <w:szCs w:val="21"/>
                <w:bdr w:val="none" w:sz="0" w:space="0" w:color="auto" w:frame="1"/>
                <w:lang w:eastAsia="uk-UA"/>
              </w:rPr>
              <w:t>Wire.h</w:t>
            </w:r>
            <w:proofErr w:type="spellEnd"/>
            <w:r w:rsidRPr="00437CE1">
              <w:rPr>
                <w:rFonts w:ascii="inherit" w:eastAsia="Times New Roman" w:hAnsi="inherit" w:cs="Times New Roman"/>
                <w:color w:val="000000"/>
                <w:sz w:val="21"/>
                <w:szCs w:val="21"/>
                <w:bdr w:val="none" w:sz="0" w:space="0" w:color="auto" w:frame="1"/>
                <w:lang w:eastAsia="uk-UA"/>
              </w:rPr>
              <w:t>&gt;</w:t>
            </w:r>
          </w:p>
          <w:p w14:paraId="0F44A593"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#include &lt;ESP8266WiFi.h&gt;</w:t>
            </w:r>
          </w:p>
          <w:p w14:paraId="5790BCD0"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#include &lt;INA226_WE.h&gt;</w:t>
            </w:r>
          </w:p>
          <w:p w14:paraId="66A84B2E"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#define I2C_ADDRESS 0x40</w:t>
            </w:r>
          </w:p>
          <w:p w14:paraId="615918D2"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lang w:eastAsia="uk-UA"/>
              </w:rPr>
              <w:t> </w:t>
            </w:r>
          </w:p>
          <w:p w14:paraId="321A2CD2"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proofErr w:type="spellStart"/>
            <w:r w:rsidRPr="00437CE1">
              <w:rPr>
                <w:rFonts w:ascii="inherit" w:eastAsia="Times New Roman" w:hAnsi="inherit" w:cs="Times New Roman"/>
                <w:color w:val="000000"/>
                <w:sz w:val="21"/>
                <w:szCs w:val="21"/>
                <w:bdr w:val="none" w:sz="0" w:space="0" w:color="auto" w:frame="1"/>
                <w:lang w:eastAsia="uk-UA"/>
              </w:rPr>
              <w:t>String</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apiKey</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w:t>
            </w:r>
          </w:p>
          <w:p w14:paraId="313649C9"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proofErr w:type="spellStart"/>
            <w:r w:rsidRPr="00437CE1">
              <w:rPr>
                <w:rFonts w:ascii="inherit" w:eastAsia="Times New Roman" w:hAnsi="inherit" w:cs="Times New Roman"/>
                <w:color w:val="000000"/>
                <w:sz w:val="21"/>
                <w:szCs w:val="21"/>
                <w:bdr w:val="none" w:sz="0" w:space="0" w:color="auto" w:frame="1"/>
                <w:lang w:eastAsia="uk-UA"/>
              </w:rPr>
              <w:t>const</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char</w:t>
            </w:r>
            <w:proofErr w:type="spellEnd"/>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ssid</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          // </w:t>
            </w:r>
            <w:proofErr w:type="spellStart"/>
            <w:r w:rsidRPr="00437CE1">
              <w:rPr>
                <w:rFonts w:ascii="inherit" w:eastAsia="Times New Roman" w:hAnsi="inherit" w:cs="Times New Roman"/>
                <w:color w:val="000000"/>
                <w:sz w:val="21"/>
                <w:szCs w:val="21"/>
                <w:bdr w:val="none" w:sz="0" w:space="0" w:color="auto" w:frame="1"/>
                <w:lang w:eastAsia="uk-UA"/>
              </w:rPr>
              <w:t>Enter</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your</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WiFi</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Network's</w:t>
            </w:r>
            <w:proofErr w:type="spellEnd"/>
            <w:r w:rsidRPr="00437CE1">
              <w:rPr>
                <w:rFonts w:ascii="inherit" w:eastAsia="Times New Roman" w:hAnsi="inherit" w:cs="Times New Roman"/>
                <w:color w:val="000000"/>
                <w:sz w:val="21"/>
                <w:szCs w:val="21"/>
                <w:bdr w:val="none" w:sz="0" w:space="0" w:color="auto" w:frame="1"/>
                <w:lang w:eastAsia="uk-UA"/>
              </w:rPr>
              <w:t xml:space="preserve"> SSID</w:t>
            </w:r>
          </w:p>
          <w:p w14:paraId="0AB9612A"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proofErr w:type="spellStart"/>
            <w:r w:rsidRPr="00437CE1">
              <w:rPr>
                <w:rFonts w:ascii="inherit" w:eastAsia="Times New Roman" w:hAnsi="inherit" w:cs="Times New Roman"/>
                <w:color w:val="000000"/>
                <w:sz w:val="21"/>
                <w:szCs w:val="21"/>
                <w:bdr w:val="none" w:sz="0" w:space="0" w:color="auto" w:frame="1"/>
                <w:lang w:eastAsia="uk-UA"/>
              </w:rPr>
              <w:t>const</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char</w:t>
            </w:r>
            <w:proofErr w:type="spellEnd"/>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pass</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  // </w:t>
            </w:r>
            <w:proofErr w:type="spellStart"/>
            <w:r w:rsidRPr="00437CE1">
              <w:rPr>
                <w:rFonts w:ascii="inherit" w:eastAsia="Times New Roman" w:hAnsi="inherit" w:cs="Times New Roman"/>
                <w:color w:val="000000"/>
                <w:sz w:val="21"/>
                <w:szCs w:val="21"/>
                <w:bdr w:val="none" w:sz="0" w:space="0" w:color="auto" w:frame="1"/>
                <w:lang w:eastAsia="uk-UA"/>
              </w:rPr>
              <w:t>Enter</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your</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WiFi</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Network's</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Password</w:t>
            </w:r>
            <w:proofErr w:type="spellEnd"/>
          </w:p>
          <w:p w14:paraId="04D14421"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proofErr w:type="spellStart"/>
            <w:r w:rsidRPr="00437CE1">
              <w:rPr>
                <w:rFonts w:ascii="inherit" w:eastAsia="Times New Roman" w:hAnsi="inherit" w:cs="Times New Roman"/>
                <w:color w:val="000000"/>
                <w:sz w:val="21"/>
                <w:szCs w:val="21"/>
                <w:bdr w:val="none" w:sz="0" w:space="0" w:color="auto" w:frame="1"/>
                <w:lang w:eastAsia="uk-UA"/>
              </w:rPr>
              <w:t>const</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char</w:t>
            </w:r>
            <w:proofErr w:type="spellEnd"/>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server</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"api.thingspeak.com";</w:t>
            </w:r>
          </w:p>
          <w:p w14:paraId="6B2F5E7B"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lang w:eastAsia="uk-UA"/>
              </w:rPr>
              <w:t> </w:t>
            </w:r>
          </w:p>
          <w:p w14:paraId="1348933E"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xml:space="preserve">INA226_WE ina226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INA226_WE(I2C_ADDRESS);</w:t>
            </w:r>
          </w:p>
          <w:p w14:paraId="62455D0E"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lang w:eastAsia="uk-UA"/>
              </w:rPr>
              <w:t> </w:t>
            </w:r>
          </w:p>
          <w:p w14:paraId="1A0FD062"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proofErr w:type="spellStart"/>
            <w:r w:rsidRPr="00437CE1">
              <w:rPr>
                <w:rFonts w:ascii="inherit" w:eastAsia="Times New Roman" w:hAnsi="inherit" w:cs="Times New Roman"/>
                <w:color w:val="000000"/>
                <w:sz w:val="21"/>
                <w:szCs w:val="21"/>
                <w:bdr w:val="none" w:sz="0" w:space="0" w:color="auto" w:frame="1"/>
                <w:lang w:eastAsia="uk-UA"/>
              </w:rPr>
              <w:t>WiFiClient</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client</w:t>
            </w:r>
            <w:proofErr w:type="spellEnd"/>
            <w:r w:rsidRPr="00437CE1">
              <w:rPr>
                <w:rFonts w:ascii="inherit" w:eastAsia="Times New Roman" w:hAnsi="inherit" w:cs="Times New Roman"/>
                <w:color w:val="000000"/>
                <w:sz w:val="21"/>
                <w:szCs w:val="21"/>
                <w:bdr w:val="none" w:sz="0" w:space="0" w:color="auto" w:frame="1"/>
                <w:lang w:eastAsia="uk-UA"/>
              </w:rPr>
              <w:t>;</w:t>
            </w:r>
          </w:p>
          <w:p w14:paraId="6BBA0176"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lang w:eastAsia="uk-UA"/>
              </w:rPr>
              <w:t> </w:t>
            </w:r>
          </w:p>
          <w:p w14:paraId="59D6FF1B"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proofErr w:type="spellStart"/>
            <w:r w:rsidRPr="00437CE1">
              <w:rPr>
                <w:rFonts w:ascii="inherit" w:eastAsia="Times New Roman" w:hAnsi="inherit" w:cs="Times New Roman"/>
                <w:color w:val="000000"/>
                <w:sz w:val="21"/>
                <w:szCs w:val="21"/>
                <w:bdr w:val="none" w:sz="0" w:space="0" w:color="auto" w:frame="1"/>
                <w:lang w:eastAsia="uk-UA"/>
              </w:rPr>
              <w:t>void</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setup</w:t>
            </w:r>
            <w:proofErr w:type="spellEnd"/>
            <w:r w:rsidRPr="00437CE1">
              <w:rPr>
                <w:rFonts w:ascii="inherit" w:eastAsia="Times New Roman" w:hAnsi="inherit" w:cs="Times New Roman"/>
                <w:color w:val="000000"/>
                <w:sz w:val="21"/>
                <w:szCs w:val="21"/>
                <w:bdr w:val="none" w:sz="0" w:space="0" w:color="auto" w:frame="1"/>
                <w:lang w:eastAsia="uk-UA"/>
              </w:rPr>
              <w:t>()</w:t>
            </w:r>
          </w:p>
          <w:p w14:paraId="280596BC"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w:t>
            </w:r>
          </w:p>
          <w:p w14:paraId="797481A9"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Serial.begin</w:t>
            </w:r>
            <w:proofErr w:type="spellEnd"/>
            <w:r w:rsidRPr="00437CE1">
              <w:rPr>
                <w:rFonts w:ascii="inherit" w:eastAsia="Times New Roman" w:hAnsi="inherit" w:cs="Times New Roman"/>
                <w:color w:val="000000"/>
                <w:sz w:val="21"/>
                <w:szCs w:val="21"/>
                <w:bdr w:val="none" w:sz="0" w:space="0" w:color="auto" w:frame="1"/>
                <w:lang w:eastAsia="uk-UA"/>
              </w:rPr>
              <w:t>(115200);</w:t>
            </w:r>
          </w:p>
          <w:p w14:paraId="059F28A9"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while</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Serial</w:t>
            </w:r>
            <w:proofErr w:type="spellEnd"/>
            <w:r w:rsidRPr="00437CE1">
              <w:rPr>
                <w:rFonts w:ascii="inherit" w:eastAsia="Times New Roman" w:hAnsi="inherit" w:cs="Times New Roman"/>
                <w:color w:val="000000"/>
                <w:sz w:val="21"/>
                <w:szCs w:val="21"/>
                <w:bdr w:val="none" w:sz="0" w:space="0" w:color="auto" w:frame="1"/>
                <w:lang w:eastAsia="uk-UA"/>
              </w:rPr>
              <w:t xml:space="preserve">); // </w:t>
            </w:r>
            <w:proofErr w:type="spellStart"/>
            <w:r w:rsidRPr="00437CE1">
              <w:rPr>
                <w:rFonts w:ascii="inherit" w:eastAsia="Times New Roman" w:hAnsi="inherit" w:cs="Times New Roman"/>
                <w:color w:val="000000"/>
                <w:sz w:val="21"/>
                <w:szCs w:val="21"/>
                <w:bdr w:val="none" w:sz="0" w:space="0" w:color="auto" w:frame="1"/>
                <w:lang w:eastAsia="uk-UA"/>
              </w:rPr>
              <w:t>wait</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until</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serial</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comes</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up</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on</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Arduino</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Leonardo</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or</w:t>
            </w:r>
            <w:proofErr w:type="spellEnd"/>
            <w:r w:rsidRPr="00437CE1">
              <w:rPr>
                <w:rFonts w:ascii="inherit" w:eastAsia="Times New Roman" w:hAnsi="inherit" w:cs="Times New Roman"/>
                <w:color w:val="000000"/>
                <w:sz w:val="21"/>
                <w:szCs w:val="21"/>
                <w:bdr w:val="none" w:sz="0" w:space="0" w:color="auto" w:frame="1"/>
                <w:lang w:eastAsia="uk-UA"/>
              </w:rPr>
              <w:t xml:space="preserve"> MKR </w:t>
            </w:r>
            <w:proofErr w:type="spellStart"/>
            <w:r w:rsidRPr="00437CE1">
              <w:rPr>
                <w:rFonts w:ascii="inherit" w:eastAsia="Times New Roman" w:hAnsi="inherit" w:cs="Times New Roman"/>
                <w:color w:val="000000"/>
                <w:sz w:val="21"/>
                <w:szCs w:val="21"/>
                <w:bdr w:val="none" w:sz="0" w:space="0" w:color="auto" w:frame="1"/>
                <w:lang w:eastAsia="uk-UA"/>
              </w:rPr>
              <w:t>WiFi</w:t>
            </w:r>
            <w:proofErr w:type="spellEnd"/>
            <w:r w:rsidRPr="00437CE1">
              <w:rPr>
                <w:rFonts w:ascii="inherit" w:eastAsia="Times New Roman" w:hAnsi="inherit" w:cs="Times New Roman"/>
                <w:color w:val="000000"/>
                <w:sz w:val="21"/>
                <w:szCs w:val="21"/>
                <w:bdr w:val="none" w:sz="0" w:space="0" w:color="auto" w:frame="1"/>
                <w:lang w:eastAsia="uk-UA"/>
              </w:rPr>
              <w:t xml:space="preserve"> 1010</w:t>
            </w:r>
          </w:p>
          <w:p w14:paraId="45E77D0A"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Wire.begin</w:t>
            </w:r>
            <w:proofErr w:type="spellEnd"/>
            <w:r w:rsidRPr="00437CE1">
              <w:rPr>
                <w:rFonts w:ascii="inherit" w:eastAsia="Times New Roman" w:hAnsi="inherit" w:cs="Times New Roman"/>
                <w:color w:val="000000"/>
                <w:sz w:val="21"/>
                <w:szCs w:val="21"/>
                <w:bdr w:val="none" w:sz="0" w:space="0" w:color="auto" w:frame="1"/>
                <w:lang w:eastAsia="uk-UA"/>
              </w:rPr>
              <w:t>();</w:t>
            </w:r>
          </w:p>
          <w:p w14:paraId="5CB4B176"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ina226.init();</w:t>
            </w:r>
          </w:p>
          <w:p w14:paraId="1B08EAFD"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lang w:eastAsia="uk-UA"/>
              </w:rPr>
              <w:t> </w:t>
            </w:r>
          </w:p>
          <w:p w14:paraId="402BADB3"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xml:space="preserve">  /* </w:t>
            </w:r>
            <w:proofErr w:type="spellStart"/>
            <w:r w:rsidRPr="00437CE1">
              <w:rPr>
                <w:rFonts w:ascii="inherit" w:eastAsia="Times New Roman" w:hAnsi="inherit" w:cs="Times New Roman"/>
                <w:color w:val="000000"/>
                <w:sz w:val="21"/>
                <w:szCs w:val="21"/>
                <w:bdr w:val="none" w:sz="0" w:space="0" w:color="auto" w:frame="1"/>
                <w:lang w:eastAsia="uk-UA"/>
              </w:rPr>
              <w:t>Set</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Resistor</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and</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Current</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Range</w:t>
            </w:r>
            <w:proofErr w:type="spellEnd"/>
          </w:p>
          <w:p w14:paraId="66B371EF"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if</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resistor</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is</w:t>
            </w:r>
            <w:proofErr w:type="spellEnd"/>
            <w:r w:rsidRPr="00437CE1">
              <w:rPr>
                <w:rFonts w:ascii="inherit" w:eastAsia="Times New Roman" w:hAnsi="inherit" w:cs="Times New Roman"/>
                <w:color w:val="000000"/>
                <w:sz w:val="21"/>
                <w:szCs w:val="21"/>
                <w:bdr w:val="none" w:sz="0" w:space="0" w:color="auto" w:frame="1"/>
                <w:lang w:eastAsia="uk-UA"/>
              </w:rPr>
              <w:t xml:space="preserve"> 5.0 </w:t>
            </w:r>
            <w:proofErr w:type="spellStart"/>
            <w:r w:rsidRPr="00437CE1">
              <w:rPr>
                <w:rFonts w:ascii="inherit" w:eastAsia="Times New Roman" w:hAnsi="inherit" w:cs="Times New Roman"/>
                <w:color w:val="000000"/>
                <w:sz w:val="21"/>
                <w:szCs w:val="21"/>
                <w:bdr w:val="none" w:sz="0" w:space="0" w:color="auto" w:frame="1"/>
                <w:lang w:eastAsia="uk-UA"/>
              </w:rPr>
              <w:t>mOhm</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current</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range</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is</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up</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to</w:t>
            </w:r>
            <w:proofErr w:type="spellEnd"/>
            <w:r w:rsidRPr="00437CE1">
              <w:rPr>
                <w:rFonts w:ascii="inherit" w:eastAsia="Times New Roman" w:hAnsi="inherit" w:cs="Times New Roman"/>
                <w:color w:val="000000"/>
                <w:sz w:val="21"/>
                <w:szCs w:val="21"/>
                <w:bdr w:val="none" w:sz="0" w:space="0" w:color="auto" w:frame="1"/>
                <w:lang w:eastAsia="uk-UA"/>
              </w:rPr>
              <w:t xml:space="preserve"> 10.0 A</w:t>
            </w:r>
          </w:p>
          <w:p w14:paraId="0D26C9B9"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default</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is</w:t>
            </w:r>
            <w:proofErr w:type="spellEnd"/>
            <w:r w:rsidRPr="00437CE1">
              <w:rPr>
                <w:rFonts w:ascii="inherit" w:eastAsia="Times New Roman" w:hAnsi="inherit" w:cs="Times New Roman"/>
                <w:color w:val="000000"/>
                <w:sz w:val="21"/>
                <w:szCs w:val="21"/>
                <w:bdr w:val="none" w:sz="0" w:space="0" w:color="auto" w:frame="1"/>
                <w:lang w:eastAsia="uk-UA"/>
              </w:rPr>
              <w:t xml:space="preserve"> 100 </w:t>
            </w:r>
            <w:proofErr w:type="spellStart"/>
            <w:r w:rsidRPr="00437CE1">
              <w:rPr>
                <w:rFonts w:ascii="inherit" w:eastAsia="Times New Roman" w:hAnsi="inherit" w:cs="Times New Roman"/>
                <w:color w:val="000000"/>
                <w:sz w:val="21"/>
                <w:szCs w:val="21"/>
                <w:bdr w:val="none" w:sz="0" w:space="0" w:color="auto" w:frame="1"/>
                <w:lang w:eastAsia="uk-UA"/>
              </w:rPr>
              <w:t>mOhm</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and</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about</w:t>
            </w:r>
            <w:proofErr w:type="spellEnd"/>
            <w:r w:rsidRPr="00437CE1">
              <w:rPr>
                <w:rFonts w:ascii="inherit" w:eastAsia="Times New Roman" w:hAnsi="inherit" w:cs="Times New Roman"/>
                <w:color w:val="000000"/>
                <w:sz w:val="21"/>
                <w:szCs w:val="21"/>
                <w:bdr w:val="none" w:sz="0" w:space="0" w:color="auto" w:frame="1"/>
                <w:lang w:eastAsia="uk-UA"/>
              </w:rPr>
              <w:t xml:space="preserve"> 1.3 A*/</w:t>
            </w:r>
          </w:p>
          <w:p w14:paraId="24158744"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lang w:eastAsia="uk-UA"/>
              </w:rPr>
              <w:t> </w:t>
            </w:r>
          </w:p>
          <w:p w14:paraId="68F2F2FF"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xml:space="preserve">  ina226.setResistorRange(0.1, 1.3); // </w:t>
            </w:r>
            <w:proofErr w:type="spellStart"/>
            <w:r w:rsidRPr="00437CE1">
              <w:rPr>
                <w:rFonts w:ascii="inherit" w:eastAsia="Times New Roman" w:hAnsi="inherit" w:cs="Times New Roman"/>
                <w:color w:val="000000"/>
                <w:sz w:val="21"/>
                <w:szCs w:val="21"/>
                <w:bdr w:val="none" w:sz="0" w:space="0" w:color="auto" w:frame="1"/>
                <w:lang w:eastAsia="uk-UA"/>
              </w:rPr>
              <w:t>choose</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resistor</w:t>
            </w:r>
            <w:proofErr w:type="spellEnd"/>
            <w:r w:rsidRPr="00437CE1">
              <w:rPr>
                <w:rFonts w:ascii="inherit" w:eastAsia="Times New Roman" w:hAnsi="inherit" w:cs="Times New Roman"/>
                <w:color w:val="000000"/>
                <w:sz w:val="21"/>
                <w:szCs w:val="21"/>
                <w:bdr w:val="none" w:sz="0" w:space="0" w:color="auto" w:frame="1"/>
                <w:lang w:eastAsia="uk-UA"/>
              </w:rPr>
              <w:t xml:space="preserve"> 0.1 </w:t>
            </w:r>
            <w:proofErr w:type="spellStart"/>
            <w:r w:rsidRPr="00437CE1">
              <w:rPr>
                <w:rFonts w:ascii="inherit" w:eastAsia="Times New Roman" w:hAnsi="inherit" w:cs="Times New Roman"/>
                <w:color w:val="000000"/>
                <w:sz w:val="21"/>
                <w:szCs w:val="21"/>
                <w:bdr w:val="none" w:sz="0" w:space="0" w:color="auto" w:frame="1"/>
                <w:lang w:eastAsia="uk-UA"/>
              </w:rPr>
              <w:t>Ohm</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and</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gain</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range</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up</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to</w:t>
            </w:r>
            <w:proofErr w:type="spellEnd"/>
            <w:r w:rsidRPr="00437CE1">
              <w:rPr>
                <w:rFonts w:ascii="inherit" w:eastAsia="Times New Roman" w:hAnsi="inherit" w:cs="Times New Roman"/>
                <w:color w:val="000000"/>
                <w:sz w:val="21"/>
                <w:szCs w:val="21"/>
                <w:bdr w:val="none" w:sz="0" w:space="0" w:color="auto" w:frame="1"/>
                <w:lang w:eastAsia="uk-UA"/>
              </w:rPr>
              <w:t xml:space="preserve"> 1.3A</w:t>
            </w:r>
          </w:p>
          <w:p w14:paraId="4B6122C9"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lang w:eastAsia="uk-UA"/>
              </w:rPr>
              <w:t> </w:t>
            </w:r>
          </w:p>
          <w:p w14:paraId="6880666A"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xml:space="preserve">  /* </w:t>
            </w:r>
            <w:proofErr w:type="spellStart"/>
            <w:r w:rsidRPr="00437CE1">
              <w:rPr>
                <w:rFonts w:ascii="inherit" w:eastAsia="Times New Roman" w:hAnsi="inherit" w:cs="Times New Roman"/>
                <w:color w:val="000000"/>
                <w:sz w:val="21"/>
                <w:szCs w:val="21"/>
                <w:bdr w:val="none" w:sz="0" w:space="0" w:color="auto" w:frame="1"/>
                <w:lang w:eastAsia="uk-UA"/>
              </w:rPr>
              <w:t>If</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the</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current</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values</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delivered</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by</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the</w:t>
            </w:r>
            <w:proofErr w:type="spellEnd"/>
            <w:r w:rsidRPr="00437CE1">
              <w:rPr>
                <w:rFonts w:ascii="inherit" w:eastAsia="Times New Roman" w:hAnsi="inherit" w:cs="Times New Roman"/>
                <w:color w:val="000000"/>
                <w:sz w:val="21"/>
                <w:szCs w:val="21"/>
                <w:bdr w:val="none" w:sz="0" w:space="0" w:color="auto" w:frame="1"/>
                <w:lang w:eastAsia="uk-UA"/>
              </w:rPr>
              <w:t xml:space="preserve"> INA226 </w:t>
            </w:r>
            <w:proofErr w:type="spellStart"/>
            <w:r w:rsidRPr="00437CE1">
              <w:rPr>
                <w:rFonts w:ascii="inherit" w:eastAsia="Times New Roman" w:hAnsi="inherit" w:cs="Times New Roman"/>
                <w:color w:val="000000"/>
                <w:sz w:val="21"/>
                <w:szCs w:val="21"/>
                <w:bdr w:val="none" w:sz="0" w:space="0" w:color="auto" w:frame="1"/>
                <w:lang w:eastAsia="uk-UA"/>
              </w:rPr>
              <w:t>differ</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by</w:t>
            </w:r>
            <w:proofErr w:type="spellEnd"/>
            <w:r w:rsidRPr="00437CE1">
              <w:rPr>
                <w:rFonts w:ascii="inherit" w:eastAsia="Times New Roman" w:hAnsi="inherit" w:cs="Times New Roman"/>
                <w:color w:val="000000"/>
                <w:sz w:val="21"/>
                <w:szCs w:val="21"/>
                <w:bdr w:val="none" w:sz="0" w:space="0" w:color="auto" w:frame="1"/>
                <w:lang w:eastAsia="uk-UA"/>
              </w:rPr>
              <w:t xml:space="preserve"> a </w:t>
            </w:r>
            <w:proofErr w:type="spellStart"/>
            <w:r w:rsidRPr="00437CE1">
              <w:rPr>
                <w:rFonts w:ascii="inherit" w:eastAsia="Times New Roman" w:hAnsi="inherit" w:cs="Times New Roman"/>
                <w:color w:val="000000"/>
                <w:sz w:val="21"/>
                <w:szCs w:val="21"/>
                <w:bdr w:val="none" w:sz="0" w:space="0" w:color="auto" w:frame="1"/>
                <w:lang w:eastAsia="uk-UA"/>
              </w:rPr>
              <w:t>constant</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factor</w:t>
            </w:r>
            <w:proofErr w:type="spellEnd"/>
          </w:p>
          <w:p w14:paraId="20E5D1D8"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from</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values</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obtained</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with</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calibrated</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equipment</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you</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can</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define</w:t>
            </w:r>
            <w:proofErr w:type="spellEnd"/>
            <w:r w:rsidRPr="00437CE1">
              <w:rPr>
                <w:rFonts w:ascii="inherit" w:eastAsia="Times New Roman" w:hAnsi="inherit" w:cs="Times New Roman"/>
                <w:color w:val="000000"/>
                <w:sz w:val="21"/>
                <w:szCs w:val="21"/>
                <w:bdr w:val="none" w:sz="0" w:space="0" w:color="auto" w:frame="1"/>
                <w:lang w:eastAsia="uk-UA"/>
              </w:rPr>
              <w:t xml:space="preserve"> a </w:t>
            </w:r>
            <w:proofErr w:type="spellStart"/>
            <w:r w:rsidRPr="00437CE1">
              <w:rPr>
                <w:rFonts w:ascii="inherit" w:eastAsia="Times New Roman" w:hAnsi="inherit" w:cs="Times New Roman"/>
                <w:color w:val="000000"/>
                <w:sz w:val="21"/>
                <w:szCs w:val="21"/>
                <w:bdr w:val="none" w:sz="0" w:space="0" w:color="auto" w:frame="1"/>
                <w:lang w:eastAsia="uk-UA"/>
              </w:rPr>
              <w:t>correction</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factor</w:t>
            </w:r>
            <w:proofErr w:type="spellEnd"/>
            <w:r w:rsidRPr="00437CE1">
              <w:rPr>
                <w:rFonts w:ascii="inherit" w:eastAsia="Times New Roman" w:hAnsi="inherit" w:cs="Times New Roman"/>
                <w:color w:val="000000"/>
                <w:sz w:val="21"/>
                <w:szCs w:val="21"/>
                <w:bdr w:val="none" w:sz="0" w:space="0" w:color="auto" w:frame="1"/>
                <w:lang w:eastAsia="uk-UA"/>
              </w:rPr>
              <w:t>.</w:t>
            </w:r>
          </w:p>
          <w:p w14:paraId="2BAFFD13"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Correction</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factor</w:t>
            </w:r>
            <w:proofErr w:type="spellEnd"/>
            <w:r w:rsidRPr="00437CE1">
              <w:rPr>
                <w:rFonts w:ascii="inherit" w:eastAsia="Times New Roman" w:hAnsi="inherit" w:cs="Times New Roman"/>
                <w:color w:val="000000"/>
                <w:sz w:val="21"/>
                <w:szCs w:val="21"/>
                <w:bdr w:val="none" w:sz="0" w:space="0" w:color="auto" w:frame="1"/>
                <w:lang w:eastAsia="uk-UA"/>
              </w:rPr>
              <w:t xml:space="preserve"> = </w:t>
            </w:r>
            <w:proofErr w:type="spellStart"/>
            <w:r w:rsidRPr="00437CE1">
              <w:rPr>
                <w:rFonts w:ascii="inherit" w:eastAsia="Times New Roman" w:hAnsi="inherit" w:cs="Times New Roman"/>
                <w:color w:val="000000"/>
                <w:sz w:val="21"/>
                <w:szCs w:val="21"/>
                <w:bdr w:val="none" w:sz="0" w:space="0" w:color="auto" w:frame="1"/>
                <w:lang w:eastAsia="uk-UA"/>
              </w:rPr>
              <w:t>current</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delivered</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from</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calibrated</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equipment</w:t>
            </w:r>
            <w:proofErr w:type="spellEnd"/>
            <w:r w:rsidRPr="00437CE1">
              <w:rPr>
                <w:rFonts w:ascii="inherit" w:eastAsia="Times New Roman" w:hAnsi="inherit" w:cs="Times New Roman"/>
                <w:color w:val="000000"/>
                <w:sz w:val="21"/>
                <w:szCs w:val="21"/>
                <w:bdr w:val="none" w:sz="0" w:space="0" w:color="auto" w:frame="1"/>
                <w:lang w:eastAsia="uk-UA"/>
              </w:rPr>
              <w:t xml:space="preserve"> / </w:t>
            </w:r>
            <w:proofErr w:type="spellStart"/>
            <w:r w:rsidRPr="00437CE1">
              <w:rPr>
                <w:rFonts w:ascii="inherit" w:eastAsia="Times New Roman" w:hAnsi="inherit" w:cs="Times New Roman"/>
                <w:color w:val="000000"/>
                <w:sz w:val="21"/>
                <w:szCs w:val="21"/>
                <w:bdr w:val="none" w:sz="0" w:space="0" w:color="auto" w:frame="1"/>
                <w:lang w:eastAsia="uk-UA"/>
              </w:rPr>
              <w:t>current</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delivered</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by</w:t>
            </w:r>
            <w:proofErr w:type="spellEnd"/>
            <w:r w:rsidRPr="00437CE1">
              <w:rPr>
                <w:rFonts w:ascii="inherit" w:eastAsia="Times New Roman" w:hAnsi="inherit" w:cs="Times New Roman"/>
                <w:color w:val="000000"/>
                <w:sz w:val="21"/>
                <w:szCs w:val="21"/>
                <w:bdr w:val="none" w:sz="0" w:space="0" w:color="auto" w:frame="1"/>
                <w:lang w:eastAsia="uk-UA"/>
              </w:rPr>
              <w:t xml:space="preserve"> INA226*/</w:t>
            </w:r>
          </w:p>
          <w:p w14:paraId="198C7ED2"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lang w:eastAsia="uk-UA"/>
              </w:rPr>
              <w:t> </w:t>
            </w:r>
          </w:p>
          <w:p w14:paraId="3DEA0B9E"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ina226.setCorrectionFactor(0.93);</w:t>
            </w:r>
          </w:p>
          <w:p w14:paraId="56CC7142"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lang w:eastAsia="uk-UA"/>
              </w:rPr>
              <w:t> </w:t>
            </w:r>
          </w:p>
          <w:p w14:paraId="7C21C80A"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Serial.println</w:t>
            </w:r>
            <w:proofErr w:type="spellEnd"/>
            <w:r w:rsidRPr="00437CE1">
              <w:rPr>
                <w:rFonts w:ascii="inherit" w:eastAsia="Times New Roman" w:hAnsi="inherit" w:cs="Times New Roman"/>
                <w:color w:val="000000"/>
                <w:sz w:val="21"/>
                <w:szCs w:val="21"/>
                <w:bdr w:val="none" w:sz="0" w:space="0" w:color="auto" w:frame="1"/>
                <w:lang w:eastAsia="uk-UA"/>
              </w:rPr>
              <w:t xml:space="preserve">("INA226 </w:t>
            </w:r>
            <w:proofErr w:type="spellStart"/>
            <w:r w:rsidRPr="00437CE1">
              <w:rPr>
                <w:rFonts w:ascii="inherit" w:eastAsia="Times New Roman" w:hAnsi="inherit" w:cs="Times New Roman"/>
                <w:color w:val="000000"/>
                <w:sz w:val="21"/>
                <w:szCs w:val="21"/>
                <w:bdr w:val="none" w:sz="0" w:space="0" w:color="auto" w:frame="1"/>
                <w:lang w:eastAsia="uk-UA"/>
              </w:rPr>
              <w:t>Current</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Sensor</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Example</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Sketch</w:t>
            </w:r>
            <w:proofErr w:type="spellEnd"/>
            <w:r w:rsidRPr="00437CE1">
              <w:rPr>
                <w:rFonts w:ascii="inherit" w:eastAsia="Times New Roman" w:hAnsi="inherit" w:cs="Times New Roman"/>
                <w:color w:val="000000"/>
                <w:sz w:val="21"/>
                <w:szCs w:val="21"/>
                <w:bdr w:val="none" w:sz="0" w:space="0" w:color="auto" w:frame="1"/>
                <w:lang w:eastAsia="uk-UA"/>
              </w:rPr>
              <w:t xml:space="preserve"> - </w:t>
            </w:r>
            <w:proofErr w:type="spellStart"/>
            <w:r w:rsidRPr="00437CE1">
              <w:rPr>
                <w:rFonts w:ascii="inherit" w:eastAsia="Times New Roman" w:hAnsi="inherit" w:cs="Times New Roman"/>
                <w:color w:val="000000"/>
                <w:sz w:val="21"/>
                <w:szCs w:val="21"/>
                <w:bdr w:val="none" w:sz="0" w:space="0" w:color="auto" w:frame="1"/>
                <w:lang w:eastAsia="uk-UA"/>
              </w:rPr>
              <w:t>Continuous</w:t>
            </w:r>
            <w:proofErr w:type="spellEnd"/>
            <w:r w:rsidRPr="00437CE1">
              <w:rPr>
                <w:rFonts w:ascii="inherit" w:eastAsia="Times New Roman" w:hAnsi="inherit" w:cs="Times New Roman"/>
                <w:color w:val="000000"/>
                <w:sz w:val="21"/>
                <w:szCs w:val="21"/>
                <w:bdr w:val="none" w:sz="0" w:space="0" w:color="auto" w:frame="1"/>
                <w:lang w:eastAsia="uk-UA"/>
              </w:rPr>
              <w:t>");</w:t>
            </w:r>
          </w:p>
          <w:p w14:paraId="37042A62"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lang w:eastAsia="uk-UA"/>
              </w:rPr>
              <w:t> </w:t>
            </w:r>
          </w:p>
          <w:p w14:paraId="35DACA18"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lastRenderedPageBreak/>
              <w:t>  ina226.waitUntilConversionCompleted(); //</w:t>
            </w:r>
            <w:proofErr w:type="spellStart"/>
            <w:r w:rsidRPr="00437CE1">
              <w:rPr>
                <w:rFonts w:ascii="inherit" w:eastAsia="Times New Roman" w:hAnsi="inherit" w:cs="Times New Roman"/>
                <w:color w:val="000000"/>
                <w:sz w:val="21"/>
                <w:szCs w:val="21"/>
                <w:bdr w:val="none" w:sz="0" w:space="0" w:color="auto" w:frame="1"/>
                <w:lang w:eastAsia="uk-UA"/>
              </w:rPr>
              <w:t>if</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you</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comment</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this</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line</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the</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first</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data</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might</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be</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zero</w:t>
            </w:r>
            <w:proofErr w:type="spellEnd"/>
          </w:p>
          <w:p w14:paraId="2587C20D"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lang w:eastAsia="uk-UA"/>
              </w:rPr>
              <w:t> </w:t>
            </w:r>
          </w:p>
          <w:p w14:paraId="642C4390"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Serial.println</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Connecting</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to</w:t>
            </w:r>
            <w:proofErr w:type="spellEnd"/>
            <w:r w:rsidRPr="00437CE1">
              <w:rPr>
                <w:rFonts w:ascii="inherit" w:eastAsia="Times New Roman" w:hAnsi="inherit" w:cs="Times New Roman"/>
                <w:color w:val="000000"/>
                <w:sz w:val="21"/>
                <w:szCs w:val="21"/>
                <w:bdr w:val="none" w:sz="0" w:space="0" w:color="auto" w:frame="1"/>
                <w:lang w:eastAsia="uk-UA"/>
              </w:rPr>
              <w:t xml:space="preserve"> ");</w:t>
            </w:r>
          </w:p>
          <w:p w14:paraId="1128D929"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Serial.println</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ssid</w:t>
            </w:r>
            <w:proofErr w:type="spellEnd"/>
            <w:r w:rsidRPr="00437CE1">
              <w:rPr>
                <w:rFonts w:ascii="inherit" w:eastAsia="Times New Roman" w:hAnsi="inherit" w:cs="Times New Roman"/>
                <w:color w:val="000000"/>
                <w:sz w:val="21"/>
                <w:szCs w:val="21"/>
                <w:bdr w:val="none" w:sz="0" w:space="0" w:color="auto" w:frame="1"/>
                <w:lang w:eastAsia="uk-UA"/>
              </w:rPr>
              <w:t>);</w:t>
            </w:r>
          </w:p>
          <w:p w14:paraId="671FB84F"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WiFi.begin</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ssid</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pass</w:t>
            </w:r>
            <w:proofErr w:type="spellEnd"/>
            <w:r w:rsidRPr="00437CE1">
              <w:rPr>
                <w:rFonts w:ascii="inherit" w:eastAsia="Times New Roman" w:hAnsi="inherit" w:cs="Times New Roman"/>
                <w:color w:val="000000"/>
                <w:sz w:val="21"/>
                <w:szCs w:val="21"/>
                <w:bdr w:val="none" w:sz="0" w:space="0" w:color="auto" w:frame="1"/>
                <w:lang w:eastAsia="uk-UA"/>
              </w:rPr>
              <w:t>);</w:t>
            </w:r>
          </w:p>
          <w:p w14:paraId="46EE944D"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
          <w:p w14:paraId="49BC3380"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while</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WiFi.status</w:t>
            </w:r>
            <w:proofErr w:type="spellEnd"/>
            <w:r w:rsidRPr="00437CE1">
              <w:rPr>
                <w:rFonts w:ascii="inherit" w:eastAsia="Times New Roman" w:hAnsi="inherit" w:cs="Times New Roman"/>
                <w:color w:val="000000"/>
                <w:sz w:val="21"/>
                <w:szCs w:val="21"/>
                <w:bdr w:val="none" w:sz="0" w:space="0" w:color="auto" w:frame="1"/>
                <w:lang w:eastAsia="uk-UA"/>
              </w:rPr>
              <w:t>()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WL_CONNECTED)</w:t>
            </w:r>
          </w:p>
          <w:p w14:paraId="5410940F"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
          <w:p w14:paraId="1B0CE622"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delay</w:t>
            </w:r>
            <w:proofErr w:type="spellEnd"/>
            <w:r w:rsidRPr="00437CE1">
              <w:rPr>
                <w:rFonts w:ascii="inherit" w:eastAsia="Times New Roman" w:hAnsi="inherit" w:cs="Times New Roman"/>
                <w:color w:val="000000"/>
                <w:sz w:val="21"/>
                <w:szCs w:val="21"/>
                <w:bdr w:val="none" w:sz="0" w:space="0" w:color="auto" w:frame="1"/>
                <w:lang w:eastAsia="uk-UA"/>
              </w:rPr>
              <w:t>(100);</w:t>
            </w:r>
          </w:p>
          <w:p w14:paraId="58E5624B"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Serial.print</w:t>
            </w:r>
            <w:proofErr w:type="spellEnd"/>
            <w:r w:rsidRPr="00437CE1">
              <w:rPr>
                <w:rFonts w:ascii="inherit" w:eastAsia="Times New Roman" w:hAnsi="inherit" w:cs="Times New Roman"/>
                <w:color w:val="000000"/>
                <w:sz w:val="21"/>
                <w:szCs w:val="21"/>
                <w:bdr w:val="none" w:sz="0" w:space="0" w:color="auto" w:frame="1"/>
                <w:lang w:eastAsia="uk-UA"/>
              </w:rPr>
              <w:t>("*");</w:t>
            </w:r>
          </w:p>
          <w:p w14:paraId="72F8BD12"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
          <w:p w14:paraId="4B7A55F9"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Serial.println</w:t>
            </w:r>
            <w:proofErr w:type="spellEnd"/>
            <w:r w:rsidRPr="00437CE1">
              <w:rPr>
                <w:rFonts w:ascii="inherit" w:eastAsia="Times New Roman" w:hAnsi="inherit" w:cs="Times New Roman"/>
                <w:color w:val="000000"/>
                <w:sz w:val="21"/>
                <w:szCs w:val="21"/>
                <w:bdr w:val="none" w:sz="0" w:space="0" w:color="auto" w:frame="1"/>
                <w:lang w:eastAsia="uk-UA"/>
              </w:rPr>
              <w:t>("");</w:t>
            </w:r>
          </w:p>
          <w:p w14:paraId="2F4103CE"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Serial.println</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WiFi</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connected</w:t>
            </w:r>
            <w:proofErr w:type="spellEnd"/>
            <w:r w:rsidRPr="00437CE1">
              <w:rPr>
                <w:rFonts w:ascii="inherit" w:eastAsia="Times New Roman" w:hAnsi="inherit" w:cs="Times New Roman"/>
                <w:color w:val="000000"/>
                <w:sz w:val="21"/>
                <w:szCs w:val="21"/>
                <w:bdr w:val="none" w:sz="0" w:space="0" w:color="auto" w:frame="1"/>
                <w:lang w:eastAsia="uk-UA"/>
              </w:rPr>
              <w:t>");</w:t>
            </w:r>
          </w:p>
          <w:p w14:paraId="6C3BC136"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w:t>
            </w:r>
          </w:p>
          <w:p w14:paraId="4B702A7B"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lang w:eastAsia="uk-UA"/>
              </w:rPr>
              <w:t> </w:t>
            </w:r>
          </w:p>
          <w:p w14:paraId="291A7FE2"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proofErr w:type="spellStart"/>
            <w:r w:rsidRPr="00437CE1">
              <w:rPr>
                <w:rFonts w:ascii="inherit" w:eastAsia="Times New Roman" w:hAnsi="inherit" w:cs="Times New Roman"/>
                <w:color w:val="000000"/>
                <w:sz w:val="21"/>
                <w:szCs w:val="21"/>
                <w:bdr w:val="none" w:sz="0" w:space="0" w:color="auto" w:frame="1"/>
                <w:lang w:eastAsia="uk-UA"/>
              </w:rPr>
              <w:t>void</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loop</w:t>
            </w:r>
            <w:proofErr w:type="spellEnd"/>
            <w:r w:rsidRPr="00437CE1">
              <w:rPr>
                <w:rFonts w:ascii="inherit" w:eastAsia="Times New Roman" w:hAnsi="inherit" w:cs="Times New Roman"/>
                <w:color w:val="000000"/>
                <w:sz w:val="21"/>
                <w:szCs w:val="21"/>
                <w:bdr w:val="none" w:sz="0" w:space="0" w:color="auto" w:frame="1"/>
                <w:lang w:eastAsia="uk-UA"/>
              </w:rPr>
              <w:t>()</w:t>
            </w:r>
          </w:p>
          <w:p w14:paraId="78A8DAB6"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w:t>
            </w:r>
          </w:p>
          <w:p w14:paraId="00DB819D"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float</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shuntVoltage_mV</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0.0;</w:t>
            </w:r>
          </w:p>
          <w:p w14:paraId="00082381"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float</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loadVoltage_V</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0.0;</w:t>
            </w:r>
          </w:p>
          <w:p w14:paraId="5346B992"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float</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batteryVoltage_V</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0.0;</w:t>
            </w:r>
          </w:p>
          <w:p w14:paraId="5B49F3BC"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float</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current_mA</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0.0;</w:t>
            </w:r>
          </w:p>
          <w:p w14:paraId="3F1850E2"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float</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power_mW</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0.0;</w:t>
            </w:r>
          </w:p>
          <w:p w14:paraId="22E3C2EC"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lang w:eastAsia="uk-UA"/>
              </w:rPr>
              <w:t> </w:t>
            </w:r>
          </w:p>
          <w:p w14:paraId="16B9A2E4"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ina226.readAndClearFlags();</w:t>
            </w:r>
          </w:p>
          <w:p w14:paraId="6AAABF6B"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shuntVoltage_mV</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ina226.getShuntVoltage_mV();</w:t>
            </w:r>
          </w:p>
          <w:p w14:paraId="337E6DB9"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batteryVoltage_V</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ina226.getBusVoltage_V();</w:t>
            </w:r>
          </w:p>
          <w:p w14:paraId="144423BB"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current_mA</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ina226.getCurrent_mA();</w:t>
            </w:r>
          </w:p>
          <w:p w14:paraId="151B8864"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power_mW</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ina226.getBusPower();</w:t>
            </w:r>
          </w:p>
          <w:p w14:paraId="5C4C146E"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loadVoltage_V</w:t>
            </w:r>
            <w:proofErr w:type="spellEnd"/>
            <w:r w:rsidRPr="00437CE1">
              <w:rPr>
                <w:rFonts w:ascii="inherit" w:eastAsia="Times New Roman" w:hAnsi="inherit" w:cs="Times New Roman"/>
                <w:color w:val="000000"/>
                <w:sz w:val="21"/>
                <w:szCs w:val="21"/>
                <w:bdr w:val="none" w:sz="0" w:space="0" w:color="auto" w:frame="1"/>
                <w:lang w:eastAsia="uk-UA"/>
              </w:rPr>
              <w:t>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batteryVoltage_V</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shuntVoltage_mV</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1000);</w:t>
            </w:r>
          </w:p>
          <w:p w14:paraId="6DB8B153"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lang w:eastAsia="uk-UA"/>
              </w:rPr>
              <w:t> </w:t>
            </w:r>
          </w:p>
          <w:p w14:paraId="6177B689"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lang w:eastAsia="uk-UA"/>
              </w:rPr>
              <w:t> </w:t>
            </w:r>
          </w:p>
          <w:p w14:paraId="48A28980"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Serial.print</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Battery</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Voltage</w:t>
            </w:r>
            <w:proofErr w:type="spellEnd"/>
            <w:r w:rsidRPr="00437CE1">
              <w:rPr>
                <w:rFonts w:ascii="inherit" w:eastAsia="Times New Roman" w:hAnsi="inherit" w:cs="Times New Roman"/>
                <w:color w:val="000000"/>
                <w:sz w:val="21"/>
                <w:szCs w:val="21"/>
                <w:bdr w:val="none" w:sz="0" w:space="0" w:color="auto" w:frame="1"/>
                <w:lang w:eastAsia="uk-UA"/>
              </w:rPr>
              <w:t>");</w:t>
            </w:r>
          </w:p>
          <w:p w14:paraId="1E81C446"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Serial.print</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batteryVoltage_V</w:t>
            </w:r>
            <w:proofErr w:type="spellEnd"/>
            <w:r w:rsidRPr="00437CE1">
              <w:rPr>
                <w:rFonts w:ascii="inherit" w:eastAsia="Times New Roman" w:hAnsi="inherit" w:cs="Times New Roman"/>
                <w:color w:val="000000"/>
                <w:sz w:val="21"/>
                <w:szCs w:val="21"/>
                <w:bdr w:val="none" w:sz="0" w:space="0" w:color="auto" w:frame="1"/>
                <w:lang w:eastAsia="uk-UA"/>
              </w:rPr>
              <w:t>);</w:t>
            </w:r>
          </w:p>
          <w:p w14:paraId="735383EC"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Serial.println</w:t>
            </w:r>
            <w:proofErr w:type="spellEnd"/>
            <w:r w:rsidRPr="00437CE1">
              <w:rPr>
                <w:rFonts w:ascii="inherit" w:eastAsia="Times New Roman" w:hAnsi="inherit" w:cs="Times New Roman"/>
                <w:color w:val="000000"/>
                <w:sz w:val="21"/>
                <w:szCs w:val="21"/>
                <w:bdr w:val="none" w:sz="0" w:space="0" w:color="auto" w:frame="1"/>
                <w:lang w:eastAsia="uk-UA"/>
              </w:rPr>
              <w:t>("V");</w:t>
            </w:r>
          </w:p>
          <w:p w14:paraId="65F8F469"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lang w:eastAsia="uk-UA"/>
              </w:rPr>
              <w:t> </w:t>
            </w:r>
          </w:p>
          <w:p w14:paraId="1AC54DC4"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Serial.print</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Load</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Voltage</w:t>
            </w:r>
            <w:proofErr w:type="spellEnd"/>
            <w:r w:rsidRPr="00437CE1">
              <w:rPr>
                <w:rFonts w:ascii="inherit" w:eastAsia="Times New Roman" w:hAnsi="inherit" w:cs="Times New Roman"/>
                <w:color w:val="000000"/>
                <w:sz w:val="21"/>
                <w:szCs w:val="21"/>
                <w:bdr w:val="none" w:sz="0" w:space="0" w:color="auto" w:frame="1"/>
                <w:lang w:eastAsia="uk-UA"/>
              </w:rPr>
              <w:t>: ");</w:t>
            </w:r>
          </w:p>
          <w:p w14:paraId="1E452814"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Serial.print</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loadVoltage_V</w:t>
            </w:r>
            <w:proofErr w:type="spellEnd"/>
            <w:r w:rsidRPr="00437CE1">
              <w:rPr>
                <w:rFonts w:ascii="inherit" w:eastAsia="Times New Roman" w:hAnsi="inherit" w:cs="Times New Roman"/>
                <w:color w:val="000000"/>
                <w:sz w:val="21"/>
                <w:szCs w:val="21"/>
                <w:bdr w:val="none" w:sz="0" w:space="0" w:color="auto" w:frame="1"/>
                <w:lang w:eastAsia="uk-UA"/>
              </w:rPr>
              <w:t>);</w:t>
            </w:r>
          </w:p>
          <w:p w14:paraId="5E1F52DE"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Serial.println</w:t>
            </w:r>
            <w:proofErr w:type="spellEnd"/>
            <w:r w:rsidRPr="00437CE1">
              <w:rPr>
                <w:rFonts w:ascii="inherit" w:eastAsia="Times New Roman" w:hAnsi="inherit" w:cs="Times New Roman"/>
                <w:color w:val="000000"/>
                <w:sz w:val="21"/>
                <w:szCs w:val="21"/>
                <w:bdr w:val="none" w:sz="0" w:space="0" w:color="auto" w:frame="1"/>
                <w:lang w:eastAsia="uk-UA"/>
              </w:rPr>
              <w:t>("V");</w:t>
            </w:r>
          </w:p>
          <w:p w14:paraId="72BAF30D"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lang w:eastAsia="uk-UA"/>
              </w:rPr>
              <w:t> </w:t>
            </w:r>
          </w:p>
          <w:p w14:paraId="090B22DA"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Serial.print</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Current</w:t>
            </w:r>
            <w:proofErr w:type="spellEnd"/>
            <w:r w:rsidRPr="00437CE1">
              <w:rPr>
                <w:rFonts w:ascii="inherit" w:eastAsia="Times New Roman" w:hAnsi="inherit" w:cs="Times New Roman"/>
                <w:color w:val="000000"/>
                <w:sz w:val="21"/>
                <w:szCs w:val="21"/>
                <w:bdr w:val="none" w:sz="0" w:space="0" w:color="auto" w:frame="1"/>
                <w:lang w:eastAsia="uk-UA"/>
              </w:rPr>
              <w:t>: ");</w:t>
            </w:r>
          </w:p>
          <w:p w14:paraId="0B44B2AE"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Serial.print</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current_mA</w:t>
            </w:r>
            <w:proofErr w:type="spellEnd"/>
            <w:r w:rsidRPr="00437CE1">
              <w:rPr>
                <w:rFonts w:ascii="inherit" w:eastAsia="Times New Roman" w:hAnsi="inherit" w:cs="Times New Roman"/>
                <w:color w:val="000000"/>
                <w:sz w:val="21"/>
                <w:szCs w:val="21"/>
                <w:bdr w:val="none" w:sz="0" w:space="0" w:color="auto" w:frame="1"/>
                <w:lang w:eastAsia="uk-UA"/>
              </w:rPr>
              <w:t>);</w:t>
            </w:r>
          </w:p>
          <w:p w14:paraId="65877A80"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Serial.println</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mA</w:t>
            </w:r>
            <w:proofErr w:type="spellEnd"/>
            <w:r w:rsidRPr="00437CE1">
              <w:rPr>
                <w:rFonts w:ascii="inherit" w:eastAsia="Times New Roman" w:hAnsi="inherit" w:cs="Times New Roman"/>
                <w:color w:val="000000"/>
                <w:sz w:val="21"/>
                <w:szCs w:val="21"/>
                <w:bdr w:val="none" w:sz="0" w:space="0" w:color="auto" w:frame="1"/>
                <w:lang w:eastAsia="uk-UA"/>
              </w:rPr>
              <w:t>");</w:t>
            </w:r>
          </w:p>
          <w:p w14:paraId="197370AC"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lang w:eastAsia="uk-UA"/>
              </w:rPr>
              <w:t> </w:t>
            </w:r>
          </w:p>
          <w:p w14:paraId="7CB626BC"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Serial.print</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Power</w:t>
            </w:r>
            <w:proofErr w:type="spellEnd"/>
            <w:r w:rsidRPr="00437CE1">
              <w:rPr>
                <w:rFonts w:ascii="inherit" w:eastAsia="Times New Roman" w:hAnsi="inherit" w:cs="Times New Roman"/>
                <w:color w:val="000000"/>
                <w:sz w:val="21"/>
                <w:szCs w:val="21"/>
                <w:bdr w:val="none" w:sz="0" w:space="0" w:color="auto" w:frame="1"/>
                <w:lang w:eastAsia="uk-UA"/>
              </w:rPr>
              <w:t>: ");</w:t>
            </w:r>
          </w:p>
          <w:p w14:paraId="72F8F999"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Serial.print</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power_mW</w:t>
            </w:r>
            <w:proofErr w:type="spellEnd"/>
            <w:r w:rsidRPr="00437CE1">
              <w:rPr>
                <w:rFonts w:ascii="inherit" w:eastAsia="Times New Roman" w:hAnsi="inherit" w:cs="Times New Roman"/>
                <w:color w:val="000000"/>
                <w:sz w:val="21"/>
                <w:szCs w:val="21"/>
                <w:bdr w:val="none" w:sz="0" w:space="0" w:color="auto" w:frame="1"/>
                <w:lang w:eastAsia="uk-UA"/>
              </w:rPr>
              <w:t>);</w:t>
            </w:r>
          </w:p>
          <w:p w14:paraId="548C53CC"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Serial.println</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mW</w:t>
            </w:r>
            <w:proofErr w:type="spellEnd"/>
            <w:r w:rsidRPr="00437CE1">
              <w:rPr>
                <w:rFonts w:ascii="inherit" w:eastAsia="Times New Roman" w:hAnsi="inherit" w:cs="Times New Roman"/>
                <w:color w:val="000000"/>
                <w:sz w:val="21"/>
                <w:szCs w:val="21"/>
                <w:bdr w:val="none" w:sz="0" w:space="0" w:color="auto" w:frame="1"/>
                <w:lang w:eastAsia="uk-UA"/>
              </w:rPr>
              <w:t>");</w:t>
            </w:r>
          </w:p>
          <w:p w14:paraId="2677A4A2"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lang w:eastAsia="uk-UA"/>
              </w:rPr>
              <w:t> </w:t>
            </w:r>
          </w:p>
          <w:p w14:paraId="56F3A76D"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if</w:t>
            </w:r>
            <w:proofErr w:type="spellEnd"/>
            <w:r w:rsidRPr="00437CE1">
              <w:rPr>
                <w:rFonts w:ascii="inherit" w:eastAsia="Times New Roman" w:hAnsi="inherit" w:cs="Times New Roman"/>
                <w:color w:val="000000"/>
                <w:sz w:val="21"/>
                <w:szCs w:val="21"/>
                <w:bdr w:val="none" w:sz="0" w:space="0" w:color="auto" w:frame="1"/>
                <w:lang w:eastAsia="uk-UA"/>
              </w:rPr>
              <w:t xml:space="preserve"> (!ina226.overflow)</w:t>
            </w:r>
          </w:p>
          <w:p w14:paraId="5C6AF2DD"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
          <w:p w14:paraId="0DF3E234"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Serial.println</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Values</w:t>
            </w:r>
            <w:proofErr w:type="spellEnd"/>
            <w:r w:rsidRPr="00437CE1">
              <w:rPr>
                <w:rFonts w:ascii="inherit" w:eastAsia="Times New Roman" w:hAnsi="inherit" w:cs="Times New Roman"/>
                <w:color w:val="000000"/>
                <w:sz w:val="21"/>
                <w:szCs w:val="21"/>
                <w:bdr w:val="none" w:sz="0" w:space="0" w:color="auto" w:frame="1"/>
                <w:lang w:eastAsia="uk-UA"/>
              </w:rPr>
              <w:t xml:space="preserve"> OK - </w:t>
            </w:r>
            <w:proofErr w:type="spellStart"/>
            <w:r w:rsidRPr="00437CE1">
              <w:rPr>
                <w:rFonts w:ascii="inherit" w:eastAsia="Times New Roman" w:hAnsi="inherit" w:cs="Times New Roman"/>
                <w:color w:val="000000"/>
                <w:sz w:val="21"/>
                <w:szCs w:val="21"/>
                <w:bdr w:val="none" w:sz="0" w:space="0" w:color="auto" w:frame="1"/>
                <w:lang w:eastAsia="uk-UA"/>
              </w:rPr>
              <w:t>no</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overflow</w:t>
            </w:r>
            <w:proofErr w:type="spellEnd"/>
            <w:r w:rsidRPr="00437CE1">
              <w:rPr>
                <w:rFonts w:ascii="inherit" w:eastAsia="Times New Roman" w:hAnsi="inherit" w:cs="Times New Roman"/>
                <w:color w:val="000000"/>
                <w:sz w:val="21"/>
                <w:szCs w:val="21"/>
                <w:bdr w:val="none" w:sz="0" w:space="0" w:color="auto" w:frame="1"/>
                <w:lang w:eastAsia="uk-UA"/>
              </w:rPr>
              <w:t>");</w:t>
            </w:r>
          </w:p>
          <w:p w14:paraId="6039972A"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
          <w:p w14:paraId="1C6921E4"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else</w:t>
            </w:r>
            <w:proofErr w:type="spellEnd"/>
          </w:p>
          <w:p w14:paraId="0845F66E"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
          <w:p w14:paraId="7F0BA230"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Serial.println</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Overflow</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Choose</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higher</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current</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range</w:t>
            </w:r>
            <w:proofErr w:type="spellEnd"/>
            <w:r w:rsidRPr="00437CE1">
              <w:rPr>
                <w:rFonts w:ascii="inherit" w:eastAsia="Times New Roman" w:hAnsi="inherit" w:cs="Times New Roman"/>
                <w:color w:val="000000"/>
                <w:sz w:val="21"/>
                <w:szCs w:val="21"/>
                <w:bdr w:val="none" w:sz="0" w:space="0" w:color="auto" w:frame="1"/>
                <w:lang w:eastAsia="uk-UA"/>
              </w:rPr>
              <w:t>");</w:t>
            </w:r>
          </w:p>
          <w:p w14:paraId="7C5A0F88"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
          <w:p w14:paraId="2612DD9A"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lang w:eastAsia="uk-UA"/>
              </w:rPr>
              <w:t> </w:t>
            </w:r>
          </w:p>
          <w:p w14:paraId="3CCC26E6"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if</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client.connect</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server</w:t>
            </w:r>
            <w:proofErr w:type="spellEnd"/>
            <w:r w:rsidRPr="00437CE1">
              <w:rPr>
                <w:rFonts w:ascii="inherit" w:eastAsia="Times New Roman" w:hAnsi="inherit" w:cs="Times New Roman"/>
                <w:color w:val="000000"/>
                <w:sz w:val="21"/>
                <w:szCs w:val="21"/>
                <w:bdr w:val="none" w:sz="0" w:space="0" w:color="auto" w:frame="1"/>
                <w:lang w:eastAsia="uk-UA"/>
              </w:rPr>
              <w:t>, 80)) {</w:t>
            </w:r>
          </w:p>
          <w:p w14:paraId="7EFD2A1B"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lang w:eastAsia="uk-UA"/>
              </w:rPr>
              <w:t> </w:t>
            </w:r>
          </w:p>
          <w:p w14:paraId="514544DE"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String</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postStr</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apiKey</w:t>
            </w:r>
            <w:proofErr w:type="spellEnd"/>
            <w:r w:rsidRPr="00437CE1">
              <w:rPr>
                <w:rFonts w:ascii="inherit" w:eastAsia="Times New Roman" w:hAnsi="inherit" w:cs="Times New Roman"/>
                <w:color w:val="000000"/>
                <w:sz w:val="21"/>
                <w:szCs w:val="21"/>
                <w:bdr w:val="none" w:sz="0" w:space="0" w:color="auto" w:frame="1"/>
                <w:lang w:eastAsia="uk-UA"/>
              </w:rPr>
              <w:t>;</w:t>
            </w:r>
          </w:p>
          <w:p w14:paraId="696FEA9D"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postStr</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"&amp;field1=";</w:t>
            </w:r>
          </w:p>
          <w:p w14:paraId="05886D71"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postStr</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String</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batteryVoltage_V</w:t>
            </w:r>
            <w:proofErr w:type="spellEnd"/>
            <w:r w:rsidRPr="00437CE1">
              <w:rPr>
                <w:rFonts w:ascii="inherit" w:eastAsia="Times New Roman" w:hAnsi="inherit" w:cs="Times New Roman"/>
                <w:color w:val="000000"/>
                <w:sz w:val="21"/>
                <w:szCs w:val="21"/>
                <w:bdr w:val="none" w:sz="0" w:space="0" w:color="auto" w:frame="1"/>
                <w:lang w:eastAsia="uk-UA"/>
              </w:rPr>
              <w:t>);</w:t>
            </w:r>
          </w:p>
          <w:p w14:paraId="5DDB4ACF"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lastRenderedPageBreak/>
              <w:t>    </w:t>
            </w:r>
            <w:proofErr w:type="spellStart"/>
            <w:r w:rsidRPr="00437CE1">
              <w:rPr>
                <w:rFonts w:ascii="inherit" w:eastAsia="Times New Roman" w:hAnsi="inherit" w:cs="Times New Roman"/>
                <w:color w:val="000000"/>
                <w:sz w:val="21"/>
                <w:szCs w:val="21"/>
                <w:bdr w:val="none" w:sz="0" w:space="0" w:color="auto" w:frame="1"/>
                <w:lang w:eastAsia="uk-UA"/>
              </w:rPr>
              <w:t>postStr</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"&amp;field2=";</w:t>
            </w:r>
          </w:p>
          <w:p w14:paraId="40D1E155"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postStr</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String</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loadVoltage_V</w:t>
            </w:r>
            <w:proofErr w:type="spellEnd"/>
            <w:r w:rsidRPr="00437CE1">
              <w:rPr>
                <w:rFonts w:ascii="inherit" w:eastAsia="Times New Roman" w:hAnsi="inherit" w:cs="Times New Roman"/>
                <w:color w:val="000000"/>
                <w:sz w:val="21"/>
                <w:szCs w:val="21"/>
                <w:bdr w:val="none" w:sz="0" w:space="0" w:color="auto" w:frame="1"/>
                <w:lang w:eastAsia="uk-UA"/>
              </w:rPr>
              <w:t>);</w:t>
            </w:r>
          </w:p>
          <w:p w14:paraId="4EBE5691"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postStr</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"&amp;field3=";</w:t>
            </w:r>
          </w:p>
          <w:p w14:paraId="770BC699"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postStr</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String</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current_mA</w:t>
            </w:r>
            <w:proofErr w:type="spellEnd"/>
            <w:r w:rsidRPr="00437CE1">
              <w:rPr>
                <w:rFonts w:ascii="inherit" w:eastAsia="Times New Roman" w:hAnsi="inherit" w:cs="Times New Roman"/>
                <w:color w:val="000000"/>
                <w:sz w:val="21"/>
                <w:szCs w:val="21"/>
                <w:bdr w:val="none" w:sz="0" w:space="0" w:color="auto" w:frame="1"/>
                <w:lang w:eastAsia="uk-UA"/>
              </w:rPr>
              <w:t>);</w:t>
            </w:r>
          </w:p>
          <w:p w14:paraId="19CED831"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postStr</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"&amp;field4=";</w:t>
            </w:r>
          </w:p>
          <w:p w14:paraId="2F4885FA"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postStr</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String</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power_mW</w:t>
            </w:r>
            <w:proofErr w:type="spellEnd"/>
            <w:r w:rsidRPr="00437CE1">
              <w:rPr>
                <w:rFonts w:ascii="inherit" w:eastAsia="Times New Roman" w:hAnsi="inherit" w:cs="Times New Roman"/>
                <w:color w:val="000000"/>
                <w:sz w:val="21"/>
                <w:szCs w:val="21"/>
                <w:bdr w:val="none" w:sz="0" w:space="0" w:color="auto" w:frame="1"/>
                <w:lang w:eastAsia="uk-UA"/>
              </w:rPr>
              <w:t>);</w:t>
            </w:r>
          </w:p>
          <w:p w14:paraId="0C4887D0"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postStr</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"\r\n\r\n\r\n\r\n";</w:t>
            </w:r>
          </w:p>
          <w:p w14:paraId="558EEEAF"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lang w:eastAsia="uk-UA"/>
              </w:rPr>
              <w:t> </w:t>
            </w:r>
          </w:p>
          <w:p w14:paraId="67678B49"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client.print</w:t>
            </w:r>
            <w:proofErr w:type="spellEnd"/>
            <w:r w:rsidRPr="00437CE1">
              <w:rPr>
                <w:rFonts w:ascii="inherit" w:eastAsia="Times New Roman" w:hAnsi="inherit" w:cs="Times New Roman"/>
                <w:color w:val="000000"/>
                <w:sz w:val="21"/>
                <w:szCs w:val="21"/>
                <w:bdr w:val="none" w:sz="0" w:space="0" w:color="auto" w:frame="1"/>
                <w:lang w:eastAsia="uk-UA"/>
              </w:rPr>
              <w:t>("POST /</w:t>
            </w:r>
            <w:proofErr w:type="spellStart"/>
            <w:r w:rsidRPr="00437CE1">
              <w:rPr>
                <w:rFonts w:ascii="inherit" w:eastAsia="Times New Roman" w:hAnsi="inherit" w:cs="Times New Roman"/>
                <w:color w:val="000000"/>
                <w:sz w:val="21"/>
                <w:szCs w:val="21"/>
                <w:bdr w:val="none" w:sz="0" w:space="0" w:color="auto" w:frame="1"/>
                <w:lang w:eastAsia="uk-UA"/>
              </w:rPr>
              <w:t>update</w:t>
            </w:r>
            <w:proofErr w:type="spellEnd"/>
            <w:r w:rsidRPr="00437CE1">
              <w:rPr>
                <w:rFonts w:ascii="inherit" w:eastAsia="Times New Roman" w:hAnsi="inherit" w:cs="Times New Roman"/>
                <w:color w:val="000000"/>
                <w:sz w:val="21"/>
                <w:szCs w:val="21"/>
                <w:bdr w:val="none" w:sz="0" w:space="0" w:color="auto" w:frame="1"/>
                <w:lang w:eastAsia="uk-UA"/>
              </w:rPr>
              <w:t xml:space="preserve"> HTTP/1.1\n");</w:t>
            </w:r>
          </w:p>
          <w:p w14:paraId="0A5755F3"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delay</w:t>
            </w:r>
            <w:proofErr w:type="spellEnd"/>
            <w:r w:rsidRPr="00437CE1">
              <w:rPr>
                <w:rFonts w:ascii="inherit" w:eastAsia="Times New Roman" w:hAnsi="inherit" w:cs="Times New Roman"/>
                <w:color w:val="000000"/>
                <w:sz w:val="21"/>
                <w:szCs w:val="21"/>
                <w:bdr w:val="none" w:sz="0" w:space="0" w:color="auto" w:frame="1"/>
                <w:lang w:eastAsia="uk-UA"/>
              </w:rPr>
              <w:t>(100);</w:t>
            </w:r>
          </w:p>
          <w:p w14:paraId="53890A5E"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client.print</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Host</w:t>
            </w:r>
            <w:proofErr w:type="spellEnd"/>
            <w:r w:rsidRPr="00437CE1">
              <w:rPr>
                <w:rFonts w:ascii="inherit" w:eastAsia="Times New Roman" w:hAnsi="inherit" w:cs="Times New Roman"/>
                <w:color w:val="000000"/>
                <w:sz w:val="21"/>
                <w:szCs w:val="21"/>
                <w:bdr w:val="none" w:sz="0" w:space="0" w:color="auto" w:frame="1"/>
                <w:lang w:eastAsia="uk-UA"/>
              </w:rPr>
              <w:t>: api.thingspeak.com\n");</w:t>
            </w:r>
          </w:p>
          <w:p w14:paraId="4B5F8FBD"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delay</w:t>
            </w:r>
            <w:proofErr w:type="spellEnd"/>
            <w:r w:rsidRPr="00437CE1">
              <w:rPr>
                <w:rFonts w:ascii="inherit" w:eastAsia="Times New Roman" w:hAnsi="inherit" w:cs="Times New Roman"/>
                <w:color w:val="000000"/>
                <w:sz w:val="21"/>
                <w:szCs w:val="21"/>
                <w:bdr w:val="none" w:sz="0" w:space="0" w:color="auto" w:frame="1"/>
                <w:lang w:eastAsia="uk-UA"/>
              </w:rPr>
              <w:t>(100);</w:t>
            </w:r>
          </w:p>
          <w:p w14:paraId="2C1A2C77"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client.print</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Connection</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close</w:t>
            </w:r>
            <w:proofErr w:type="spellEnd"/>
            <w:r w:rsidRPr="00437CE1">
              <w:rPr>
                <w:rFonts w:ascii="inherit" w:eastAsia="Times New Roman" w:hAnsi="inherit" w:cs="Times New Roman"/>
                <w:color w:val="000000"/>
                <w:sz w:val="21"/>
                <w:szCs w:val="21"/>
                <w:bdr w:val="none" w:sz="0" w:space="0" w:color="auto" w:frame="1"/>
                <w:lang w:eastAsia="uk-UA"/>
              </w:rPr>
              <w:t>\n");</w:t>
            </w:r>
          </w:p>
          <w:p w14:paraId="03288CCD"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delay</w:t>
            </w:r>
            <w:proofErr w:type="spellEnd"/>
            <w:r w:rsidRPr="00437CE1">
              <w:rPr>
                <w:rFonts w:ascii="inherit" w:eastAsia="Times New Roman" w:hAnsi="inherit" w:cs="Times New Roman"/>
                <w:color w:val="000000"/>
                <w:sz w:val="21"/>
                <w:szCs w:val="21"/>
                <w:bdr w:val="none" w:sz="0" w:space="0" w:color="auto" w:frame="1"/>
                <w:lang w:eastAsia="uk-UA"/>
              </w:rPr>
              <w:t>(100);</w:t>
            </w:r>
          </w:p>
          <w:p w14:paraId="45AE5775"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client.print</w:t>
            </w:r>
            <w:proofErr w:type="spellEnd"/>
            <w:r w:rsidRPr="00437CE1">
              <w:rPr>
                <w:rFonts w:ascii="inherit" w:eastAsia="Times New Roman" w:hAnsi="inherit" w:cs="Times New Roman"/>
                <w:color w:val="000000"/>
                <w:sz w:val="21"/>
                <w:szCs w:val="21"/>
                <w:bdr w:val="none" w:sz="0" w:space="0" w:color="auto" w:frame="1"/>
                <w:lang w:eastAsia="uk-UA"/>
              </w:rPr>
              <w:t xml:space="preserve">("X-THINGSPEAKAPIKEY: "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apiKey</w:t>
            </w:r>
            <w:proofErr w:type="spellEnd"/>
            <w:r w:rsidRPr="00437CE1">
              <w:rPr>
                <w:rFonts w:ascii="inherit" w:eastAsia="Times New Roman" w:hAnsi="inherit" w:cs="Times New Roman"/>
                <w:color w:val="000000"/>
                <w:sz w:val="21"/>
                <w:szCs w:val="21"/>
                <w:bdr w:val="none" w:sz="0" w:space="0" w:color="auto" w:frame="1"/>
                <w:lang w:eastAsia="uk-UA"/>
              </w:rPr>
              <w:t xml:space="preserve"> </w:t>
            </w:r>
            <w:r w:rsidRPr="00437CE1">
              <w:rPr>
                <w:rFonts w:ascii="inherit" w:eastAsia="Times New Roman" w:hAnsi="inherit" w:cs="Times New Roman"/>
                <w:color w:val="000000"/>
                <w:sz w:val="21"/>
                <w:szCs w:val="21"/>
                <w:lang w:eastAsia="uk-UA"/>
              </w:rPr>
              <w:t>+</w:t>
            </w:r>
            <w:r w:rsidRPr="00437CE1">
              <w:rPr>
                <w:rFonts w:ascii="inherit" w:eastAsia="Times New Roman" w:hAnsi="inherit" w:cs="Times New Roman"/>
                <w:color w:val="000000"/>
                <w:sz w:val="21"/>
                <w:szCs w:val="21"/>
                <w:bdr w:val="none" w:sz="0" w:space="0" w:color="auto" w:frame="1"/>
                <w:lang w:eastAsia="uk-UA"/>
              </w:rPr>
              <w:t xml:space="preserve"> "\n");</w:t>
            </w:r>
          </w:p>
          <w:p w14:paraId="4C5E0C2E"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delay</w:t>
            </w:r>
            <w:proofErr w:type="spellEnd"/>
            <w:r w:rsidRPr="00437CE1">
              <w:rPr>
                <w:rFonts w:ascii="inherit" w:eastAsia="Times New Roman" w:hAnsi="inherit" w:cs="Times New Roman"/>
                <w:color w:val="000000"/>
                <w:sz w:val="21"/>
                <w:szCs w:val="21"/>
                <w:bdr w:val="none" w:sz="0" w:space="0" w:color="auto" w:frame="1"/>
                <w:lang w:eastAsia="uk-UA"/>
              </w:rPr>
              <w:t>(100);</w:t>
            </w:r>
          </w:p>
          <w:p w14:paraId="4F062809"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client.print</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Content-Type</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application</w:t>
            </w:r>
            <w:proofErr w:type="spellEnd"/>
            <w:r w:rsidRPr="00437CE1">
              <w:rPr>
                <w:rFonts w:ascii="inherit" w:eastAsia="Times New Roman" w:hAnsi="inherit" w:cs="Times New Roman"/>
                <w:color w:val="000000"/>
                <w:sz w:val="21"/>
                <w:szCs w:val="21"/>
                <w:bdr w:val="none" w:sz="0" w:space="0" w:color="auto" w:frame="1"/>
                <w:lang w:eastAsia="uk-UA"/>
              </w:rPr>
              <w:t>/x-</w:t>
            </w:r>
            <w:proofErr w:type="spellStart"/>
            <w:r w:rsidRPr="00437CE1">
              <w:rPr>
                <w:rFonts w:ascii="inherit" w:eastAsia="Times New Roman" w:hAnsi="inherit" w:cs="Times New Roman"/>
                <w:color w:val="000000"/>
                <w:sz w:val="21"/>
                <w:szCs w:val="21"/>
                <w:bdr w:val="none" w:sz="0" w:space="0" w:color="auto" w:frame="1"/>
                <w:lang w:eastAsia="uk-UA"/>
              </w:rPr>
              <w:t>www</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form-urlencoded</w:t>
            </w:r>
            <w:proofErr w:type="spellEnd"/>
            <w:r w:rsidRPr="00437CE1">
              <w:rPr>
                <w:rFonts w:ascii="inherit" w:eastAsia="Times New Roman" w:hAnsi="inherit" w:cs="Times New Roman"/>
                <w:color w:val="000000"/>
                <w:sz w:val="21"/>
                <w:szCs w:val="21"/>
                <w:bdr w:val="none" w:sz="0" w:space="0" w:color="auto" w:frame="1"/>
                <w:lang w:eastAsia="uk-UA"/>
              </w:rPr>
              <w:t>\n");</w:t>
            </w:r>
          </w:p>
          <w:p w14:paraId="3A3ACD9E"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delay</w:t>
            </w:r>
            <w:proofErr w:type="spellEnd"/>
            <w:r w:rsidRPr="00437CE1">
              <w:rPr>
                <w:rFonts w:ascii="inherit" w:eastAsia="Times New Roman" w:hAnsi="inherit" w:cs="Times New Roman"/>
                <w:color w:val="000000"/>
                <w:sz w:val="21"/>
                <w:szCs w:val="21"/>
                <w:bdr w:val="none" w:sz="0" w:space="0" w:color="auto" w:frame="1"/>
                <w:lang w:eastAsia="uk-UA"/>
              </w:rPr>
              <w:t>(100);</w:t>
            </w:r>
          </w:p>
          <w:p w14:paraId="7CEEF2E6"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client.print</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Content-Length</w:t>
            </w:r>
            <w:proofErr w:type="spellEnd"/>
            <w:r w:rsidRPr="00437CE1">
              <w:rPr>
                <w:rFonts w:ascii="inherit" w:eastAsia="Times New Roman" w:hAnsi="inherit" w:cs="Times New Roman"/>
                <w:color w:val="000000"/>
                <w:sz w:val="21"/>
                <w:szCs w:val="21"/>
                <w:bdr w:val="none" w:sz="0" w:space="0" w:color="auto" w:frame="1"/>
                <w:lang w:eastAsia="uk-UA"/>
              </w:rPr>
              <w:t>: ");</w:t>
            </w:r>
          </w:p>
          <w:p w14:paraId="75E94CD9"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delay</w:t>
            </w:r>
            <w:proofErr w:type="spellEnd"/>
            <w:r w:rsidRPr="00437CE1">
              <w:rPr>
                <w:rFonts w:ascii="inherit" w:eastAsia="Times New Roman" w:hAnsi="inherit" w:cs="Times New Roman"/>
                <w:color w:val="000000"/>
                <w:sz w:val="21"/>
                <w:szCs w:val="21"/>
                <w:bdr w:val="none" w:sz="0" w:space="0" w:color="auto" w:frame="1"/>
                <w:lang w:eastAsia="uk-UA"/>
              </w:rPr>
              <w:t>(100);</w:t>
            </w:r>
          </w:p>
          <w:p w14:paraId="1236253C"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client.print</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postStr.length</w:t>
            </w:r>
            <w:proofErr w:type="spellEnd"/>
            <w:r w:rsidRPr="00437CE1">
              <w:rPr>
                <w:rFonts w:ascii="inherit" w:eastAsia="Times New Roman" w:hAnsi="inherit" w:cs="Times New Roman"/>
                <w:color w:val="000000"/>
                <w:sz w:val="21"/>
                <w:szCs w:val="21"/>
                <w:bdr w:val="none" w:sz="0" w:space="0" w:color="auto" w:frame="1"/>
                <w:lang w:eastAsia="uk-UA"/>
              </w:rPr>
              <w:t>());</w:t>
            </w:r>
          </w:p>
          <w:p w14:paraId="423F20C6"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delay</w:t>
            </w:r>
            <w:proofErr w:type="spellEnd"/>
            <w:r w:rsidRPr="00437CE1">
              <w:rPr>
                <w:rFonts w:ascii="inherit" w:eastAsia="Times New Roman" w:hAnsi="inherit" w:cs="Times New Roman"/>
                <w:color w:val="000000"/>
                <w:sz w:val="21"/>
                <w:szCs w:val="21"/>
                <w:bdr w:val="none" w:sz="0" w:space="0" w:color="auto" w:frame="1"/>
                <w:lang w:eastAsia="uk-UA"/>
              </w:rPr>
              <w:t>(100);</w:t>
            </w:r>
          </w:p>
          <w:p w14:paraId="0AD92BB1"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client.print</w:t>
            </w:r>
            <w:proofErr w:type="spellEnd"/>
            <w:r w:rsidRPr="00437CE1">
              <w:rPr>
                <w:rFonts w:ascii="inherit" w:eastAsia="Times New Roman" w:hAnsi="inherit" w:cs="Times New Roman"/>
                <w:color w:val="000000"/>
                <w:sz w:val="21"/>
                <w:szCs w:val="21"/>
                <w:bdr w:val="none" w:sz="0" w:space="0" w:color="auto" w:frame="1"/>
                <w:lang w:eastAsia="uk-UA"/>
              </w:rPr>
              <w:t>("\n\n\n\n");</w:t>
            </w:r>
          </w:p>
          <w:p w14:paraId="486DDE05"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delay</w:t>
            </w:r>
            <w:proofErr w:type="spellEnd"/>
            <w:r w:rsidRPr="00437CE1">
              <w:rPr>
                <w:rFonts w:ascii="inherit" w:eastAsia="Times New Roman" w:hAnsi="inherit" w:cs="Times New Roman"/>
                <w:color w:val="000000"/>
                <w:sz w:val="21"/>
                <w:szCs w:val="21"/>
                <w:bdr w:val="none" w:sz="0" w:space="0" w:color="auto" w:frame="1"/>
                <w:lang w:eastAsia="uk-UA"/>
              </w:rPr>
              <w:t>(100);</w:t>
            </w:r>
          </w:p>
          <w:p w14:paraId="39EB52EA"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client.print</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postStr</w:t>
            </w:r>
            <w:proofErr w:type="spellEnd"/>
            <w:r w:rsidRPr="00437CE1">
              <w:rPr>
                <w:rFonts w:ascii="inherit" w:eastAsia="Times New Roman" w:hAnsi="inherit" w:cs="Times New Roman"/>
                <w:color w:val="000000"/>
                <w:sz w:val="21"/>
                <w:szCs w:val="21"/>
                <w:bdr w:val="none" w:sz="0" w:space="0" w:color="auto" w:frame="1"/>
                <w:lang w:eastAsia="uk-UA"/>
              </w:rPr>
              <w:t>);</w:t>
            </w:r>
          </w:p>
          <w:p w14:paraId="13D8A078"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delay</w:t>
            </w:r>
            <w:proofErr w:type="spellEnd"/>
            <w:r w:rsidRPr="00437CE1">
              <w:rPr>
                <w:rFonts w:ascii="inherit" w:eastAsia="Times New Roman" w:hAnsi="inherit" w:cs="Times New Roman"/>
                <w:color w:val="000000"/>
                <w:sz w:val="21"/>
                <w:szCs w:val="21"/>
                <w:bdr w:val="none" w:sz="0" w:space="0" w:color="auto" w:frame="1"/>
                <w:lang w:eastAsia="uk-UA"/>
              </w:rPr>
              <w:t>(100);</w:t>
            </w:r>
          </w:p>
          <w:p w14:paraId="7890DDAD"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
          <w:p w14:paraId="68953DFD"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client.stop</w:t>
            </w:r>
            <w:proofErr w:type="spellEnd"/>
            <w:r w:rsidRPr="00437CE1">
              <w:rPr>
                <w:rFonts w:ascii="inherit" w:eastAsia="Times New Roman" w:hAnsi="inherit" w:cs="Times New Roman"/>
                <w:color w:val="000000"/>
                <w:sz w:val="21"/>
                <w:szCs w:val="21"/>
                <w:bdr w:val="none" w:sz="0" w:space="0" w:color="auto" w:frame="1"/>
                <w:lang w:eastAsia="uk-UA"/>
              </w:rPr>
              <w:t>();</w:t>
            </w:r>
          </w:p>
          <w:p w14:paraId="407814C3"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Serial.println</w:t>
            </w:r>
            <w:proofErr w:type="spellEnd"/>
            <w:r w:rsidRPr="00437CE1">
              <w:rPr>
                <w:rFonts w:ascii="inherit" w:eastAsia="Times New Roman" w:hAnsi="inherit" w:cs="Times New Roman"/>
                <w:color w:val="000000"/>
                <w:sz w:val="21"/>
                <w:szCs w:val="21"/>
                <w:bdr w:val="none" w:sz="0" w:space="0" w:color="auto" w:frame="1"/>
                <w:lang w:eastAsia="uk-UA"/>
              </w:rPr>
              <w:t>("</w:t>
            </w:r>
            <w:proofErr w:type="spellStart"/>
            <w:r w:rsidRPr="00437CE1">
              <w:rPr>
                <w:rFonts w:ascii="inherit" w:eastAsia="Times New Roman" w:hAnsi="inherit" w:cs="Times New Roman"/>
                <w:color w:val="000000"/>
                <w:sz w:val="21"/>
                <w:szCs w:val="21"/>
                <w:bdr w:val="none" w:sz="0" w:space="0" w:color="auto" w:frame="1"/>
                <w:lang w:eastAsia="uk-UA"/>
              </w:rPr>
              <w:t>Sent</w:t>
            </w:r>
            <w:proofErr w:type="spellEnd"/>
            <w:r w:rsidRPr="00437CE1">
              <w:rPr>
                <w:rFonts w:ascii="inherit" w:eastAsia="Times New Roman" w:hAnsi="inherit" w:cs="Times New Roman"/>
                <w:color w:val="000000"/>
                <w:sz w:val="21"/>
                <w:szCs w:val="21"/>
                <w:bdr w:val="none" w:sz="0" w:space="0" w:color="auto" w:frame="1"/>
                <w:lang w:eastAsia="uk-UA"/>
              </w:rPr>
              <w:t xml:space="preserve"> </w:t>
            </w:r>
            <w:proofErr w:type="spellStart"/>
            <w:r w:rsidRPr="00437CE1">
              <w:rPr>
                <w:rFonts w:ascii="inherit" w:eastAsia="Times New Roman" w:hAnsi="inherit" w:cs="Times New Roman"/>
                <w:color w:val="000000"/>
                <w:sz w:val="21"/>
                <w:szCs w:val="21"/>
                <w:bdr w:val="none" w:sz="0" w:space="0" w:color="auto" w:frame="1"/>
                <w:lang w:eastAsia="uk-UA"/>
              </w:rPr>
              <w:t>Successfully</w:t>
            </w:r>
            <w:proofErr w:type="spellEnd"/>
            <w:r w:rsidRPr="00437CE1">
              <w:rPr>
                <w:rFonts w:ascii="inherit" w:eastAsia="Times New Roman" w:hAnsi="inherit" w:cs="Times New Roman"/>
                <w:color w:val="000000"/>
                <w:sz w:val="21"/>
                <w:szCs w:val="21"/>
                <w:bdr w:val="none" w:sz="0" w:space="0" w:color="auto" w:frame="1"/>
                <w:lang w:eastAsia="uk-UA"/>
              </w:rPr>
              <w:t xml:space="preserve"> :)");</w:t>
            </w:r>
          </w:p>
          <w:p w14:paraId="59C14E5C"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Serial.println</w:t>
            </w:r>
            <w:proofErr w:type="spellEnd"/>
            <w:r w:rsidRPr="00437CE1">
              <w:rPr>
                <w:rFonts w:ascii="inherit" w:eastAsia="Times New Roman" w:hAnsi="inherit" w:cs="Times New Roman"/>
                <w:color w:val="000000"/>
                <w:sz w:val="21"/>
                <w:szCs w:val="21"/>
                <w:bdr w:val="none" w:sz="0" w:space="0" w:color="auto" w:frame="1"/>
                <w:lang w:eastAsia="uk-UA"/>
              </w:rPr>
              <w:t>();</w:t>
            </w:r>
          </w:p>
          <w:p w14:paraId="67E8113C"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  </w:t>
            </w:r>
            <w:proofErr w:type="spellStart"/>
            <w:r w:rsidRPr="00437CE1">
              <w:rPr>
                <w:rFonts w:ascii="inherit" w:eastAsia="Times New Roman" w:hAnsi="inherit" w:cs="Times New Roman"/>
                <w:color w:val="000000"/>
                <w:sz w:val="21"/>
                <w:szCs w:val="21"/>
                <w:bdr w:val="none" w:sz="0" w:space="0" w:color="auto" w:frame="1"/>
                <w:lang w:eastAsia="uk-UA"/>
              </w:rPr>
              <w:t>delay</w:t>
            </w:r>
            <w:proofErr w:type="spellEnd"/>
            <w:r w:rsidRPr="00437CE1">
              <w:rPr>
                <w:rFonts w:ascii="inherit" w:eastAsia="Times New Roman" w:hAnsi="inherit" w:cs="Times New Roman"/>
                <w:color w:val="000000"/>
                <w:sz w:val="21"/>
                <w:szCs w:val="21"/>
                <w:bdr w:val="none" w:sz="0" w:space="0" w:color="auto" w:frame="1"/>
                <w:lang w:eastAsia="uk-UA"/>
              </w:rPr>
              <w:t>(3000);</w:t>
            </w:r>
          </w:p>
          <w:p w14:paraId="4CEA27A0" w14:textId="77777777" w:rsidR="00437CE1" w:rsidRPr="00437CE1" w:rsidRDefault="00437CE1" w:rsidP="00437CE1">
            <w:pPr>
              <w:spacing w:after="0" w:line="240" w:lineRule="auto"/>
              <w:textAlignment w:val="baseline"/>
              <w:rPr>
                <w:rFonts w:ascii="inherit" w:eastAsia="Times New Roman" w:hAnsi="inherit" w:cs="Times New Roman"/>
                <w:color w:val="000000"/>
                <w:sz w:val="21"/>
                <w:szCs w:val="21"/>
                <w:lang w:eastAsia="uk-UA"/>
              </w:rPr>
            </w:pPr>
            <w:r w:rsidRPr="00437CE1">
              <w:rPr>
                <w:rFonts w:ascii="inherit" w:eastAsia="Times New Roman" w:hAnsi="inherit" w:cs="Times New Roman"/>
                <w:color w:val="000000"/>
                <w:sz w:val="21"/>
                <w:szCs w:val="21"/>
                <w:bdr w:val="none" w:sz="0" w:space="0" w:color="auto" w:frame="1"/>
                <w:lang w:eastAsia="uk-UA"/>
              </w:rPr>
              <w:t>}</w:t>
            </w:r>
          </w:p>
        </w:tc>
      </w:tr>
    </w:tbl>
    <w:p w14:paraId="4E0EB2CB" w14:textId="77777777" w:rsidR="00437CE1" w:rsidRPr="00437CE1" w:rsidRDefault="00437CE1" w:rsidP="00437CE1">
      <w:pPr>
        <w:shd w:val="clear" w:color="auto" w:fill="FFFFFF"/>
        <w:spacing w:after="100" w:afterAutospacing="1" w:line="240" w:lineRule="auto"/>
        <w:textAlignment w:val="baseline"/>
        <w:rPr>
          <w:rFonts w:ascii="Segoe UI" w:eastAsia="Times New Roman" w:hAnsi="Segoe UI" w:cs="Segoe UI"/>
          <w:color w:val="262626"/>
          <w:sz w:val="24"/>
          <w:szCs w:val="24"/>
          <w:bdr w:val="none" w:sz="0" w:space="0" w:color="auto" w:frame="1"/>
          <w:lang w:eastAsia="uk-UA"/>
        </w:rPr>
      </w:pPr>
      <w:proofErr w:type="spellStart"/>
      <w:r w:rsidRPr="00437CE1">
        <w:rPr>
          <w:rFonts w:ascii="Segoe UI" w:eastAsia="Times New Roman" w:hAnsi="Segoe UI" w:cs="Segoe UI"/>
          <w:color w:val="262626"/>
          <w:sz w:val="24"/>
          <w:szCs w:val="24"/>
          <w:bdr w:val="none" w:sz="0" w:space="0" w:color="auto" w:frame="1"/>
          <w:lang w:eastAsia="uk-UA"/>
        </w:rPr>
        <w:lastRenderedPageBreak/>
        <w:t>From</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Board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Manager</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select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NodeMCU</w:t>
      </w:r>
      <w:proofErr w:type="spellEnd"/>
      <w:r w:rsidRPr="00437CE1">
        <w:rPr>
          <w:rFonts w:ascii="Segoe UI" w:eastAsia="Times New Roman" w:hAnsi="Segoe UI" w:cs="Segoe UI"/>
          <w:color w:val="262626"/>
          <w:sz w:val="24"/>
          <w:szCs w:val="24"/>
          <w:bdr w:val="none" w:sz="0" w:space="0" w:color="auto" w:frame="1"/>
          <w:lang w:eastAsia="uk-UA"/>
        </w:rPr>
        <w:t xml:space="preserve"> 1.0 </w:t>
      </w:r>
      <w:proofErr w:type="spellStart"/>
      <w:r w:rsidRPr="00437CE1">
        <w:rPr>
          <w:rFonts w:ascii="Segoe UI" w:eastAsia="Times New Roman" w:hAnsi="Segoe UI" w:cs="Segoe UI"/>
          <w:color w:val="262626"/>
          <w:sz w:val="24"/>
          <w:szCs w:val="24"/>
          <w:bdr w:val="none" w:sz="0" w:space="0" w:color="auto" w:frame="1"/>
          <w:lang w:eastAsia="uk-UA"/>
        </w:rPr>
        <w:t>Board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and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COM </w:t>
      </w:r>
      <w:proofErr w:type="spellStart"/>
      <w:r w:rsidRPr="00437CE1">
        <w:rPr>
          <w:rFonts w:ascii="Segoe UI" w:eastAsia="Times New Roman" w:hAnsi="Segoe UI" w:cs="Segoe UI"/>
          <w:color w:val="262626"/>
          <w:sz w:val="24"/>
          <w:szCs w:val="24"/>
          <w:bdr w:val="none" w:sz="0" w:space="0" w:color="auto" w:frame="1"/>
          <w:lang w:eastAsia="uk-UA"/>
        </w:rPr>
        <w:t>port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Then</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hit</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upload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button</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to</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upload</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code</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to</w:t>
      </w:r>
      <w:proofErr w:type="spellEnd"/>
      <w:r w:rsidRPr="00437CE1">
        <w:rPr>
          <w:rFonts w:ascii="Segoe UI" w:eastAsia="Times New Roman" w:hAnsi="Segoe UI" w:cs="Segoe UI"/>
          <w:color w:val="262626"/>
          <w:sz w:val="24"/>
          <w:szCs w:val="24"/>
          <w:bdr w:val="none" w:sz="0" w:space="0" w:color="auto" w:frame="1"/>
          <w:lang w:eastAsia="uk-UA"/>
        </w:rPr>
        <w:t xml:space="preserve"> </w:t>
      </w:r>
      <w:proofErr w:type="spellStart"/>
      <w:r w:rsidRPr="00437CE1">
        <w:rPr>
          <w:rFonts w:ascii="Segoe UI" w:eastAsia="Times New Roman" w:hAnsi="Segoe UI" w:cs="Segoe UI"/>
          <w:color w:val="262626"/>
          <w:sz w:val="24"/>
          <w:szCs w:val="24"/>
          <w:bdr w:val="none" w:sz="0" w:space="0" w:color="auto" w:frame="1"/>
          <w:lang w:eastAsia="uk-UA"/>
        </w:rPr>
        <w:t>the</w:t>
      </w:r>
      <w:proofErr w:type="spellEnd"/>
      <w:r w:rsidRPr="00437CE1">
        <w:rPr>
          <w:rFonts w:ascii="Segoe UI" w:eastAsia="Times New Roman" w:hAnsi="Segoe UI" w:cs="Segoe UI"/>
          <w:color w:val="262626"/>
          <w:sz w:val="24"/>
          <w:szCs w:val="24"/>
          <w:bdr w:val="none" w:sz="0" w:space="0" w:color="auto" w:frame="1"/>
          <w:lang w:eastAsia="uk-UA"/>
        </w:rPr>
        <w:t xml:space="preserve"> ESP8266 </w:t>
      </w:r>
      <w:proofErr w:type="spellStart"/>
      <w:r w:rsidRPr="00437CE1">
        <w:rPr>
          <w:rFonts w:ascii="Segoe UI" w:eastAsia="Times New Roman" w:hAnsi="Segoe UI" w:cs="Segoe UI"/>
          <w:color w:val="262626"/>
          <w:sz w:val="24"/>
          <w:szCs w:val="24"/>
          <w:bdr w:val="none" w:sz="0" w:space="0" w:color="auto" w:frame="1"/>
          <w:lang w:eastAsia="uk-UA"/>
        </w:rPr>
        <w:t>Board</w:t>
      </w:r>
      <w:proofErr w:type="spellEnd"/>
      <w:r w:rsidRPr="00437CE1">
        <w:rPr>
          <w:rFonts w:ascii="Segoe UI" w:eastAsia="Times New Roman" w:hAnsi="Segoe UI" w:cs="Segoe UI"/>
          <w:color w:val="262626"/>
          <w:sz w:val="24"/>
          <w:szCs w:val="24"/>
          <w:bdr w:val="none" w:sz="0" w:space="0" w:color="auto" w:frame="1"/>
          <w:lang w:eastAsia="uk-UA"/>
        </w:rPr>
        <w:t>.</w:t>
      </w:r>
    </w:p>
    <w:p w14:paraId="218905BF" w14:textId="71535C15" w:rsidR="008A3FFD" w:rsidRDefault="008A3FFD">
      <w:pPr>
        <w:rPr>
          <w:rFonts w:ascii="Times New Roman" w:hAnsi="Times New Roman" w:cs="Times New Roman"/>
          <w:sz w:val="24"/>
          <w:szCs w:val="24"/>
        </w:rPr>
      </w:pPr>
    </w:p>
    <w:p w14:paraId="580196AF" w14:textId="77777777" w:rsidR="00711F53" w:rsidRDefault="00711F53" w:rsidP="00711F53">
      <w:pPr>
        <w:pStyle w:val="Heading3"/>
        <w:shd w:val="clear" w:color="auto" w:fill="FFFFFF"/>
        <w:spacing w:before="0" w:beforeAutospacing="0" w:after="0" w:afterAutospacing="0"/>
        <w:textAlignment w:val="baseline"/>
        <w:rPr>
          <w:rFonts w:ascii="Segoe UI" w:hAnsi="Segoe UI" w:cs="Segoe UI"/>
          <w:color w:val="FF4500"/>
          <w:sz w:val="31"/>
          <w:szCs w:val="31"/>
        </w:rPr>
      </w:pPr>
      <w:proofErr w:type="spellStart"/>
      <w:r>
        <w:rPr>
          <w:rStyle w:val="Strong"/>
          <w:rFonts w:ascii="inherit" w:hAnsi="inherit" w:cs="Segoe UI"/>
          <w:b/>
          <w:bCs/>
          <w:color w:val="FF4500"/>
          <w:sz w:val="31"/>
          <w:szCs w:val="31"/>
          <w:bdr w:val="none" w:sz="0" w:space="0" w:color="auto" w:frame="1"/>
        </w:rPr>
        <w:t>Monitoring</w:t>
      </w:r>
      <w:proofErr w:type="spellEnd"/>
      <w:r>
        <w:rPr>
          <w:rStyle w:val="Strong"/>
          <w:rFonts w:ascii="inherit" w:hAnsi="inherit" w:cs="Segoe UI"/>
          <w:b/>
          <w:bCs/>
          <w:color w:val="FF4500"/>
          <w:sz w:val="31"/>
          <w:szCs w:val="31"/>
          <w:bdr w:val="none" w:sz="0" w:space="0" w:color="auto" w:frame="1"/>
        </w:rPr>
        <w:t xml:space="preserve"> 12V </w:t>
      </w:r>
      <w:proofErr w:type="spellStart"/>
      <w:r>
        <w:rPr>
          <w:rStyle w:val="Strong"/>
          <w:rFonts w:ascii="inherit" w:hAnsi="inherit" w:cs="Segoe UI"/>
          <w:b/>
          <w:bCs/>
          <w:color w:val="FF4500"/>
          <w:sz w:val="31"/>
          <w:szCs w:val="31"/>
          <w:bdr w:val="none" w:sz="0" w:space="0" w:color="auto" w:frame="1"/>
        </w:rPr>
        <w:t>Lead-Acid</w:t>
      </w:r>
      <w:proofErr w:type="spellEnd"/>
      <w:r>
        <w:rPr>
          <w:rStyle w:val="Strong"/>
          <w:rFonts w:ascii="inherit" w:hAnsi="inherit" w:cs="Segoe UI"/>
          <w:b/>
          <w:bCs/>
          <w:color w:val="FF4500"/>
          <w:sz w:val="31"/>
          <w:szCs w:val="31"/>
          <w:bdr w:val="none" w:sz="0" w:space="0" w:color="auto" w:frame="1"/>
        </w:rPr>
        <w:t xml:space="preserve"> </w:t>
      </w:r>
      <w:proofErr w:type="spellStart"/>
      <w:r>
        <w:rPr>
          <w:rStyle w:val="Strong"/>
          <w:rFonts w:ascii="inherit" w:hAnsi="inherit" w:cs="Segoe UI"/>
          <w:b/>
          <w:bCs/>
          <w:color w:val="FF4500"/>
          <w:sz w:val="31"/>
          <w:szCs w:val="31"/>
          <w:bdr w:val="none" w:sz="0" w:space="0" w:color="auto" w:frame="1"/>
        </w:rPr>
        <w:t>Battery</w:t>
      </w:r>
      <w:proofErr w:type="spellEnd"/>
      <w:r>
        <w:rPr>
          <w:rStyle w:val="Strong"/>
          <w:rFonts w:ascii="inherit" w:hAnsi="inherit" w:cs="Segoe UI"/>
          <w:b/>
          <w:bCs/>
          <w:color w:val="FF4500"/>
          <w:sz w:val="31"/>
          <w:szCs w:val="31"/>
          <w:bdr w:val="none" w:sz="0" w:space="0" w:color="auto" w:frame="1"/>
        </w:rPr>
        <w:t xml:space="preserve"> </w:t>
      </w:r>
      <w:proofErr w:type="spellStart"/>
      <w:r>
        <w:rPr>
          <w:rStyle w:val="Strong"/>
          <w:rFonts w:ascii="inherit" w:hAnsi="inherit" w:cs="Segoe UI"/>
          <w:b/>
          <w:bCs/>
          <w:color w:val="FF4500"/>
          <w:sz w:val="31"/>
          <w:szCs w:val="31"/>
          <w:bdr w:val="none" w:sz="0" w:space="0" w:color="auto" w:frame="1"/>
        </w:rPr>
        <w:t>on</w:t>
      </w:r>
      <w:proofErr w:type="spellEnd"/>
      <w:r>
        <w:rPr>
          <w:rStyle w:val="Strong"/>
          <w:rFonts w:ascii="inherit" w:hAnsi="inherit" w:cs="Segoe UI"/>
          <w:b/>
          <w:bCs/>
          <w:color w:val="FF4500"/>
          <w:sz w:val="31"/>
          <w:szCs w:val="31"/>
          <w:bdr w:val="none" w:sz="0" w:space="0" w:color="auto" w:frame="1"/>
        </w:rPr>
        <w:t xml:space="preserve"> </w:t>
      </w:r>
      <w:proofErr w:type="spellStart"/>
      <w:r>
        <w:rPr>
          <w:rStyle w:val="Strong"/>
          <w:rFonts w:ascii="inherit" w:hAnsi="inherit" w:cs="Segoe UI"/>
          <w:b/>
          <w:bCs/>
          <w:color w:val="FF4500"/>
          <w:sz w:val="31"/>
          <w:szCs w:val="31"/>
          <w:bdr w:val="none" w:sz="0" w:space="0" w:color="auto" w:frame="1"/>
        </w:rPr>
        <w:t>Thingspeak</w:t>
      </w:r>
      <w:proofErr w:type="spellEnd"/>
      <w:r>
        <w:rPr>
          <w:rStyle w:val="Strong"/>
          <w:rFonts w:ascii="inherit" w:hAnsi="inherit" w:cs="Segoe UI"/>
          <w:b/>
          <w:bCs/>
          <w:color w:val="FF4500"/>
          <w:sz w:val="31"/>
          <w:szCs w:val="31"/>
          <w:bdr w:val="none" w:sz="0" w:space="0" w:color="auto" w:frame="1"/>
        </w:rPr>
        <w:t>:</w:t>
      </w:r>
    </w:p>
    <w:p w14:paraId="4FFEAD96" w14:textId="77777777" w:rsidR="00711F53" w:rsidRDefault="00711F53" w:rsidP="00711F53">
      <w:pPr>
        <w:pStyle w:val="NormalWeb"/>
        <w:shd w:val="clear" w:color="auto" w:fill="FFFFFF"/>
        <w:spacing w:before="0" w:beforeAutospacing="0" w:after="0"/>
        <w:textAlignment w:val="baseline"/>
        <w:rPr>
          <w:rFonts w:ascii="Segoe UI" w:hAnsi="Segoe UI" w:cs="Segoe UI"/>
          <w:color w:val="262626"/>
        </w:rPr>
      </w:pPr>
      <w:proofErr w:type="spellStart"/>
      <w:r>
        <w:rPr>
          <w:rFonts w:ascii="Segoe UI" w:hAnsi="Segoe UI" w:cs="Segoe UI"/>
          <w:color w:val="262626"/>
        </w:rPr>
        <w:t>Open</w:t>
      </w:r>
      <w:proofErr w:type="spellEnd"/>
      <w:r>
        <w:rPr>
          <w:rFonts w:ascii="Segoe UI" w:hAnsi="Segoe UI" w:cs="Segoe UI"/>
          <w:color w:val="262626"/>
        </w:rPr>
        <w:t xml:space="preserve"> </w:t>
      </w:r>
      <w:proofErr w:type="spellStart"/>
      <w:r>
        <w:rPr>
          <w:rFonts w:ascii="Segoe UI" w:hAnsi="Segoe UI" w:cs="Segoe UI"/>
          <w:color w:val="262626"/>
        </w:rPr>
        <w:t>the</w:t>
      </w:r>
      <w:proofErr w:type="spellEnd"/>
      <w:r>
        <w:rPr>
          <w:rFonts w:ascii="Segoe UI" w:hAnsi="Segoe UI" w:cs="Segoe UI"/>
          <w:color w:val="262626"/>
        </w:rPr>
        <w:t> </w:t>
      </w:r>
      <w:proofErr w:type="spellStart"/>
      <w:r>
        <w:rPr>
          <w:rStyle w:val="Strong"/>
          <w:rFonts w:ascii="inherit" w:hAnsi="inherit" w:cs="Segoe UI"/>
          <w:color w:val="262626"/>
          <w:bdr w:val="none" w:sz="0" w:space="0" w:color="auto" w:frame="1"/>
        </w:rPr>
        <w:t>Serial</w:t>
      </w:r>
      <w:proofErr w:type="spellEnd"/>
      <w:r>
        <w:rPr>
          <w:rStyle w:val="Strong"/>
          <w:rFonts w:ascii="inherit" w:hAnsi="inherit" w:cs="Segoe UI"/>
          <w:color w:val="262626"/>
          <w:bdr w:val="none" w:sz="0" w:space="0" w:color="auto" w:frame="1"/>
        </w:rPr>
        <w:t xml:space="preserve"> </w:t>
      </w:r>
      <w:proofErr w:type="spellStart"/>
      <w:r>
        <w:rPr>
          <w:rStyle w:val="Strong"/>
          <w:rFonts w:ascii="inherit" w:hAnsi="inherit" w:cs="Segoe UI"/>
          <w:color w:val="262626"/>
          <w:bdr w:val="none" w:sz="0" w:space="0" w:color="auto" w:frame="1"/>
        </w:rPr>
        <w:t>Monitor</w:t>
      </w:r>
      <w:proofErr w:type="spellEnd"/>
      <w:r>
        <w:rPr>
          <w:rFonts w:ascii="Segoe UI" w:hAnsi="Segoe UI" w:cs="Segoe UI"/>
          <w:color w:val="262626"/>
        </w:rPr>
        <w:t> </w:t>
      </w:r>
      <w:proofErr w:type="spellStart"/>
      <w:r>
        <w:rPr>
          <w:rFonts w:ascii="Segoe UI" w:hAnsi="Segoe UI" w:cs="Segoe UI"/>
          <w:color w:val="262626"/>
        </w:rPr>
        <w:t>after</w:t>
      </w:r>
      <w:proofErr w:type="spellEnd"/>
      <w:r>
        <w:rPr>
          <w:rFonts w:ascii="Segoe UI" w:hAnsi="Segoe UI" w:cs="Segoe UI"/>
          <w:color w:val="262626"/>
        </w:rPr>
        <w:t xml:space="preserve"> </w:t>
      </w:r>
      <w:proofErr w:type="spellStart"/>
      <w:r>
        <w:rPr>
          <w:rFonts w:ascii="Segoe UI" w:hAnsi="Segoe UI" w:cs="Segoe UI"/>
          <w:color w:val="262626"/>
        </w:rPr>
        <w:t>uploading</w:t>
      </w:r>
      <w:proofErr w:type="spellEnd"/>
      <w:r>
        <w:rPr>
          <w:rFonts w:ascii="Segoe UI" w:hAnsi="Segoe UI" w:cs="Segoe UI"/>
          <w:color w:val="262626"/>
        </w:rPr>
        <w:t xml:space="preserve"> </w:t>
      </w:r>
      <w:proofErr w:type="spellStart"/>
      <w:r>
        <w:rPr>
          <w:rFonts w:ascii="Segoe UI" w:hAnsi="Segoe UI" w:cs="Segoe UI"/>
          <w:color w:val="262626"/>
        </w:rPr>
        <w:t>the</w:t>
      </w:r>
      <w:proofErr w:type="spellEnd"/>
      <w:r>
        <w:rPr>
          <w:rFonts w:ascii="Segoe UI" w:hAnsi="Segoe UI" w:cs="Segoe UI"/>
          <w:color w:val="262626"/>
        </w:rPr>
        <w:t xml:space="preserve"> </w:t>
      </w:r>
      <w:proofErr w:type="spellStart"/>
      <w:r>
        <w:rPr>
          <w:rFonts w:ascii="Segoe UI" w:hAnsi="Segoe UI" w:cs="Segoe UI"/>
          <w:color w:val="262626"/>
        </w:rPr>
        <w:t>code</w:t>
      </w:r>
      <w:proofErr w:type="spellEnd"/>
      <w:r>
        <w:rPr>
          <w:rFonts w:ascii="Segoe UI" w:hAnsi="Segoe UI" w:cs="Segoe UI"/>
          <w:color w:val="262626"/>
        </w:rPr>
        <w:t xml:space="preserve">. </w:t>
      </w:r>
      <w:proofErr w:type="spellStart"/>
      <w:r>
        <w:rPr>
          <w:rFonts w:ascii="Segoe UI" w:hAnsi="Segoe UI" w:cs="Segoe UI"/>
          <w:color w:val="262626"/>
        </w:rPr>
        <w:t>The</w:t>
      </w:r>
      <w:proofErr w:type="spellEnd"/>
      <w:r>
        <w:rPr>
          <w:rFonts w:ascii="Segoe UI" w:hAnsi="Segoe UI" w:cs="Segoe UI"/>
          <w:color w:val="262626"/>
        </w:rPr>
        <w:t xml:space="preserve"> ESP8266 </w:t>
      </w:r>
      <w:proofErr w:type="spellStart"/>
      <w:r>
        <w:rPr>
          <w:rFonts w:ascii="Segoe UI" w:hAnsi="Segoe UI" w:cs="Segoe UI"/>
          <w:color w:val="262626"/>
        </w:rPr>
        <w:t>will</w:t>
      </w:r>
      <w:proofErr w:type="spellEnd"/>
      <w:r>
        <w:rPr>
          <w:rFonts w:ascii="Segoe UI" w:hAnsi="Segoe UI" w:cs="Segoe UI"/>
          <w:color w:val="262626"/>
        </w:rPr>
        <w:t xml:space="preserve"> </w:t>
      </w:r>
      <w:proofErr w:type="spellStart"/>
      <w:r>
        <w:rPr>
          <w:rFonts w:ascii="Segoe UI" w:hAnsi="Segoe UI" w:cs="Segoe UI"/>
          <w:color w:val="262626"/>
        </w:rPr>
        <w:t>try</w:t>
      </w:r>
      <w:proofErr w:type="spellEnd"/>
      <w:r>
        <w:rPr>
          <w:rFonts w:ascii="Segoe UI" w:hAnsi="Segoe UI" w:cs="Segoe UI"/>
          <w:color w:val="262626"/>
        </w:rPr>
        <w:t xml:space="preserve"> </w:t>
      </w:r>
      <w:proofErr w:type="spellStart"/>
      <w:r>
        <w:rPr>
          <w:rFonts w:ascii="Segoe UI" w:hAnsi="Segoe UI" w:cs="Segoe UI"/>
          <w:color w:val="262626"/>
        </w:rPr>
        <w:t>connecting</w:t>
      </w:r>
      <w:proofErr w:type="spellEnd"/>
      <w:r>
        <w:rPr>
          <w:rFonts w:ascii="Segoe UI" w:hAnsi="Segoe UI" w:cs="Segoe UI"/>
          <w:color w:val="262626"/>
        </w:rPr>
        <w:t xml:space="preserve"> </w:t>
      </w:r>
      <w:proofErr w:type="spellStart"/>
      <w:r>
        <w:rPr>
          <w:rFonts w:ascii="Segoe UI" w:hAnsi="Segoe UI" w:cs="Segoe UI"/>
          <w:color w:val="262626"/>
        </w:rPr>
        <w:t>to</w:t>
      </w:r>
      <w:proofErr w:type="spellEnd"/>
      <w:r>
        <w:rPr>
          <w:rFonts w:ascii="Segoe UI" w:hAnsi="Segoe UI" w:cs="Segoe UI"/>
          <w:color w:val="262626"/>
        </w:rPr>
        <w:t xml:space="preserve"> </w:t>
      </w:r>
      <w:proofErr w:type="spellStart"/>
      <w:r>
        <w:rPr>
          <w:rFonts w:ascii="Segoe UI" w:hAnsi="Segoe UI" w:cs="Segoe UI"/>
          <w:color w:val="262626"/>
        </w:rPr>
        <w:t>the</w:t>
      </w:r>
      <w:proofErr w:type="spellEnd"/>
      <w:r>
        <w:rPr>
          <w:rFonts w:ascii="Segoe UI" w:hAnsi="Segoe UI" w:cs="Segoe UI"/>
          <w:color w:val="262626"/>
        </w:rPr>
        <w:t> </w:t>
      </w:r>
      <w:proofErr w:type="spellStart"/>
      <w:r>
        <w:rPr>
          <w:rStyle w:val="Strong"/>
          <w:rFonts w:ascii="inherit" w:hAnsi="inherit" w:cs="Segoe UI"/>
          <w:color w:val="262626"/>
          <w:bdr w:val="none" w:sz="0" w:space="0" w:color="auto" w:frame="1"/>
        </w:rPr>
        <w:t>WiFi</w:t>
      </w:r>
      <w:proofErr w:type="spellEnd"/>
      <w:r>
        <w:rPr>
          <w:rStyle w:val="Strong"/>
          <w:rFonts w:ascii="inherit" w:hAnsi="inherit" w:cs="Segoe UI"/>
          <w:color w:val="262626"/>
          <w:bdr w:val="none" w:sz="0" w:space="0" w:color="auto" w:frame="1"/>
        </w:rPr>
        <w:t xml:space="preserve"> </w:t>
      </w:r>
      <w:proofErr w:type="spellStart"/>
      <w:r>
        <w:rPr>
          <w:rStyle w:val="Strong"/>
          <w:rFonts w:ascii="inherit" w:hAnsi="inherit" w:cs="Segoe UI"/>
          <w:color w:val="262626"/>
          <w:bdr w:val="none" w:sz="0" w:space="0" w:color="auto" w:frame="1"/>
        </w:rPr>
        <w:t>Network</w:t>
      </w:r>
      <w:proofErr w:type="spellEnd"/>
      <w:r>
        <w:rPr>
          <w:rFonts w:ascii="Segoe UI" w:hAnsi="Segoe UI" w:cs="Segoe UI"/>
          <w:color w:val="262626"/>
        </w:rPr>
        <w:t xml:space="preserve">. </w:t>
      </w:r>
      <w:proofErr w:type="spellStart"/>
      <w:r>
        <w:rPr>
          <w:rFonts w:ascii="Segoe UI" w:hAnsi="Segoe UI" w:cs="Segoe UI"/>
          <w:color w:val="262626"/>
        </w:rPr>
        <w:t>Once</w:t>
      </w:r>
      <w:proofErr w:type="spellEnd"/>
      <w:r>
        <w:rPr>
          <w:rFonts w:ascii="Segoe UI" w:hAnsi="Segoe UI" w:cs="Segoe UI"/>
          <w:color w:val="262626"/>
        </w:rPr>
        <w:t xml:space="preserve"> </w:t>
      </w:r>
      <w:proofErr w:type="spellStart"/>
      <w:r>
        <w:rPr>
          <w:rFonts w:ascii="Segoe UI" w:hAnsi="Segoe UI" w:cs="Segoe UI"/>
          <w:color w:val="262626"/>
        </w:rPr>
        <w:t>it</w:t>
      </w:r>
      <w:proofErr w:type="spellEnd"/>
      <w:r>
        <w:rPr>
          <w:rFonts w:ascii="Segoe UI" w:hAnsi="Segoe UI" w:cs="Segoe UI"/>
          <w:color w:val="262626"/>
        </w:rPr>
        <w:t xml:space="preserve"> </w:t>
      </w:r>
      <w:proofErr w:type="spellStart"/>
      <w:r>
        <w:rPr>
          <w:rFonts w:ascii="Segoe UI" w:hAnsi="Segoe UI" w:cs="Segoe UI"/>
          <w:color w:val="262626"/>
        </w:rPr>
        <w:t>connects</w:t>
      </w:r>
      <w:proofErr w:type="spellEnd"/>
      <w:r>
        <w:rPr>
          <w:rFonts w:ascii="Segoe UI" w:hAnsi="Segoe UI" w:cs="Segoe UI"/>
          <w:color w:val="262626"/>
        </w:rPr>
        <w:t xml:space="preserve"> </w:t>
      </w:r>
      <w:proofErr w:type="spellStart"/>
      <w:r>
        <w:rPr>
          <w:rFonts w:ascii="Segoe UI" w:hAnsi="Segoe UI" w:cs="Segoe UI"/>
          <w:color w:val="262626"/>
        </w:rPr>
        <w:t>to</w:t>
      </w:r>
      <w:proofErr w:type="spellEnd"/>
      <w:r>
        <w:rPr>
          <w:rFonts w:ascii="Segoe UI" w:hAnsi="Segoe UI" w:cs="Segoe UI"/>
          <w:color w:val="262626"/>
        </w:rPr>
        <w:t xml:space="preserve"> </w:t>
      </w:r>
      <w:proofErr w:type="spellStart"/>
      <w:r>
        <w:rPr>
          <w:rFonts w:ascii="Segoe UI" w:hAnsi="Segoe UI" w:cs="Segoe UI"/>
          <w:color w:val="262626"/>
        </w:rPr>
        <w:t>the</w:t>
      </w:r>
      <w:proofErr w:type="spellEnd"/>
      <w:r>
        <w:rPr>
          <w:rFonts w:ascii="Segoe UI" w:hAnsi="Segoe UI" w:cs="Segoe UI"/>
          <w:color w:val="262626"/>
        </w:rPr>
        <w:t xml:space="preserve"> </w:t>
      </w:r>
      <w:proofErr w:type="spellStart"/>
      <w:r>
        <w:rPr>
          <w:rFonts w:ascii="Segoe UI" w:hAnsi="Segoe UI" w:cs="Segoe UI"/>
          <w:color w:val="262626"/>
        </w:rPr>
        <w:t>WiFi</w:t>
      </w:r>
      <w:proofErr w:type="spellEnd"/>
      <w:r>
        <w:rPr>
          <w:rFonts w:ascii="Segoe UI" w:hAnsi="Segoe UI" w:cs="Segoe UI"/>
          <w:color w:val="262626"/>
        </w:rPr>
        <w:t xml:space="preserve"> </w:t>
      </w:r>
      <w:proofErr w:type="spellStart"/>
      <w:r>
        <w:rPr>
          <w:rFonts w:ascii="Segoe UI" w:hAnsi="Segoe UI" w:cs="Segoe UI"/>
          <w:color w:val="262626"/>
        </w:rPr>
        <w:t>Network</w:t>
      </w:r>
      <w:proofErr w:type="spellEnd"/>
      <w:r>
        <w:rPr>
          <w:rFonts w:ascii="Segoe UI" w:hAnsi="Segoe UI" w:cs="Segoe UI"/>
          <w:color w:val="262626"/>
        </w:rPr>
        <w:t xml:space="preserve">, </w:t>
      </w:r>
      <w:proofErr w:type="spellStart"/>
      <w:r>
        <w:rPr>
          <w:rFonts w:ascii="Segoe UI" w:hAnsi="Segoe UI" w:cs="Segoe UI"/>
          <w:color w:val="262626"/>
        </w:rPr>
        <w:t>it</w:t>
      </w:r>
      <w:proofErr w:type="spellEnd"/>
      <w:r>
        <w:rPr>
          <w:rFonts w:ascii="Segoe UI" w:hAnsi="Segoe UI" w:cs="Segoe UI"/>
          <w:color w:val="262626"/>
        </w:rPr>
        <w:t xml:space="preserve"> </w:t>
      </w:r>
      <w:proofErr w:type="spellStart"/>
      <w:r>
        <w:rPr>
          <w:rFonts w:ascii="Segoe UI" w:hAnsi="Segoe UI" w:cs="Segoe UI"/>
          <w:color w:val="262626"/>
        </w:rPr>
        <w:t>will</w:t>
      </w:r>
      <w:proofErr w:type="spellEnd"/>
      <w:r>
        <w:rPr>
          <w:rFonts w:ascii="Segoe UI" w:hAnsi="Segoe UI" w:cs="Segoe UI"/>
          <w:color w:val="262626"/>
        </w:rPr>
        <w:t xml:space="preserve"> </w:t>
      </w:r>
      <w:proofErr w:type="spellStart"/>
      <w:r>
        <w:rPr>
          <w:rFonts w:ascii="Segoe UI" w:hAnsi="Segoe UI" w:cs="Segoe UI"/>
          <w:color w:val="262626"/>
        </w:rPr>
        <w:t>display</w:t>
      </w:r>
      <w:proofErr w:type="spellEnd"/>
      <w:r>
        <w:rPr>
          <w:rFonts w:ascii="Segoe UI" w:hAnsi="Segoe UI" w:cs="Segoe UI"/>
          <w:color w:val="262626"/>
        </w:rPr>
        <w:t xml:space="preserve"> </w:t>
      </w:r>
      <w:proofErr w:type="spellStart"/>
      <w:r>
        <w:rPr>
          <w:rFonts w:ascii="Segoe UI" w:hAnsi="Segoe UI" w:cs="Segoe UI"/>
          <w:color w:val="262626"/>
        </w:rPr>
        <w:t>the</w:t>
      </w:r>
      <w:proofErr w:type="spellEnd"/>
      <w:r>
        <w:rPr>
          <w:rFonts w:ascii="Segoe UI" w:hAnsi="Segoe UI" w:cs="Segoe UI"/>
          <w:color w:val="262626"/>
        </w:rPr>
        <w:t xml:space="preserve"> </w:t>
      </w:r>
      <w:proofErr w:type="spellStart"/>
      <w:r>
        <w:rPr>
          <w:rFonts w:ascii="Segoe UI" w:hAnsi="Segoe UI" w:cs="Segoe UI"/>
          <w:color w:val="262626"/>
        </w:rPr>
        <w:t>Battery</w:t>
      </w:r>
      <w:proofErr w:type="spellEnd"/>
      <w:r>
        <w:rPr>
          <w:rFonts w:ascii="Segoe UI" w:hAnsi="Segoe UI" w:cs="Segoe UI"/>
          <w:color w:val="262626"/>
        </w:rPr>
        <w:t xml:space="preserve"> </w:t>
      </w:r>
      <w:proofErr w:type="spellStart"/>
      <w:r>
        <w:rPr>
          <w:rFonts w:ascii="Segoe UI" w:hAnsi="Segoe UI" w:cs="Segoe UI"/>
          <w:color w:val="262626"/>
        </w:rPr>
        <w:t>Voltage</w:t>
      </w:r>
      <w:proofErr w:type="spellEnd"/>
      <w:r>
        <w:rPr>
          <w:rFonts w:ascii="Segoe UI" w:hAnsi="Segoe UI" w:cs="Segoe UI"/>
          <w:color w:val="262626"/>
        </w:rPr>
        <w:t xml:space="preserve">, </w:t>
      </w:r>
      <w:proofErr w:type="spellStart"/>
      <w:r>
        <w:rPr>
          <w:rFonts w:ascii="Segoe UI" w:hAnsi="Segoe UI" w:cs="Segoe UI"/>
          <w:color w:val="262626"/>
        </w:rPr>
        <w:t>Load</w:t>
      </w:r>
      <w:proofErr w:type="spellEnd"/>
      <w:r>
        <w:rPr>
          <w:rFonts w:ascii="Segoe UI" w:hAnsi="Segoe UI" w:cs="Segoe UI"/>
          <w:color w:val="262626"/>
        </w:rPr>
        <w:t xml:space="preserve"> </w:t>
      </w:r>
      <w:proofErr w:type="spellStart"/>
      <w:r>
        <w:rPr>
          <w:rFonts w:ascii="Segoe UI" w:hAnsi="Segoe UI" w:cs="Segoe UI"/>
          <w:color w:val="262626"/>
        </w:rPr>
        <w:t>Voltage</w:t>
      </w:r>
      <w:proofErr w:type="spellEnd"/>
      <w:r>
        <w:rPr>
          <w:rFonts w:ascii="Segoe UI" w:hAnsi="Segoe UI" w:cs="Segoe UI"/>
          <w:color w:val="262626"/>
        </w:rPr>
        <w:t xml:space="preserve">, </w:t>
      </w:r>
      <w:proofErr w:type="spellStart"/>
      <w:r>
        <w:rPr>
          <w:rFonts w:ascii="Segoe UI" w:hAnsi="Segoe UI" w:cs="Segoe UI"/>
          <w:color w:val="262626"/>
        </w:rPr>
        <w:t>Current</w:t>
      </w:r>
      <w:proofErr w:type="spellEnd"/>
      <w:r>
        <w:rPr>
          <w:rFonts w:ascii="Segoe UI" w:hAnsi="Segoe UI" w:cs="Segoe UI"/>
          <w:color w:val="262626"/>
        </w:rPr>
        <w:t xml:space="preserve"> </w:t>
      </w:r>
      <w:proofErr w:type="spellStart"/>
      <w:r>
        <w:rPr>
          <w:rFonts w:ascii="Segoe UI" w:hAnsi="Segoe UI" w:cs="Segoe UI"/>
          <w:color w:val="262626"/>
        </w:rPr>
        <w:t>and</w:t>
      </w:r>
      <w:proofErr w:type="spellEnd"/>
      <w:r>
        <w:rPr>
          <w:rFonts w:ascii="Segoe UI" w:hAnsi="Segoe UI" w:cs="Segoe UI"/>
          <w:color w:val="262626"/>
        </w:rPr>
        <w:t xml:space="preserve"> </w:t>
      </w:r>
      <w:proofErr w:type="spellStart"/>
      <w:r>
        <w:rPr>
          <w:rFonts w:ascii="Segoe UI" w:hAnsi="Segoe UI" w:cs="Segoe UI"/>
          <w:color w:val="262626"/>
        </w:rPr>
        <w:t>Power</w:t>
      </w:r>
      <w:proofErr w:type="spellEnd"/>
      <w:r>
        <w:rPr>
          <w:rFonts w:ascii="Segoe UI" w:hAnsi="Segoe UI" w:cs="Segoe UI"/>
          <w:color w:val="262626"/>
        </w:rPr>
        <w:t>.</w:t>
      </w:r>
    </w:p>
    <w:p w14:paraId="7856308D" w14:textId="77777777" w:rsidR="00711F53" w:rsidRDefault="00711F53" w:rsidP="00711F53">
      <w:pPr>
        <w:pStyle w:val="NormalWeb"/>
        <w:shd w:val="clear" w:color="auto" w:fill="FFFFFF"/>
        <w:spacing w:before="0" w:beforeAutospacing="0"/>
        <w:textAlignment w:val="baseline"/>
        <w:rPr>
          <w:rFonts w:ascii="Segoe UI" w:hAnsi="Segoe UI" w:cs="Segoe UI"/>
          <w:color w:val="262626"/>
        </w:rPr>
      </w:pPr>
      <w:proofErr w:type="spellStart"/>
      <w:r>
        <w:rPr>
          <w:rFonts w:ascii="Segoe UI" w:hAnsi="Segoe UI" w:cs="Segoe UI"/>
          <w:color w:val="262626"/>
        </w:rPr>
        <w:t>If</w:t>
      </w:r>
      <w:proofErr w:type="spellEnd"/>
      <w:r>
        <w:rPr>
          <w:rFonts w:ascii="Segoe UI" w:hAnsi="Segoe UI" w:cs="Segoe UI"/>
          <w:color w:val="262626"/>
        </w:rPr>
        <w:t xml:space="preserve"> </w:t>
      </w:r>
      <w:proofErr w:type="spellStart"/>
      <w:r>
        <w:rPr>
          <w:rFonts w:ascii="Segoe UI" w:hAnsi="Segoe UI" w:cs="Segoe UI"/>
          <w:color w:val="262626"/>
        </w:rPr>
        <w:t>nothing</w:t>
      </w:r>
      <w:proofErr w:type="spellEnd"/>
      <w:r>
        <w:rPr>
          <w:rFonts w:ascii="Segoe UI" w:hAnsi="Segoe UI" w:cs="Segoe UI"/>
          <w:color w:val="262626"/>
        </w:rPr>
        <w:t xml:space="preserve"> </w:t>
      </w:r>
      <w:proofErr w:type="spellStart"/>
      <w:r>
        <w:rPr>
          <w:rFonts w:ascii="Segoe UI" w:hAnsi="Segoe UI" w:cs="Segoe UI"/>
          <w:color w:val="262626"/>
        </w:rPr>
        <w:t>is</w:t>
      </w:r>
      <w:proofErr w:type="spellEnd"/>
      <w:r>
        <w:rPr>
          <w:rFonts w:ascii="Segoe UI" w:hAnsi="Segoe UI" w:cs="Segoe UI"/>
          <w:color w:val="262626"/>
        </w:rPr>
        <w:t xml:space="preserve"> </w:t>
      </w:r>
      <w:proofErr w:type="spellStart"/>
      <w:r>
        <w:rPr>
          <w:rFonts w:ascii="Segoe UI" w:hAnsi="Segoe UI" w:cs="Segoe UI"/>
          <w:color w:val="262626"/>
        </w:rPr>
        <w:t>connected</w:t>
      </w:r>
      <w:proofErr w:type="spellEnd"/>
      <w:r>
        <w:rPr>
          <w:rFonts w:ascii="Segoe UI" w:hAnsi="Segoe UI" w:cs="Segoe UI"/>
          <w:color w:val="262626"/>
        </w:rPr>
        <w:t xml:space="preserve"> </w:t>
      </w:r>
      <w:proofErr w:type="spellStart"/>
      <w:r>
        <w:rPr>
          <w:rFonts w:ascii="Segoe UI" w:hAnsi="Segoe UI" w:cs="Segoe UI"/>
          <w:color w:val="262626"/>
        </w:rPr>
        <w:t>at</w:t>
      </w:r>
      <w:proofErr w:type="spellEnd"/>
      <w:r>
        <w:rPr>
          <w:rFonts w:ascii="Segoe UI" w:hAnsi="Segoe UI" w:cs="Segoe UI"/>
          <w:color w:val="262626"/>
        </w:rPr>
        <w:t xml:space="preserve"> </w:t>
      </w:r>
      <w:proofErr w:type="spellStart"/>
      <w:r>
        <w:rPr>
          <w:rFonts w:ascii="Segoe UI" w:hAnsi="Segoe UI" w:cs="Segoe UI"/>
          <w:color w:val="262626"/>
        </w:rPr>
        <w:t>the</w:t>
      </w:r>
      <w:proofErr w:type="spellEnd"/>
      <w:r>
        <w:rPr>
          <w:rFonts w:ascii="Segoe UI" w:hAnsi="Segoe UI" w:cs="Segoe UI"/>
          <w:color w:val="262626"/>
        </w:rPr>
        <w:t xml:space="preserve"> </w:t>
      </w:r>
      <w:proofErr w:type="spellStart"/>
      <w:r>
        <w:rPr>
          <w:rFonts w:ascii="Segoe UI" w:hAnsi="Segoe UI" w:cs="Segoe UI"/>
          <w:color w:val="262626"/>
        </w:rPr>
        <w:t>load</w:t>
      </w:r>
      <w:proofErr w:type="spellEnd"/>
      <w:r>
        <w:rPr>
          <w:rFonts w:ascii="Segoe UI" w:hAnsi="Segoe UI" w:cs="Segoe UI"/>
          <w:color w:val="262626"/>
        </w:rPr>
        <w:t xml:space="preserve">, </w:t>
      </w:r>
      <w:proofErr w:type="spellStart"/>
      <w:r>
        <w:rPr>
          <w:rFonts w:ascii="Segoe UI" w:hAnsi="Segoe UI" w:cs="Segoe UI"/>
          <w:color w:val="262626"/>
        </w:rPr>
        <w:t>it</w:t>
      </w:r>
      <w:proofErr w:type="spellEnd"/>
      <w:r>
        <w:rPr>
          <w:rFonts w:ascii="Segoe UI" w:hAnsi="Segoe UI" w:cs="Segoe UI"/>
          <w:color w:val="262626"/>
        </w:rPr>
        <w:t xml:space="preserve"> </w:t>
      </w:r>
      <w:proofErr w:type="spellStart"/>
      <w:r>
        <w:rPr>
          <w:rFonts w:ascii="Segoe UI" w:hAnsi="Segoe UI" w:cs="Segoe UI"/>
          <w:color w:val="262626"/>
        </w:rPr>
        <w:t>will</w:t>
      </w:r>
      <w:proofErr w:type="spellEnd"/>
      <w:r>
        <w:rPr>
          <w:rFonts w:ascii="Segoe UI" w:hAnsi="Segoe UI" w:cs="Segoe UI"/>
          <w:color w:val="262626"/>
        </w:rPr>
        <w:t xml:space="preserve"> </w:t>
      </w:r>
      <w:proofErr w:type="spellStart"/>
      <w:r>
        <w:rPr>
          <w:rFonts w:ascii="Segoe UI" w:hAnsi="Segoe UI" w:cs="Segoe UI"/>
          <w:color w:val="262626"/>
        </w:rPr>
        <w:t>only</w:t>
      </w:r>
      <w:proofErr w:type="spellEnd"/>
      <w:r>
        <w:rPr>
          <w:rFonts w:ascii="Segoe UI" w:hAnsi="Segoe UI" w:cs="Segoe UI"/>
          <w:color w:val="262626"/>
        </w:rPr>
        <w:t xml:space="preserve"> </w:t>
      </w:r>
      <w:proofErr w:type="spellStart"/>
      <w:r>
        <w:rPr>
          <w:rFonts w:ascii="Segoe UI" w:hAnsi="Segoe UI" w:cs="Segoe UI"/>
          <w:color w:val="262626"/>
        </w:rPr>
        <w:t>display</w:t>
      </w:r>
      <w:proofErr w:type="spellEnd"/>
      <w:r>
        <w:rPr>
          <w:rFonts w:ascii="Segoe UI" w:hAnsi="Segoe UI" w:cs="Segoe UI"/>
          <w:color w:val="262626"/>
        </w:rPr>
        <w:t xml:space="preserve"> </w:t>
      </w:r>
      <w:proofErr w:type="spellStart"/>
      <w:r>
        <w:rPr>
          <w:rFonts w:ascii="Segoe UI" w:hAnsi="Segoe UI" w:cs="Segoe UI"/>
          <w:color w:val="262626"/>
        </w:rPr>
        <w:t>the</w:t>
      </w:r>
      <w:proofErr w:type="spellEnd"/>
      <w:r>
        <w:rPr>
          <w:rFonts w:ascii="Segoe UI" w:hAnsi="Segoe UI" w:cs="Segoe UI"/>
          <w:color w:val="262626"/>
        </w:rPr>
        <w:t xml:space="preserve"> </w:t>
      </w:r>
      <w:proofErr w:type="spellStart"/>
      <w:r>
        <w:rPr>
          <w:rFonts w:ascii="Segoe UI" w:hAnsi="Segoe UI" w:cs="Segoe UI"/>
          <w:color w:val="262626"/>
        </w:rPr>
        <w:t>Battery</w:t>
      </w:r>
      <w:proofErr w:type="spellEnd"/>
      <w:r>
        <w:rPr>
          <w:rFonts w:ascii="Segoe UI" w:hAnsi="Segoe UI" w:cs="Segoe UI"/>
          <w:color w:val="262626"/>
        </w:rPr>
        <w:t xml:space="preserve"> </w:t>
      </w:r>
      <w:proofErr w:type="spellStart"/>
      <w:r>
        <w:rPr>
          <w:rFonts w:ascii="Segoe UI" w:hAnsi="Segoe UI" w:cs="Segoe UI"/>
          <w:color w:val="262626"/>
        </w:rPr>
        <w:t>Voltage</w:t>
      </w:r>
      <w:proofErr w:type="spellEnd"/>
      <w:r>
        <w:rPr>
          <w:rFonts w:ascii="Segoe UI" w:hAnsi="Segoe UI" w:cs="Segoe UI"/>
          <w:color w:val="262626"/>
        </w:rPr>
        <w:t xml:space="preserve"> </w:t>
      </w:r>
      <w:proofErr w:type="spellStart"/>
      <w:r>
        <w:rPr>
          <w:rFonts w:ascii="Segoe UI" w:hAnsi="Segoe UI" w:cs="Segoe UI"/>
          <w:color w:val="262626"/>
        </w:rPr>
        <w:t>and</w:t>
      </w:r>
      <w:proofErr w:type="spellEnd"/>
      <w:r>
        <w:rPr>
          <w:rFonts w:ascii="Segoe UI" w:hAnsi="Segoe UI" w:cs="Segoe UI"/>
          <w:color w:val="262626"/>
        </w:rPr>
        <w:t xml:space="preserve"> </w:t>
      </w:r>
      <w:proofErr w:type="spellStart"/>
      <w:r>
        <w:rPr>
          <w:rFonts w:ascii="Segoe UI" w:hAnsi="Segoe UI" w:cs="Segoe UI"/>
          <w:color w:val="262626"/>
        </w:rPr>
        <w:t>else</w:t>
      </w:r>
      <w:proofErr w:type="spellEnd"/>
      <w:r>
        <w:rPr>
          <w:rFonts w:ascii="Segoe UI" w:hAnsi="Segoe UI" w:cs="Segoe UI"/>
          <w:color w:val="262626"/>
        </w:rPr>
        <w:t xml:space="preserve"> </w:t>
      </w:r>
      <w:proofErr w:type="spellStart"/>
      <w:r>
        <w:rPr>
          <w:rFonts w:ascii="Segoe UI" w:hAnsi="Segoe UI" w:cs="Segoe UI"/>
          <w:color w:val="262626"/>
        </w:rPr>
        <w:t>everything</w:t>
      </w:r>
      <w:proofErr w:type="spellEnd"/>
      <w:r>
        <w:rPr>
          <w:rFonts w:ascii="Segoe UI" w:hAnsi="Segoe UI" w:cs="Segoe UI"/>
          <w:color w:val="262626"/>
        </w:rPr>
        <w:t xml:space="preserve"> </w:t>
      </w:r>
      <w:proofErr w:type="spellStart"/>
      <w:r>
        <w:rPr>
          <w:rFonts w:ascii="Segoe UI" w:hAnsi="Segoe UI" w:cs="Segoe UI"/>
          <w:color w:val="262626"/>
        </w:rPr>
        <w:t>will</w:t>
      </w:r>
      <w:proofErr w:type="spellEnd"/>
      <w:r>
        <w:rPr>
          <w:rFonts w:ascii="Segoe UI" w:hAnsi="Segoe UI" w:cs="Segoe UI"/>
          <w:color w:val="262626"/>
        </w:rPr>
        <w:t xml:space="preserve"> </w:t>
      </w:r>
      <w:proofErr w:type="spellStart"/>
      <w:r>
        <w:rPr>
          <w:rFonts w:ascii="Segoe UI" w:hAnsi="Segoe UI" w:cs="Segoe UI"/>
          <w:color w:val="262626"/>
        </w:rPr>
        <w:t>appear</w:t>
      </w:r>
      <w:proofErr w:type="spellEnd"/>
      <w:r>
        <w:rPr>
          <w:rFonts w:ascii="Segoe UI" w:hAnsi="Segoe UI" w:cs="Segoe UI"/>
          <w:color w:val="262626"/>
        </w:rPr>
        <w:t xml:space="preserve"> </w:t>
      </w:r>
      <w:proofErr w:type="spellStart"/>
      <w:r>
        <w:rPr>
          <w:rFonts w:ascii="Segoe UI" w:hAnsi="Segoe UI" w:cs="Segoe UI"/>
          <w:color w:val="262626"/>
        </w:rPr>
        <w:t>zero</w:t>
      </w:r>
      <w:proofErr w:type="spellEnd"/>
      <w:r>
        <w:rPr>
          <w:rFonts w:ascii="Segoe UI" w:hAnsi="Segoe UI" w:cs="Segoe UI"/>
          <w:color w:val="262626"/>
        </w:rPr>
        <w:t>.</w:t>
      </w:r>
    </w:p>
    <w:p w14:paraId="1D9181FE" w14:textId="19FDE14A" w:rsidR="00711F53" w:rsidRDefault="00711F53" w:rsidP="00711F53">
      <w:pPr>
        <w:pStyle w:val="NormalWeb"/>
        <w:shd w:val="clear" w:color="auto" w:fill="FFFFFF"/>
        <w:spacing w:before="0" w:beforeAutospacing="0" w:after="0"/>
        <w:textAlignment w:val="baseline"/>
        <w:rPr>
          <w:rFonts w:ascii="Segoe UI" w:hAnsi="Segoe UI" w:cs="Segoe UI"/>
          <w:color w:val="262626"/>
        </w:rPr>
      </w:pPr>
      <w:r>
        <w:rPr>
          <w:rFonts w:ascii="inherit" w:hAnsi="inherit" w:cs="Segoe UI"/>
          <w:noProof/>
          <w:color w:val="0000FF"/>
          <w:bdr w:val="none" w:sz="0" w:space="0" w:color="auto" w:frame="1"/>
        </w:rPr>
        <w:lastRenderedPageBreak/>
        <w:drawing>
          <wp:inline distT="0" distB="0" distL="0" distR="0" wp14:anchorId="2DE234D6" wp14:editId="3400B3C8">
            <wp:extent cx="3797300" cy="3429000"/>
            <wp:effectExtent l="0" t="0" r="0" b="0"/>
            <wp:docPr id="21" name="Picture 21">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97300" cy="3429000"/>
                    </a:xfrm>
                    <a:prstGeom prst="rect">
                      <a:avLst/>
                    </a:prstGeom>
                    <a:noFill/>
                    <a:ln>
                      <a:noFill/>
                    </a:ln>
                  </pic:spPr>
                </pic:pic>
              </a:graphicData>
            </a:graphic>
          </wp:inline>
        </w:drawing>
      </w:r>
    </w:p>
    <w:p w14:paraId="7234AEFC" w14:textId="77777777" w:rsidR="00711F53" w:rsidRDefault="00711F53" w:rsidP="00711F53">
      <w:pPr>
        <w:pStyle w:val="NormalWeb"/>
        <w:shd w:val="clear" w:color="auto" w:fill="FFFFFF"/>
        <w:spacing w:before="0" w:beforeAutospacing="0"/>
        <w:textAlignment w:val="baseline"/>
        <w:rPr>
          <w:rFonts w:ascii="Segoe UI" w:hAnsi="Segoe UI" w:cs="Segoe UI"/>
          <w:color w:val="262626"/>
        </w:rPr>
      </w:pPr>
      <w:proofErr w:type="spellStart"/>
      <w:r>
        <w:rPr>
          <w:rFonts w:ascii="Segoe UI" w:hAnsi="Segoe UI" w:cs="Segoe UI"/>
          <w:color w:val="262626"/>
        </w:rPr>
        <w:t>In</w:t>
      </w:r>
      <w:proofErr w:type="spellEnd"/>
      <w:r>
        <w:rPr>
          <w:rFonts w:ascii="Segoe UI" w:hAnsi="Segoe UI" w:cs="Segoe UI"/>
          <w:color w:val="262626"/>
        </w:rPr>
        <w:t xml:space="preserve"> </w:t>
      </w:r>
      <w:proofErr w:type="spellStart"/>
      <w:r>
        <w:rPr>
          <w:rFonts w:ascii="Segoe UI" w:hAnsi="Segoe UI" w:cs="Segoe UI"/>
          <w:color w:val="262626"/>
        </w:rPr>
        <w:t>order</w:t>
      </w:r>
      <w:proofErr w:type="spellEnd"/>
      <w:r>
        <w:rPr>
          <w:rFonts w:ascii="Segoe UI" w:hAnsi="Segoe UI" w:cs="Segoe UI"/>
          <w:color w:val="262626"/>
        </w:rPr>
        <w:t xml:space="preserve"> </w:t>
      </w:r>
      <w:proofErr w:type="spellStart"/>
      <w:r>
        <w:rPr>
          <w:rFonts w:ascii="Segoe UI" w:hAnsi="Segoe UI" w:cs="Segoe UI"/>
          <w:color w:val="262626"/>
        </w:rPr>
        <w:t>to</w:t>
      </w:r>
      <w:proofErr w:type="spellEnd"/>
      <w:r>
        <w:rPr>
          <w:rFonts w:ascii="Segoe UI" w:hAnsi="Segoe UI" w:cs="Segoe UI"/>
          <w:color w:val="262626"/>
        </w:rPr>
        <w:t xml:space="preserve"> </w:t>
      </w:r>
      <w:proofErr w:type="spellStart"/>
      <w:r>
        <w:rPr>
          <w:rFonts w:ascii="Segoe UI" w:hAnsi="Segoe UI" w:cs="Segoe UI"/>
          <w:color w:val="262626"/>
        </w:rPr>
        <w:t>test</w:t>
      </w:r>
      <w:proofErr w:type="spellEnd"/>
      <w:r>
        <w:rPr>
          <w:rFonts w:ascii="Segoe UI" w:hAnsi="Segoe UI" w:cs="Segoe UI"/>
          <w:color w:val="262626"/>
        </w:rPr>
        <w:t xml:space="preserve"> </w:t>
      </w:r>
      <w:proofErr w:type="spellStart"/>
      <w:r>
        <w:rPr>
          <w:rFonts w:ascii="Segoe UI" w:hAnsi="Segoe UI" w:cs="Segoe UI"/>
          <w:color w:val="262626"/>
        </w:rPr>
        <w:t>the</w:t>
      </w:r>
      <w:proofErr w:type="spellEnd"/>
      <w:r>
        <w:rPr>
          <w:rFonts w:ascii="Segoe UI" w:hAnsi="Segoe UI" w:cs="Segoe UI"/>
          <w:color w:val="262626"/>
        </w:rPr>
        <w:t xml:space="preserve"> </w:t>
      </w:r>
      <w:proofErr w:type="spellStart"/>
      <w:r>
        <w:rPr>
          <w:rFonts w:ascii="Segoe UI" w:hAnsi="Segoe UI" w:cs="Segoe UI"/>
          <w:color w:val="262626"/>
        </w:rPr>
        <w:t>current</w:t>
      </w:r>
      <w:proofErr w:type="spellEnd"/>
      <w:r>
        <w:rPr>
          <w:rFonts w:ascii="Segoe UI" w:hAnsi="Segoe UI" w:cs="Segoe UI"/>
          <w:color w:val="262626"/>
        </w:rPr>
        <w:t xml:space="preserve"> </w:t>
      </w:r>
      <w:proofErr w:type="spellStart"/>
      <w:r>
        <w:rPr>
          <w:rFonts w:ascii="Segoe UI" w:hAnsi="Segoe UI" w:cs="Segoe UI"/>
          <w:color w:val="262626"/>
        </w:rPr>
        <w:t>and</w:t>
      </w:r>
      <w:proofErr w:type="spellEnd"/>
      <w:r>
        <w:rPr>
          <w:rFonts w:ascii="Segoe UI" w:hAnsi="Segoe UI" w:cs="Segoe UI"/>
          <w:color w:val="262626"/>
        </w:rPr>
        <w:t xml:space="preserve"> </w:t>
      </w:r>
      <w:proofErr w:type="spellStart"/>
      <w:r>
        <w:rPr>
          <w:rFonts w:ascii="Segoe UI" w:hAnsi="Segoe UI" w:cs="Segoe UI"/>
          <w:color w:val="262626"/>
        </w:rPr>
        <w:t>power</w:t>
      </w:r>
      <w:proofErr w:type="spellEnd"/>
      <w:r>
        <w:rPr>
          <w:rFonts w:ascii="Segoe UI" w:hAnsi="Segoe UI" w:cs="Segoe UI"/>
          <w:color w:val="262626"/>
        </w:rPr>
        <w:t xml:space="preserve"> </w:t>
      </w:r>
      <w:proofErr w:type="spellStart"/>
      <w:r>
        <w:rPr>
          <w:rFonts w:ascii="Segoe UI" w:hAnsi="Segoe UI" w:cs="Segoe UI"/>
          <w:color w:val="262626"/>
        </w:rPr>
        <w:t>consumption</w:t>
      </w:r>
      <w:proofErr w:type="spellEnd"/>
      <w:r>
        <w:rPr>
          <w:rFonts w:ascii="Segoe UI" w:hAnsi="Segoe UI" w:cs="Segoe UI"/>
          <w:color w:val="262626"/>
        </w:rPr>
        <w:t xml:space="preserve">, </w:t>
      </w:r>
      <w:proofErr w:type="spellStart"/>
      <w:r>
        <w:rPr>
          <w:rFonts w:ascii="Segoe UI" w:hAnsi="Segoe UI" w:cs="Segoe UI"/>
          <w:color w:val="262626"/>
        </w:rPr>
        <w:t>connect</w:t>
      </w:r>
      <w:proofErr w:type="spellEnd"/>
      <w:r>
        <w:rPr>
          <w:rFonts w:ascii="Segoe UI" w:hAnsi="Segoe UI" w:cs="Segoe UI"/>
          <w:color w:val="262626"/>
        </w:rPr>
        <w:t xml:space="preserve"> a </w:t>
      </w:r>
      <w:proofErr w:type="spellStart"/>
      <w:r>
        <w:rPr>
          <w:rFonts w:ascii="Segoe UI" w:hAnsi="Segoe UI" w:cs="Segoe UI"/>
          <w:color w:val="262626"/>
        </w:rPr>
        <w:t>Load</w:t>
      </w:r>
      <w:proofErr w:type="spellEnd"/>
      <w:r>
        <w:rPr>
          <w:rFonts w:ascii="Segoe UI" w:hAnsi="Segoe UI" w:cs="Segoe UI"/>
          <w:color w:val="262626"/>
        </w:rPr>
        <w:t xml:space="preserve"> </w:t>
      </w:r>
      <w:proofErr w:type="spellStart"/>
      <w:r>
        <w:rPr>
          <w:rFonts w:ascii="Segoe UI" w:hAnsi="Segoe UI" w:cs="Segoe UI"/>
          <w:color w:val="262626"/>
        </w:rPr>
        <w:t>like</w:t>
      </w:r>
      <w:proofErr w:type="spellEnd"/>
      <w:r>
        <w:rPr>
          <w:rFonts w:ascii="Segoe UI" w:hAnsi="Segoe UI" w:cs="Segoe UI"/>
          <w:color w:val="262626"/>
        </w:rPr>
        <w:t xml:space="preserve"> </w:t>
      </w:r>
      <w:proofErr w:type="spellStart"/>
      <w:r>
        <w:rPr>
          <w:rFonts w:ascii="Segoe UI" w:hAnsi="Segoe UI" w:cs="Segoe UI"/>
          <w:color w:val="262626"/>
        </w:rPr>
        <w:t>Motor</w:t>
      </w:r>
      <w:proofErr w:type="spellEnd"/>
      <w:r>
        <w:rPr>
          <w:rFonts w:ascii="Segoe UI" w:hAnsi="Segoe UI" w:cs="Segoe UI"/>
          <w:color w:val="262626"/>
        </w:rPr>
        <w:t xml:space="preserve">, 12V LED </w:t>
      </w:r>
      <w:proofErr w:type="spellStart"/>
      <w:r>
        <w:rPr>
          <w:rFonts w:ascii="Segoe UI" w:hAnsi="Segoe UI" w:cs="Segoe UI"/>
          <w:color w:val="262626"/>
        </w:rPr>
        <w:t>Lights</w:t>
      </w:r>
      <w:proofErr w:type="spellEnd"/>
      <w:r>
        <w:rPr>
          <w:rFonts w:ascii="Segoe UI" w:hAnsi="Segoe UI" w:cs="Segoe UI"/>
          <w:color w:val="262626"/>
        </w:rPr>
        <w:t xml:space="preserve"> </w:t>
      </w:r>
      <w:proofErr w:type="spellStart"/>
      <w:r>
        <w:rPr>
          <w:rFonts w:ascii="Segoe UI" w:hAnsi="Segoe UI" w:cs="Segoe UI"/>
          <w:color w:val="262626"/>
        </w:rPr>
        <w:t>or</w:t>
      </w:r>
      <w:proofErr w:type="spellEnd"/>
      <w:r>
        <w:rPr>
          <w:rFonts w:ascii="Segoe UI" w:hAnsi="Segoe UI" w:cs="Segoe UI"/>
          <w:color w:val="262626"/>
        </w:rPr>
        <w:t xml:space="preserve"> </w:t>
      </w:r>
      <w:proofErr w:type="spellStart"/>
      <w:r>
        <w:rPr>
          <w:rFonts w:ascii="Segoe UI" w:hAnsi="Segoe UI" w:cs="Segoe UI"/>
          <w:color w:val="262626"/>
        </w:rPr>
        <w:t>anything</w:t>
      </w:r>
      <w:proofErr w:type="spellEnd"/>
      <w:r>
        <w:rPr>
          <w:rFonts w:ascii="Segoe UI" w:hAnsi="Segoe UI" w:cs="Segoe UI"/>
          <w:color w:val="262626"/>
        </w:rPr>
        <w:t xml:space="preserve"> </w:t>
      </w:r>
      <w:proofErr w:type="spellStart"/>
      <w:r>
        <w:rPr>
          <w:rFonts w:ascii="Segoe UI" w:hAnsi="Segoe UI" w:cs="Segoe UI"/>
          <w:color w:val="262626"/>
        </w:rPr>
        <w:t>else</w:t>
      </w:r>
      <w:proofErr w:type="spellEnd"/>
      <w:r>
        <w:rPr>
          <w:rFonts w:ascii="Segoe UI" w:hAnsi="Segoe UI" w:cs="Segoe UI"/>
          <w:color w:val="262626"/>
        </w:rPr>
        <w:t xml:space="preserve"> </w:t>
      </w:r>
      <w:proofErr w:type="spellStart"/>
      <w:r>
        <w:rPr>
          <w:rFonts w:ascii="Segoe UI" w:hAnsi="Segoe UI" w:cs="Segoe UI"/>
          <w:color w:val="262626"/>
        </w:rPr>
        <w:t>at</w:t>
      </w:r>
      <w:proofErr w:type="spellEnd"/>
      <w:r>
        <w:rPr>
          <w:rFonts w:ascii="Segoe UI" w:hAnsi="Segoe UI" w:cs="Segoe UI"/>
          <w:color w:val="262626"/>
        </w:rPr>
        <w:t xml:space="preserve"> </w:t>
      </w:r>
      <w:proofErr w:type="spellStart"/>
      <w:r>
        <w:rPr>
          <w:rFonts w:ascii="Segoe UI" w:hAnsi="Segoe UI" w:cs="Segoe UI"/>
          <w:color w:val="262626"/>
        </w:rPr>
        <w:t>the</w:t>
      </w:r>
      <w:proofErr w:type="spellEnd"/>
      <w:r>
        <w:rPr>
          <w:rFonts w:ascii="Segoe UI" w:hAnsi="Segoe UI" w:cs="Segoe UI"/>
          <w:color w:val="262626"/>
        </w:rPr>
        <w:t xml:space="preserve"> </w:t>
      </w:r>
      <w:proofErr w:type="spellStart"/>
      <w:r>
        <w:rPr>
          <w:rFonts w:ascii="Segoe UI" w:hAnsi="Segoe UI" w:cs="Segoe UI"/>
          <w:color w:val="262626"/>
        </w:rPr>
        <w:t>Load</w:t>
      </w:r>
      <w:proofErr w:type="spellEnd"/>
      <w:r>
        <w:rPr>
          <w:rFonts w:ascii="Segoe UI" w:hAnsi="Segoe UI" w:cs="Segoe UI"/>
          <w:color w:val="262626"/>
        </w:rPr>
        <w:t xml:space="preserve"> Terminal.</w:t>
      </w:r>
    </w:p>
    <w:p w14:paraId="6A29DED9" w14:textId="77777777" w:rsidR="00711F53" w:rsidRDefault="00711F53" w:rsidP="00711F53">
      <w:pPr>
        <w:rPr>
          <w:rFonts w:ascii="Times New Roman" w:hAnsi="Times New Roman" w:cs="Times New Roman"/>
        </w:rPr>
      </w:pPr>
      <w:proofErr w:type="spellStart"/>
      <w:r>
        <w:rPr>
          <w:rFonts w:ascii="Segoe UI" w:hAnsi="Segoe UI" w:cs="Segoe UI"/>
          <w:color w:val="262626"/>
          <w:shd w:val="clear" w:color="auto" w:fill="FFFFFF"/>
        </w:rPr>
        <w:t>Now</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go</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to</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the</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private</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view</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of</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Thingspeak</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Dashboard</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The</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Dashboard</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will</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shows</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the</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values</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of</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Battery</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Voltage</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Load</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Voltage</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Current</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and</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Power</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in</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graphical</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format</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as</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per</w:t>
      </w:r>
      <w:proofErr w:type="spellEnd"/>
      <w:r>
        <w:rPr>
          <w:rFonts w:ascii="Segoe UI" w:hAnsi="Segoe UI" w:cs="Segoe UI"/>
          <w:color w:val="262626"/>
          <w:shd w:val="clear" w:color="auto" w:fill="FFFFFF"/>
        </w:rPr>
        <w:t xml:space="preserve"> </w:t>
      </w:r>
      <w:proofErr w:type="spellStart"/>
      <w:r>
        <w:rPr>
          <w:rFonts w:ascii="Segoe UI" w:hAnsi="Segoe UI" w:cs="Segoe UI"/>
          <w:color w:val="262626"/>
          <w:shd w:val="clear" w:color="auto" w:fill="FFFFFF"/>
        </w:rPr>
        <w:t>time</w:t>
      </w:r>
      <w:proofErr w:type="spellEnd"/>
      <w:r>
        <w:rPr>
          <w:rFonts w:ascii="Segoe UI" w:hAnsi="Segoe UI" w:cs="Segoe UI"/>
          <w:color w:val="262626"/>
          <w:shd w:val="clear" w:color="auto" w:fill="FFFFFF"/>
        </w:rPr>
        <w:t>.</w:t>
      </w:r>
    </w:p>
    <w:p w14:paraId="63571AD9" w14:textId="114C5D5A" w:rsidR="00711F53" w:rsidRDefault="00711F53" w:rsidP="00711F53">
      <w:pPr>
        <w:pStyle w:val="NormalWeb"/>
        <w:shd w:val="clear" w:color="auto" w:fill="FFFFFF"/>
        <w:spacing w:before="0" w:beforeAutospacing="0" w:after="0"/>
        <w:textAlignment w:val="baseline"/>
        <w:rPr>
          <w:rFonts w:ascii="Segoe UI" w:hAnsi="Segoe UI" w:cs="Segoe UI"/>
          <w:color w:val="262626"/>
        </w:rPr>
      </w:pPr>
      <w:r>
        <w:rPr>
          <w:rFonts w:ascii="inherit" w:hAnsi="inherit" w:cs="Segoe UI"/>
          <w:noProof/>
          <w:color w:val="0000FF"/>
          <w:bdr w:val="none" w:sz="0" w:space="0" w:color="auto" w:frame="1"/>
        </w:rPr>
        <w:drawing>
          <wp:inline distT="0" distB="0" distL="0" distR="0" wp14:anchorId="5A11C829" wp14:editId="5AD75107">
            <wp:extent cx="6120765" cy="4023360"/>
            <wp:effectExtent l="0" t="0" r="0" b="0"/>
            <wp:docPr id="20" name="Picture 20">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0765" cy="4023360"/>
                    </a:xfrm>
                    <a:prstGeom prst="rect">
                      <a:avLst/>
                    </a:prstGeom>
                    <a:noFill/>
                    <a:ln>
                      <a:noFill/>
                    </a:ln>
                  </pic:spPr>
                </pic:pic>
              </a:graphicData>
            </a:graphic>
          </wp:inline>
        </w:drawing>
      </w:r>
    </w:p>
    <w:p w14:paraId="1FADE5E1" w14:textId="77777777" w:rsidR="00711F53" w:rsidRDefault="00711F53" w:rsidP="00711F53">
      <w:pPr>
        <w:pStyle w:val="NormalWeb"/>
        <w:shd w:val="clear" w:color="auto" w:fill="FFFFFF"/>
        <w:spacing w:before="0" w:beforeAutospacing="0"/>
        <w:textAlignment w:val="baseline"/>
        <w:rPr>
          <w:rFonts w:ascii="Segoe UI" w:hAnsi="Segoe UI" w:cs="Segoe UI"/>
          <w:color w:val="262626"/>
        </w:rPr>
      </w:pPr>
      <w:proofErr w:type="spellStart"/>
      <w:r>
        <w:rPr>
          <w:rFonts w:ascii="Segoe UI" w:hAnsi="Segoe UI" w:cs="Segoe UI"/>
          <w:color w:val="262626"/>
        </w:rPr>
        <w:t>You</w:t>
      </w:r>
      <w:proofErr w:type="spellEnd"/>
      <w:r>
        <w:rPr>
          <w:rFonts w:ascii="Segoe UI" w:hAnsi="Segoe UI" w:cs="Segoe UI"/>
          <w:color w:val="262626"/>
        </w:rPr>
        <w:t xml:space="preserve"> </w:t>
      </w:r>
      <w:proofErr w:type="spellStart"/>
      <w:r>
        <w:rPr>
          <w:rFonts w:ascii="Segoe UI" w:hAnsi="Segoe UI" w:cs="Segoe UI"/>
          <w:color w:val="262626"/>
        </w:rPr>
        <w:t>may</w:t>
      </w:r>
      <w:proofErr w:type="spellEnd"/>
      <w:r>
        <w:rPr>
          <w:rFonts w:ascii="Segoe UI" w:hAnsi="Segoe UI" w:cs="Segoe UI"/>
          <w:color w:val="262626"/>
        </w:rPr>
        <w:t xml:space="preserve"> </w:t>
      </w:r>
      <w:proofErr w:type="spellStart"/>
      <w:r>
        <w:rPr>
          <w:rFonts w:ascii="Segoe UI" w:hAnsi="Segoe UI" w:cs="Segoe UI"/>
          <w:color w:val="262626"/>
        </w:rPr>
        <w:t>start</w:t>
      </w:r>
      <w:proofErr w:type="spellEnd"/>
      <w:r>
        <w:rPr>
          <w:rFonts w:ascii="Segoe UI" w:hAnsi="Segoe UI" w:cs="Segoe UI"/>
          <w:color w:val="262626"/>
        </w:rPr>
        <w:t xml:space="preserve"> </w:t>
      </w:r>
      <w:proofErr w:type="spellStart"/>
      <w:r>
        <w:rPr>
          <w:rFonts w:ascii="Segoe UI" w:hAnsi="Segoe UI" w:cs="Segoe UI"/>
          <w:color w:val="262626"/>
        </w:rPr>
        <w:t>charging</w:t>
      </w:r>
      <w:proofErr w:type="spellEnd"/>
      <w:r>
        <w:rPr>
          <w:rFonts w:ascii="Segoe UI" w:hAnsi="Segoe UI" w:cs="Segoe UI"/>
          <w:color w:val="262626"/>
        </w:rPr>
        <w:t xml:space="preserve"> </w:t>
      </w:r>
      <w:proofErr w:type="spellStart"/>
      <w:r>
        <w:rPr>
          <w:rFonts w:ascii="Segoe UI" w:hAnsi="Segoe UI" w:cs="Segoe UI"/>
          <w:color w:val="262626"/>
        </w:rPr>
        <w:t>the</w:t>
      </w:r>
      <w:proofErr w:type="spellEnd"/>
      <w:r>
        <w:rPr>
          <w:rFonts w:ascii="Segoe UI" w:hAnsi="Segoe UI" w:cs="Segoe UI"/>
          <w:color w:val="262626"/>
        </w:rPr>
        <w:t xml:space="preserve"> </w:t>
      </w:r>
      <w:proofErr w:type="spellStart"/>
      <w:r>
        <w:rPr>
          <w:rFonts w:ascii="Segoe UI" w:hAnsi="Segoe UI" w:cs="Segoe UI"/>
          <w:color w:val="262626"/>
        </w:rPr>
        <w:t>Battery</w:t>
      </w:r>
      <w:proofErr w:type="spellEnd"/>
      <w:r>
        <w:rPr>
          <w:rFonts w:ascii="Segoe UI" w:hAnsi="Segoe UI" w:cs="Segoe UI"/>
          <w:color w:val="262626"/>
        </w:rPr>
        <w:t xml:space="preserve"> </w:t>
      </w:r>
      <w:proofErr w:type="spellStart"/>
      <w:r>
        <w:rPr>
          <w:rFonts w:ascii="Segoe UI" w:hAnsi="Segoe UI" w:cs="Segoe UI"/>
          <w:color w:val="262626"/>
        </w:rPr>
        <w:t>using</w:t>
      </w:r>
      <w:proofErr w:type="spellEnd"/>
      <w:r>
        <w:rPr>
          <w:rFonts w:ascii="Segoe UI" w:hAnsi="Segoe UI" w:cs="Segoe UI"/>
          <w:color w:val="262626"/>
        </w:rPr>
        <w:t xml:space="preserve"> 12V </w:t>
      </w:r>
      <w:proofErr w:type="spellStart"/>
      <w:r>
        <w:rPr>
          <w:rFonts w:ascii="Segoe UI" w:hAnsi="Segoe UI" w:cs="Segoe UI"/>
          <w:color w:val="262626"/>
        </w:rPr>
        <w:t>Battery</w:t>
      </w:r>
      <w:proofErr w:type="spellEnd"/>
      <w:r>
        <w:rPr>
          <w:rFonts w:ascii="Segoe UI" w:hAnsi="Segoe UI" w:cs="Segoe UI"/>
          <w:color w:val="262626"/>
        </w:rPr>
        <w:t xml:space="preserve"> </w:t>
      </w:r>
      <w:proofErr w:type="spellStart"/>
      <w:r>
        <w:rPr>
          <w:rFonts w:ascii="Segoe UI" w:hAnsi="Segoe UI" w:cs="Segoe UI"/>
          <w:color w:val="262626"/>
        </w:rPr>
        <w:t>Charger</w:t>
      </w:r>
      <w:proofErr w:type="spellEnd"/>
      <w:r>
        <w:rPr>
          <w:rFonts w:ascii="Segoe UI" w:hAnsi="Segoe UI" w:cs="Segoe UI"/>
          <w:color w:val="262626"/>
        </w:rPr>
        <w:t xml:space="preserve"> </w:t>
      </w:r>
      <w:proofErr w:type="spellStart"/>
      <w:r>
        <w:rPr>
          <w:rFonts w:ascii="Segoe UI" w:hAnsi="Segoe UI" w:cs="Segoe UI"/>
          <w:color w:val="262626"/>
        </w:rPr>
        <w:t>and</w:t>
      </w:r>
      <w:proofErr w:type="spellEnd"/>
      <w:r>
        <w:rPr>
          <w:rFonts w:ascii="Segoe UI" w:hAnsi="Segoe UI" w:cs="Segoe UI"/>
          <w:color w:val="262626"/>
        </w:rPr>
        <w:t xml:space="preserve"> </w:t>
      </w:r>
      <w:proofErr w:type="spellStart"/>
      <w:r>
        <w:rPr>
          <w:rFonts w:ascii="Segoe UI" w:hAnsi="Segoe UI" w:cs="Segoe UI"/>
          <w:color w:val="262626"/>
        </w:rPr>
        <w:t>observe</w:t>
      </w:r>
      <w:proofErr w:type="spellEnd"/>
      <w:r>
        <w:rPr>
          <w:rFonts w:ascii="Segoe UI" w:hAnsi="Segoe UI" w:cs="Segoe UI"/>
          <w:color w:val="262626"/>
        </w:rPr>
        <w:t xml:space="preserve"> </w:t>
      </w:r>
      <w:proofErr w:type="spellStart"/>
      <w:r>
        <w:rPr>
          <w:rFonts w:ascii="Segoe UI" w:hAnsi="Segoe UI" w:cs="Segoe UI"/>
          <w:color w:val="262626"/>
        </w:rPr>
        <w:t>the</w:t>
      </w:r>
      <w:proofErr w:type="spellEnd"/>
      <w:r>
        <w:rPr>
          <w:rFonts w:ascii="Segoe UI" w:hAnsi="Segoe UI" w:cs="Segoe UI"/>
          <w:color w:val="262626"/>
        </w:rPr>
        <w:t xml:space="preserve"> </w:t>
      </w:r>
      <w:proofErr w:type="spellStart"/>
      <w:r>
        <w:rPr>
          <w:rFonts w:ascii="Segoe UI" w:hAnsi="Segoe UI" w:cs="Segoe UI"/>
          <w:color w:val="262626"/>
        </w:rPr>
        <w:t>change</w:t>
      </w:r>
      <w:proofErr w:type="spellEnd"/>
      <w:r>
        <w:rPr>
          <w:rFonts w:ascii="Segoe UI" w:hAnsi="Segoe UI" w:cs="Segoe UI"/>
          <w:color w:val="262626"/>
        </w:rPr>
        <w:t xml:space="preserve"> </w:t>
      </w:r>
      <w:proofErr w:type="spellStart"/>
      <w:r>
        <w:rPr>
          <w:rFonts w:ascii="Segoe UI" w:hAnsi="Segoe UI" w:cs="Segoe UI"/>
          <w:color w:val="262626"/>
        </w:rPr>
        <w:t>in</w:t>
      </w:r>
      <w:proofErr w:type="spellEnd"/>
      <w:r>
        <w:rPr>
          <w:rFonts w:ascii="Segoe UI" w:hAnsi="Segoe UI" w:cs="Segoe UI"/>
          <w:color w:val="262626"/>
        </w:rPr>
        <w:t xml:space="preserve"> </w:t>
      </w:r>
      <w:proofErr w:type="spellStart"/>
      <w:r>
        <w:rPr>
          <w:rFonts w:ascii="Segoe UI" w:hAnsi="Segoe UI" w:cs="Segoe UI"/>
          <w:color w:val="262626"/>
        </w:rPr>
        <w:t>Current</w:t>
      </w:r>
      <w:proofErr w:type="spellEnd"/>
      <w:r>
        <w:rPr>
          <w:rFonts w:ascii="Segoe UI" w:hAnsi="Segoe UI" w:cs="Segoe UI"/>
          <w:color w:val="262626"/>
        </w:rPr>
        <w:t xml:space="preserve"> </w:t>
      </w:r>
      <w:proofErr w:type="spellStart"/>
      <w:r>
        <w:rPr>
          <w:rFonts w:ascii="Segoe UI" w:hAnsi="Segoe UI" w:cs="Segoe UI"/>
          <w:color w:val="262626"/>
        </w:rPr>
        <w:t>and</w:t>
      </w:r>
      <w:proofErr w:type="spellEnd"/>
      <w:r>
        <w:rPr>
          <w:rFonts w:ascii="Segoe UI" w:hAnsi="Segoe UI" w:cs="Segoe UI"/>
          <w:color w:val="262626"/>
        </w:rPr>
        <w:t xml:space="preserve"> </w:t>
      </w:r>
      <w:proofErr w:type="spellStart"/>
      <w:r>
        <w:rPr>
          <w:rFonts w:ascii="Segoe UI" w:hAnsi="Segoe UI" w:cs="Segoe UI"/>
          <w:color w:val="262626"/>
        </w:rPr>
        <w:t>Voltage</w:t>
      </w:r>
      <w:proofErr w:type="spellEnd"/>
      <w:r>
        <w:rPr>
          <w:rFonts w:ascii="Segoe UI" w:hAnsi="Segoe UI" w:cs="Segoe UI"/>
          <w:color w:val="262626"/>
        </w:rPr>
        <w:t xml:space="preserve"> </w:t>
      </w:r>
      <w:proofErr w:type="spellStart"/>
      <w:r>
        <w:rPr>
          <w:rFonts w:ascii="Segoe UI" w:hAnsi="Segoe UI" w:cs="Segoe UI"/>
          <w:color w:val="262626"/>
        </w:rPr>
        <w:t>on</w:t>
      </w:r>
      <w:proofErr w:type="spellEnd"/>
      <w:r>
        <w:rPr>
          <w:rFonts w:ascii="Segoe UI" w:hAnsi="Segoe UI" w:cs="Segoe UI"/>
          <w:color w:val="262626"/>
        </w:rPr>
        <w:t xml:space="preserve"> </w:t>
      </w:r>
      <w:proofErr w:type="spellStart"/>
      <w:r>
        <w:rPr>
          <w:rFonts w:ascii="Segoe UI" w:hAnsi="Segoe UI" w:cs="Segoe UI"/>
          <w:color w:val="262626"/>
        </w:rPr>
        <w:t>the</w:t>
      </w:r>
      <w:proofErr w:type="spellEnd"/>
      <w:r>
        <w:rPr>
          <w:rFonts w:ascii="Segoe UI" w:hAnsi="Segoe UI" w:cs="Segoe UI"/>
          <w:color w:val="262626"/>
        </w:rPr>
        <w:t xml:space="preserve"> </w:t>
      </w:r>
      <w:proofErr w:type="spellStart"/>
      <w:r>
        <w:rPr>
          <w:rFonts w:ascii="Segoe UI" w:hAnsi="Segoe UI" w:cs="Segoe UI"/>
          <w:color w:val="262626"/>
        </w:rPr>
        <w:t>graph</w:t>
      </w:r>
      <w:proofErr w:type="spellEnd"/>
      <w:r>
        <w:rPr>
          <w:rFonts w:ascii="Segoe UI" w:hAnsi="Segoe UI" w:cs="Segoe UI"/>
          <w:color w:val="262626"/>
        </w:rPr>
        <w:t>.</w:t>
      </w:r>
    </w:p>
    <w:p w14:paraId="6D58A38E" w14:textId="77777777" w:rsidR="00711F53" w:rsidRDefault="00711F53" w:rsidP="00711F53">
      <w:pPr>
        <w:spacing w:before="615" w:after="615"/>
        <w:rPr>
          <w:rFonts w:ascii="Times New Roman" w:hAnsi="Times New Roman" w:cs="Times New Roman"/>
        </w:rPr>
      </w:pPr>
      <w:r>
        <w:lastRenderedPageBreak/>
        <w:pict w14:anchorId="7738C59A">
          <v:rect id="_x0000_i1103" style="width:0;height:.75pt" o:hralign="center" o:hrstd="t" o:hrnoshade="t" o:hr="t" fillcolor="#262626" stroked="f"/>
        </w:pict>
      </w:r>
    </w:p>
    <w:p w14:paraId="7C876EFA" w14:textId="77777777" w:rsidR="00711F53" w:rsidRDefault="00711F53" w:rsidP="00711F53">
      <w:pPr>
        <w:pStyle w:val="Heading3"/>
        <w:shd w:val="clear" w:color="auto" w:fill="FFFFFF"/>
        <w:spacing w:before="0" w:beforeAutospacing="0" w:after="0" w:afterAutospacing="0"/>
        <w:textAlignment w:val="baseline"/>
        <w:rPr>
          <w:rFonts w:ascii="Segoe UI" w:hAnsi="Segoe UI" w:cs="Segoe UI"/>
          <w:color w:val="FF4500"/>
          <w:sz w:val="31"/>
          <w:szCs w:val="31"/>
        </w:rPr>
      </w:pPr>
      <w:proofErr w:type="spellStart"/>
      <w:r>
        <w:rPr>
          <w:rStyle w:val="Strong"/>
          <w:rFonts w:ascii="inherit" w:hAnsi="inherit" w:cs="Segoe UI"/>
          <w:b/>
          <w:bCs/>
          <w:color w:val="FF4500"/>
          <w:sz w:val="31"/>
          <w:szCs w:val="31"/>
          <w:bdr w:val="none" w:sz="0" w:space="0" w:color="auto" w:frame="1"/>
        </w:rPr>
        <w:t>Conclusion</w:t>
      </w:r>
      <w:proofErr w:type="spellEnd"/>
      <w:r>
        <w:rPr>
          <w:rStyle w:val="Strong"/>
          <w:rFonts w:ascii="inherit" w:hAnsi="inherit" w:cs="Segoe UI"/>
          <w:b/>
          <w:bCs/>
          <w:color w:val="FF4500"/>
          <w:sz w:val="31"/>
          <w:szCs w:val="31"/>
          <w:bdr w:val="none" w:sz="0" w:space="0" w:color="auto" w:frame="1"/>
        </w:rPr>
        <w:t>:</w:t>
      </w:r>
    </w:p>
    <w:p w14:paraId="72B95857" w14:textId="77777777" w:rsidR="00711F53" w:rsidRDefault="00711F53" w:rsidP="00711F53">
      <w:pPr>
        <w:pStyle w:val="NormalWeb"/>
        <w:shd w:val="clear" w:color="auto" w:fill="FFFFFF"/>
        <w:spacing w:before="0" w:beforeAutospacing="0" w:after="0"/>
        <w:textAlignment w:val="baseline"/>
        <w:rPr>
          <w:rFonts w:ascii="Segoe UI" w:hAnsi="Segoe UI" w:cs="Segoe UI"/>
          <w:color w:val="262626"/>
        </w:rPr>
      </w:pPr>
      <w:proofErr w:type="spellStart"/>
      <w:r>
        <w:rPr>
          <w:rFonts w:ascii="Segoe UI" w:hAnsi="Segoe UI" w:cs="Segoe UI"/>
          <w:color w:val="262626"/>
        </w:rPr>
        <w:t>In</w:t>
      </w:r>
      <w:proofErr w:type="spellEnd"/>
      <w:r>
        <w:rPr>
          <w:rFonts w:ascii="Segoe UI" w:hAnsi="Segoe UI" w:cs="Segoe UI"/>
          <w:color w:val="262626"/>
        </w:rPr>
        <w:t> </w:t>
      </w:r>
      <w:proofErr w:type="spellStart"/>
      <w:r>
        <w:rPr>
          <w:rStyle w:val="Strong"/>
          <w:rFonts w:ascii="inherit" w:hAnsi="inherit" w:cs="Segoe UI"/>
          <w:color w:val="262626"/>
          <w:bdr w:val="none" w:sz="0" w:space="0" w:color="auto" w:frame="1"/>
        </w:rPr>
        <w:t>conclusion</w:t>
      </w:r>
      <w:proofErr w:type="spellEnd"/>
      <w:r>
        <w:rPr>
          <w:rFonts w:ascii="Segoe UI" w:hAnsi="Segoe UI" w:cs="Segoe UI"/>
          <w:color w:val="262626"/>
        </w:rPr>
        <w:t xml:space="preserve">, </w:t>
      </w:r>
      <w:proofErr w:type="spellStart"/>
      <w:r>
        <w:rPr>
          <w:rFonts w:ascii="Segoe UI" w:hAnsi="Segoe UI" w:cs="Segoe UI"/>
          <w:color w:val="262626"/>
        </w:rPr>
        <w:t>we</w:t>
      </w:r>
      <w:proofErr w:type="spellEnd"/>
      <w:r>
        <w:rPr>
          <w:rFonts w:ascii="Segoe UI" w:hAnsi="Segoe UI" w:cs="Segoe UI"/>
          <w:color w:val="262626"/>
        </w:rPr>
        <w:t xml:space="preserve"> </w:t>
      </w:r>
      <w:proofErr w:type="spellStart"/>
      <w:r>
        <w:rPr>
          <w:rFonts w:ascii="Segoe UI" w:hAnsi="Segoe UI" w:cs="Segoe UI"/>
          <w:color w:val="262626"/>
        </w:rPr>
        <w:t>successfully</w:t>
      </w:r>
      <w:proofErr w:type="spellEnd"/>
      <w:r>
        <w:rPr>
          <w:rFonts w:ascii="Segoe UI" w:hAnsi="Segoe UI" w:cs="Segoe UI"/>
          <w:color w:val="262626"/>
        </w:rPr>
        <w:t xml:space="preserve"> </w:t>
      </w:r>
      <w:proofErr w:type="spellStart"/>
      <w:r>
        <w:rPr>
          <w:rFonts w:ascii="Segoe UI" w:hAnsi="Segoe UI" w:cs="Segoe UI"/>
          <w:color w:val="262626"/>
        </w:rPr>
        <w:t>designed</w:t>
      </w:r>
      <w:proofErr w:type="spellEnd"/>
      <w:r>
        <w:rPr>
          <w:rFonts w:ascii="Segoe UI" w:hAnsi="Segoe UI" w:cs="Segoe UI"/>
          <w:color w:val="262626"/>
        </w:rPr>
        <w:t xml:space="preserve"> </w:t>
      </w:r>
      <w:proofErr w:type="spellStart"/>
      <w:r>
        <w:rPr>
          <w:rFonts w:ascii="Segoe UI" w:hAnsi="Segoe UI" w:cs="Segoe UI"/>
          <w:color w:val="262626"/>
        </w:rPr>
        <w:t>and</w:t>
      </w:r>
      <w:proofErr w:type="spellEnd"/>
      <w:r>
        <w:rPr>
          <w:rFonts w:ascii="Segoe UI" w:hAnsi="Segoe UI" w:cs="Segoe UI"/>
          <w:color w:val="262626"/>
        </w:rPr>
        <w:t xml:space="preserve"> </w:t>
      </w:r>
      <w:proofErr w:type="spellStart"/>
      <w:r>
        <w:rPr>
          <w:rFonts w:ascii="Segoe UI" w:hAnsi="Segoe UI" w:cs="Segoe UI"/>
          <w:color w:val="262626"/>
        </w:rPr>
        <w:t>built</w:t>
      </w:r>
      <w:proofErr w:type="spellEnd"/>
      <w:r>
        <w:rPr>
          <w:rFonts w:ascii="Segoe UI" w:hAnsi="Segoe UI" w:cs="Segoe UI"/>
          <w:color w:val="262626"/>
        </w:rPr>
        <w:t xml:space="preserve"> </w:t>
      </w:r>
      <w:proofErr w:type="spellStart"/>
      <w:r>
        <w:rPr>
          <w:rFonts w:ascii="Segoe UI" w:hAnsi="Segoe UI" w:cs="Segoe UI"/>
          <w:color w:val="262626"/>
        </w:rPr>
        <w:t>an</w:t>
      </w:r>
      <w:proofErr w:type="spellEnd"/>
      <w:r>
        <w:rPr>
          <w:rFonts w:ascii="Segoe UI" w:hAnsi="Segoe UI" w:cs="Segoe UI"/>
          <w:color w:val="262626"/>
        </w:rPr>
        <w:t xml:space="preserve"> </w:t>
      </w:r>
      <w:proofErr w:type="spellStart"/>
      <w:r>
        <w:rPr>
          <w:rFonts w:ascii="Segoe UI" w:hAnsi="Segoe UI" w:cs="Segoe UI"/>
          <w:color w:val="262626"/>
        </w:rPr>
        <w:t>IoT-based</w:t>
      </w:r>
      <w:proofErr w:type="spellEnd"/>
      <w:r>
        <w:rPr>
          <w:rFonts w:ascii="Segoe UI" w:hAnsi="Segoe UI" w:cs="Segoe UI"/>
          <w:color w:val="262626"/>
        </w:rPr>
        <w:t> </w:t>
      </w:r>
      <w:r>
        <w:rPr>
          <w:rStyle w:val="Strong"/>
          <w:rFonts w:ascii="inherit" w:hAnsi="inherit" w:cs="Segoe UI"/>
          <w:color w:val="262626"/>
          <w:bdr w:val="none" w:sz="0" w:space="0" w:color="auto" w:frame="1"/>
        </w:rPr>
        <w:t xml:space="preserve">12V </w:t>
      </w:r>
      <w:proofErr w:type="spellStart"/>
      <w:r>
        <w:rPr>
          <w:rStyle w:val="Strong"/>
          <w:rFonts w:ascii="inherit" w:hAnsi="inherit" w:cs="Segoe UI"/>
          <w:color w:val="262626"/>
          <w:bdr w:val="none" w:sz="0" w:space="0" w:color="auto" w:frame="1"/>
        </w:rPr>
        <w:t>Battery</w:t>
      </w:r>
      <w:proofErr w:type="spellEnd"/>
      <w:r>
        <w:rPr>
          <w:rStyle w:val="Strong"/>
          <w:rFonts w:ascii="inherit" w:hAnsi="inherit" w:cs="Segoe UI"/>
          <w:color w:val="262626"/>
          <w:bdr w:val="none" w:sz="0" w:space="0" w:color="auto" w:frame="1"/>
        </w:rPr>
        <w:t xml:space="preserve"> </w:t>
      </w:r>
      <w:proofErr w:type="spellStart"/>
      <w:r>
        <w:rPr>
          <w:rStyle w:val="Strong"/>
          <w:rFonts w:ascii="inherit" w:hAnsi="inherit" w:cs="Segoe UI"/>
          <w:color w:val="262626"/>
          <w:bdr w:val="none" w:sz="0" w:space="0" w:color="auto" w:frame="1"/>
        </w:rPr>
        <w:t>Monitoring</w:t>
      </w:r>
      <w:proofErr w:type="spellEnd"/>
      <w:r>
        <w:rPr>
          <w:rFonts w:ascii="Segoe UI" w:hAnsi="Segoe UI" w:cs="Segoe UI"/>
          <w:color w:val="262626"/>
        </w:rPr>
        <w:t> </w:t>
      </w:r>
      <w:proofErr w:type="spellStart"/>
      <w:r>
        <w:rPr>
          <w:rFonts w:ascii="Segoe UI" w:hAnsi="Segoe UI" w:cs="Segoe UI"/>
          <w:color w:val="262626"/>
        </w:rPr>
        <w:t>System</w:t>
      </w:r>
      <w:proofErr w:type="spellEnd"/>
      <w:r>
        <w:rPr>
          <w:rFonts w:ascii="Segoe UI" w:hAnsi="Segoe UI" w:cs="Segoe UI"/>
          <w:color w:val="262626"/>
        </w:rPr>
        <w:t xml:space="preserve"> </w:t>
      </w:r>
      <w:proofErr w:type="spellStart"/>
      <w:r>
        <w:rPr>
          <w:rFonts w:ascii="Segoe UI" w:hAnsi="Segoe UI" w:cs="Segoe UI"/>
          <w:color w:val="262626"/>
        </w:rPr>
        <w:t>that</w:t>
      </w:r>
      <w:proofErr w:type="spellEnd"/>
      <w:r>
        <w:rPr>
          <w:rFonts w:ascii="Segoe UI" w:hAnsi="Segoe UI" w:cs="Segoe UI"/>
          <w:color w:val="262626"/>
        </w:rPr>
        <w:t xml:space="preserve"> </w:t>
      </w:r>
      <w:proofErr w:type="spellStart"/>
      <w:r>
        <w:rPr>
          <w:rFonts w:ascii="Segoe UI" w:hAnsi="Segoe UI" w:cs="Segoe UI"/>
          <w:color w:val="262626"/>
        </w:rPr>
        <w:t>leverages</w:t>
      </w:r>
      <w:proofErr w:type="spellEnd"/>
      <w:r>
        <w:rPr>
          <w:rFonts w:ascii="Segoe UI" w:hAnsi="Segoe UI" w:cs="Segoe UI"/>
          <w:color w:val="262626"/>
        </w:rPr>
        <w:t xml:space="preserve"> </w:t>
      </w:r>
      <w:proofErr w:type="spellStart"/>
      <w:r>
        <w:rPr>
          <w:rFonts w:ascii="Segoe UI" w:hAnsi="Segoe UI" w:cs="Segoe UI"/>
          <w:color w:val="262626"/>
        </w:rPr>
        <w:t>the</w:t>
      </w:r>
      <w:proofErr w:type="spellEnd"/>
      <w:r>
        <w:rPr>
          <w:rFonts w:ascii="Segoe UI" w:hAnsi="Segoe UI" w:cs="Segoe UI"/>
          <w:color w:val="262626"/>
        </w:rPr>
        <w:t> </w:t>
      </w:r>
      <w:r>
        <w:rPr>
          <w:rStyle w:val="Strong"/>
          <w:rFonts w:ascii="inherit" w:hAnsi="inherit" w:cs="Segoe UI"/>
          <w:color w:val="262626"/>
          <w:bdr w:val="none" w:sz="0" w:space="0" w:color="auto" w:frame="1"/>
        </w:rPr>
        <w:t>ESP8266</w:t>
      </w:r>
      <w:r>
        <w:rPr>
          <w:rFonts w:ascii="Segoe UI" w:hAnsi="Segoe UI" w:cs="Segoe UI"/>
          <w:color w:val="262626"/>
        </w:rPr>
        <w:t> </w:t>
      </w:r>
      <w:proofErr w:type="spellStart"/>
      <w:r>
        <w:rPr>
          <w:rFonts w:ascii="Segoe UI" w:hAnsi="Segoe UI" w:cs="Segoe UI"/>
          <w:color w:val="262626"/>
        </w:rPr>
        <w:t>and</w:t>
      </w:r>
      <w:proofErr w:type="spellEnd"/>
      <w:r>
        <w:rPr>
          <w:rFonts w:ascii="Segoe UI" w:hAnsi="Segoe UI" w:cs="Segoe UI"/>
          <w:color w:val="262626"/>
        </w:rPr>
        <w:t> </w:t>
      </w:r>
      <w:r>
        <w:rPr>
          <w:rStyle w:val="Strong"/>
          <w:rFonts w:ascii="inherit" w:hAnsi="inherit" w:cs="Segoe UI"/>
          <w:color w:val="262626"/>
          <w:bdr w:val="none" w:sz="0" w:space="0" w:color="auto" w:frame="1"/>
        </w:rPr>
        <w:t xml:space="preserve">INA226 DC </w:t>
      </w:r>
      <w:proofErr w:type="spellStart"/>
      <w:r>
        <w:rPr>
          <w:rStyle w:val="Strong"/>
          <w:rFonts w:ascii="inherit" w:hAnsi="inherit" w:cs="Segoe UI"/>
          <w:color w:val="262626"/>
          <w:bdr w:val="none" w:sz="0" w:space="0" w:color="auto" w:frame="1"/>
        </w:rPr>
        <w:t>Current</w:t>
      </w:r>
      <w:proofErr w:type="spellEnd"/>
      <w:r>
        <w:rPr>
          <w:rStyle w:val="Strong"/>
          <w:rFonts w:ascii="inherit" w:hAnsi="inherit" w:cs="Segoe UI"/>
          <w:color w:val="262626"/>
          <w:bdr w:val="none" w:sz="0" w:space="0" w:color="auto" w:frame="1"/>
        </w:rPr>
        <w:t xml:space="preserve"> </w:t>
      </w:r>
      <w:proofErr w:type="spellStart"/>
      <w:r>
        <w:rPr>
          <w:rStyle w:val="Strong"/>
          <w:rFonts w:ascii="inherit" w:hAnsi="inherit" w:cs="Segoe UI"/>
          <w:color w:val="262626"/>
          <w:bdr w:val="none" w:sz="0" w:space="0" w:color="auto" w:frame="1"/>
        </w:rPr>
        <w:t>Sensor</w:t>
      </w:r>
      <w:proofErr w:type="spellEnd"/>
      <w:r>
        <w:rPr>
          <w:rFonts w:ascii="Segoe UI" w:hAnsi="Segoe UI" w:cs="Segoe UI"/>
          <w:color w:val="262626"/>
        </w:rPr>
        <w:t> </w:t>
      </w:r>
      <w:proofErr w:type="spellStart"/>
      <w:r>
        <w:rPr>
          <w:rFonts w:ascii="Segoe UI" w:hAnsi="Segoe UI" w:cs="Segoe UI"/>
          <w:color w:val="262626"/>
        </w:rPr>
        <w:t>for</w:t>
      </w:r>
      <w:proofErr w:type="spellEnd"/>
      <w:r>
        <w:rPr>
          <w:rFonts w:ascii="Segoe UI" w:hAnsi="Segoe UI" w:cs="Segoe UI"/>
          <w:color w:val="262626"/>
        </w:rPr>
        <w:t xml:space="preserve"> </w:t>
      </w:r>
      <w:proofErr w:type="spellStart"/>
      <w:r>
        <w:rPr>
          <w:rFonts w:ascii="Segoe UI" w:hAnsi="Segoe UI" w:cs="Segoe UI"/>
          <w:color w:val="262626"/>
        </w:rPr>
        <w:t>optimal</w:t>
      </w:r>
      <w:proofErr w:type="spellEnd"/>
      <w:r>
        <w:rPr>
          <w:rFonts w:ascii="Segoe UI" w:hAnsi="Segoe UI" w:cs="Segoe UI"/>
          <w:color w:val="262626"/>
        </w:rPr>
        <w:t xml:space="preserve"> </w:t>
      </w:r>
      <w:proofErr w:type="spellStart"/>
      <w:r>
        <w:rPr>
          <w:rFonts w:ascii="Segoe UI" w:hAnsi="Segoe UI" w:cs="Segoe UI"/>
          <w:color w:val="262626"/>
        </w:rPr>
        <w:t>monitoring</w:t>
      </w:r>
      <w:proofErr w:type="spellEnd"/>
      <w:r>
        <w:rPr>
          <w:rFonts w:ascii="Segoe UI" w:hAnsi="Segoe UI" w:cs="Segoe UI"/>
          <w:color w:val="262626"/>
        </w:rPr>
        <w:t xml:space="preserve"> </w:t>
      </w:r>
      <w:proofErr w:type="spellStart"/>
      <w:r>
        <w:rPr>
          <w:rFonts w:ascii="Segoe UI" w:hAnsi="Segoe UI" w:cs="Segoe UI"/>
          <w:color w:val="262626"/>
        </w:rPr>
        <w:t>of</w:t>
      </w:r>
      <w:proofErr w:type="spellEnd"/>
      <w:r>
        <w:rPr>
          <w:rFonts w:ascii="Segoe UI" w:hAnsi="Segoe UI" w:cs="Segoe UI"/>
          <w:color w:val="262626"/>
        </w:rPr>
        <w:t xml:space="preserve"> </w:t>
      </w:r>
      <w:proofErr w:type="spellStart"/>
      <w:r>
        <w:rPr>
          <w:rFonts w:ascii="Segoe UI" w:hAnsi="Segoe UI" w:cs="Segoe UI"/>
          <w:color w:val="262626"/>
        </w:rPr>
        <w:t>lead-acid</w:t>
      </w:r>
      <w:proofErr w:type="spellEnd"/>
      <w:r>
        <w:rPr>
          <w:rFonts w:ascii="Segoe UI" w:hAnsi="Segoe UI" w:cs="Segoe UI"/>
          <w:color w:val="262626"/>
        </w:rPr>
        <w:t xml:space="preserve"> </w:t>
      </w:r>
      <w:proofErr w:type="spellStart"/>
      <w:r>
        <w:rPr>
          <w:rFonts w:ascii="Segoe UI" w:hAnsi="Segoe UI" w:cs="Segoe UI"/>
          <w:color w:val="262626"/>
        </w:rPr>
        <w:t>batteries</w:t>
      </w:r>
      <w:proofErr w:type="spellEnd"/>
      <w:r>
        <w:rPr>
          <w:rFonts w:ascii="Segoe UI" w:hAnsi="Segoe UI" w:cs="Segoe UI"/>
          <w:color w:val="262626"/>
        </w:rPr>
        <w:t xml:space="preserve">. </w:t>
      </w:r>
      <w:proofErr w:type="spellStart"/>
      <w:r>
        <w:rPr>
          <w:rFonts w:ascii="Segoe UI" w:hAnsi="Segoe UI" w:cs="Segoe UI"/>
          <w:color w:val="262626"/>
        </w:rPr>
        <w:t>This</w:t>
      </w:r>
      <w:proofErr w:type="spellEnd"/>
      <w:r>
        <w:rPr>
          <w:rFonts w:ascii="Segoe UI" w:hAnsi="Segoe UI" w:cs="Segoe UI"/>
          <w:color w:val="262626"/>
        </w:rPr>
        <w:t xml:space="preserve"> </w:t>
      </w:r>
      <w:proofErr w:type="spellStart"/>
      <w:r>
        <w:rPr>
          <w:rFonts w:ascii="Segoe UI" w:hAnsi="Segoe UI" w:cs="Segoe UI"/>
          <w:color w:val="262626"/>
        </w:rPr>
        <w:t>sophisticated</w:t>
      </w:r>
      <w:proofErr w:type="spellEnd"/>
      <w:r>
        <w:rPr>
          <w:rFonts w:ascii="Segoe UI" w:hAnsi="Segoe UI" w:cs="Segoe UI"/>
          <w:color w:val="262626"/>
        </w:rPr>
        <w:t xml:space="preserve"> </w:t>
      </w:r>
      <w:proofErr w:type="spellStart"/>
      <w:r>
        <w:rPr>
          <w:rFonts w:ascii="Segoe UI" w:hAnsi="Segoe UI" w:cs="Segoe UI"/>
          <w:color w:val="262626"/>
        </w:rPr>
        <w:t>system</w:t>
      </w:r>
      <w:proofErr w:type="spellEnd"/>
      <w:r>
        <w:rPr>
          <w:rFonts w:ascii="Segoe UI" w:hAnsi="Segoe UI" w:cs="Segoe UI"/>
          <w:color w:val="262626"/>
        </w:rPr>
        <w:t xml:space="preserve"> </w:t>
      </w:r>
      <w:proofErr w:type="spellStart"/>
      <w:r>
        <w:rPr>
          <w:rFonts w:ascii="Segoe UI" w:hAnsi="Segoe UI" w:cs="Segoe UI"/>
          <w:color w:val="262626"/>
        </w:rPr>
        <w:t>safeguards</w:t>
      </w:r>
      <w:proofErr w:type="spellEnd"/>
      <w:r>
        <w:rPr>
          <w:rFonts w:ascii="Segoe UI" w:hAnsi="Segoe UI" w:cs="Segoe UI"/>
          <w:color w:val="262626"/>
        </w:rPr>
        <w:t> </w:t>
      </w:r>
      <w:proofErr w:type="spellStart"/>
      <w:r>
        <w:rPr>
          <w:rStyle w:val="Strong"/>
          <w:rFonts w:ascii="inherit" w:hAnsi="inherit" w:cs="Segoe UI"/>
          <w:color w:val="262626"/>
          <w:bdr w:val="none" w:sz="0" w:space="0" w:color="auto" w:frame="1"/>
        </w:rPr>
        <w:t>battery</w:t>
      </w:r>
      <w:proofErr w:type="spellEnd"/>
      <w:r>
        <w:rPr>
          <w:rStyle w:val="Strong"/>
          <w:rFonts w:ascii="inherit" w:hAnsi="inherit" w:cs="Segoe UI"/>
          <w:color w:val="262626"/>
          <w:bdr w:val="none" w:sz="0" w:space="0" w:color="auto" w:frame="1"/>
        </w:rPr>
        <w:t xml:space="preserve"> </w:t>
      </w:r>
      <w:proofErr w:type="spellStart"/>
      <w:r>
        <w:rPr>
          <w:rStyle w:val="Strong"/>
          <w:rFonts w:ascii="inherit" w:hAnsi="inherit" w:cs="Segoe UI"/>
          <w:color w:val="262626"/>
          <w:bdr w:val="none" w:sz="0" w:space="0" w:color="auto" w:frame="1"/>
        </w:rPr>
        <w:t>performance</w:t>
      </w:r>
      <w:proofErr w:type="spellEnd"/>
      <w:r>
        <w:rPr>
          <w:rFonts w:ascii="Segoe UI" w:hAnsi="Segoe UI" w:cs="Segoe UI"/>
          <w:color w:val="262626"/>
        </w:rPr>
        <w:t> </w:t>
      </w:r>
      <w:proofErr w:type="spellStart"/>
      <w:r>
        <w:rPr>
          <w:rFonts w:ascii="Segoe UI" w:hAnsi="Segoe UI" w:cs="Segoe UI"/>
          <w:color w:val="262626"/>
        </w:rPr>
        <w:t>and</w:t>
      </w:r>
      <w:proofErr w:type="spellEnd"/>
      <w:r>
        <w:rPr>
          <w:rFonts w:ascii="Segoe UI" w:hAnsi="Segoe UI" w:cs="Segoe UI"/>
          <w:color w:val="262626"/>
        </w:rPr>
        <w:t xml:space="preserve"> </w:t>
      </w:r>
      <w:proofErr w:type="spellStart"/>
      <w:r>
        <w:rPr>
          <w:rFonts w:ascii="Segoe UI" w:hAnsi="Segoe UI" w:cs="Segoe UI"/>
          <w:color w:val="262626"/>
        </w:rPr>
        <w:t>longevity</w:t>
      </w:r>
      <w:proofErr w:type="spellEnd"/>
      <w:r>
        <w:rPr>
          <w:rFonts w:ascii="Segoe UI" w:hAnsi="Segoe UI" w:cs="Segoe UI"/>
          <w:color w:val="262626"/>
        </w:rPr>
        <w:t xml:space="preserve"> </w:t>
      </w:r>
      <w:proofErr w:type="spellStart"/>
      <w:r>
        <w:rPr>
          <w:rFonts w:ascii="Segoe UI" w:hAnsi="Segoe UI" w:cs="Segoe UI"/>
          <w:color w:val="262626"/>
        </w:rPr>
        <w:t>by</w:t>
      </w:r>
      <w:proofErr w:type="spellEnd"/>
      <w:r>
        <w:rPr>
          <w:rFonts w:ascii="Segoe UI" w:hAnsi="Segoe UI" w:cs="Segoe UI"/>
          <w:color w:val="262626"/>
        </w:rPr>
        <w:t xml:space="preserve"> </w:t>
      </w:r>
      <w:proofErr w:type="spellStart"/>
      <w:r>
        <w:rPr>
          <w:rFonts w:ascii="Segoe UI" w:hAnsi="Segoe UI" w:cs="Segoe UI"/>
          <w:color w:val="262626"/>
        </w:rPr>
        <w:t>preventing</w:t>
      </w:r>
      <w:proofErr w:type="spellEnd"/>
      <w:r>
        <w:rPr>
          <w:rFonts w:ascii="Segoe UI" w:hAnsi="Segoe UI" w:cs="Segoe UI"/>
          <w:color w:val="262626"/>
        </w:rPr>
        <w:t xml:space="preserve"> </w:t>
      </w:r>
      <w:proofErr w:type="spellStart"/>
      <w:r>
        <w:rPr>
          <w:rFonts w:ascii="Segoe UI" w:hAnsi="Segoe UI" w:cs="Segoe UI"/>
          <w:color w:val="262626"/>
        </w:rPr>
        <w:t>overcharging</w:t>
      </w:r>
      <w:proofErr w:type="spellEnd"/>
      <w:r>
        <w:rPr>
          <w:rFonts w:ascii="Segoe UI" w:hAnsi="Segoe UI" w:cs="Segoe UI"/>
          <w:color w:val="262626"/>
        </w:rPr>
        <w:t xml:space="preserve"> </w:t>
      </w:r>
      <w:proofErr w:type="spellStart"/>
      <w:r>
        <w:rPr>
          <w:rFonts w:ascii="Segoe UI" w:hAnsi="Segoe UI" w:cs="Segoe UI"/>
          <w:color w:val="262626"/>
        </w:rPr>
        <w:t>and</w:t>
      </w:r>
      <w:proofErr w:type="spellEnd"/>
      <w:r>
        <w:rPr>
          <w:rFonts w:ascii="Segoe UI" w:hAnsi="Segoe UI" w:cs="Segoe UI"/>
          <w:color w:val="262626"/>
        </w:rPr>
        <w:t xml:space="preserve"> </w:t>
      </w:r>
      <w:proofErr w:type="spellStart"/>
      <w:r>
        <w:rPr>
          <w:rFonts w:ascii="Segoe UI" w:hAnsi="Segoe UI" w:cs="Segoe UI"/>
          <w:color w:val="262626"/>
        </w:rPr>
        <w:t>excessive</w:t>
      </w:r>
      <w:proofErr w:type="spellEnd"/>
      <w:r>
        <w:rPr>
          <w:rFonts w:ascii="Segoe UI" w:hAnsi="Segoe UI" w:cs="Segoe UI"/>
          <w:color w:val="262626"/>
        </w:rPr>
        <w:t xml:space="preserve"> </w:t>
      </w:r>
      <w:proofErr w:type="spellStart"/>
      <w:r>
        <w:rPr>
          <w:rFonts w:ascii="Segoe UI" w:hAnsi="Segoe UI" w:cs="Segoe UI"/>
          <w:color w:val="262626"/>
        </w:rPr>
        <w:t>discharging</w:t>
      </w:r>
      <w:proofErr w:type="spellEnd"/>
      <w:r>
        <w:rPr>
          <w:rFonts w:ascii="Segoe UI" w:hAnsi="Segoe UI" w:cs="Segoe UI"/>
          <w:color w:val="262626"/>
        </w:rPr>
        <w:t xml:space="preserve">, </w:t>
      </w:r>
      <w:proofErr w:type="spellStart"/>
      <w:r>
        <w:rPr>
          <w:rFonts w:ascii="Segoe UI" w:hAnsi="Segoe UI" w:cs="Segoe UI"/>
          <w:color w:val="262626"/>
        </w:rPr>
        <w:t>which</w:t>
      </w:r>
      <w:proofErr w:type="spellEnd"/>
      <w:r>
        <w:rPr>
          <w:rFonts w:ascii="Segoe UI" w:hAnsi="Segoe UI" w:cs="Segoe UI"/>
          <w:color w:val="262626"/>
        </w:rPr>
        <w:t xml:space="preserve"> </w:t>
      </w:r>
      <w:proofErr w:type="spellStart"/>
      <w:r>
        <w:rPr>
          <w:rFonts w:ascii="Segoe UI" w:hAnsi="Segoe UI" w:cs="Segoe UI"/>
          <w:color w:val="262626"/>
        </w:rPr>
        <w:t>are</w:t>
      </w:r>
      <w:proofErr w:type="spellEnd"/>
      <w:r>
        <w:rPr>
          <w:rFonts w:ascii="Segoe UI" w:hAnsi="Segoe UI" w:cs="Segoe UI"/>
          <w:color w:val="262626"/>
        </w:rPr>
        <w:t xml:space="preserve"> </w:t>
      </w:r>
      <w:proofErr w:type="spellStart"/>
      <w:r>
        <w:rPr>
          <w:rFonts w:ascii="Segoe UI" w:hAnsi="Segoe UI" w:cs="Segoe UI"/>
          <w:color w:val="262626"/>
        </w:rPr>
        <w:t>common</w:t>
      </w:r>
      <w:proofErr w:type="spellEnd"/>
      <w:r>
        <w:rPr>
          <w:rFonts w:ascii="Segoe UI" w:hAnsi="Segoe UI" w:cs="Segoe UI"/>
          <w:color w:val="262626"/>
        </w:rPr>
        <w:t xml:space="preserve"> </w:t>
      </w:r>
      <w:proofErr w:type="spellStart"/>
      <w:r>
        <w:rPr>
          <w:rFonts w:ascii="Segoe UI" w:hAnsi="Segoe UI" w:cs="Segoe UI"/>
          <w:color w:val="262626"/>
        </w:rPr>
        <w:t>culprits</w:t>
      </w:r>
      <w:proofErr w:type="spellEnd"/>
      <w:r>
        <w:rPr>
          <w:rFonts w:ascii="Segoe UI" w:hAnsi="Segoe UI" w:cs="Segoe UI"/>
          <w:color w:val="262626"/>
        </w:rPr>
        <w:t xml:space="preserve"> </w:t>
      </w:r>
      <w:proofErr w:type="spellStart"/>
      <w:r>
        <w:rPr>
          <w:rFonts w:ascii="Segoe UI" w:hAnsi="Segoe UI" w:cs="Segoe UI"/>
          <w:color w:val="262626"/>
        </w:rPr>
        <w:t>of</w:t>
      </w:r>
      <w:proofErr w:type="spellEnd"/>
      <w:r>
        <w:rPr>
          <w:rFonts w:ascii="Segoe UI" w:hAnsi="Segoe UI" w:cs="Segoe UI"/>
          <w:color w:val="262626"/>
        </w:rPr>
        <w:t xml:space="preserve"> </w:t>
      </w:r>
      <w:proofErr w:type="spellStart"/>
      <w:r>
        <w:rPr>
          <w:rFonts w:ascii="Segoe UI" w:hAnsi="Segoe UI" w:cs="Segoe UI"/>
          <w:color w:val="262626"/>
        </w:rPr>
        <w:t>battery</w:t>
      </w:r>
      <w:proofErr w:type="spellEnd"/>
      <w:r>
        <w:rPr>
          <w:rFonts w:ascii="Segoe UI" w:hAnsi="Segoe UI" w:cs="Segoe UI"/>
          <w:color w:val="262626"/>
        </w:rPr>
        <w:t xml:space="preserve"> </w:t>
      </w:r>
      <w:proofErr w:type="spellStart"/>
      <w:r>
        <w:rPr>
          <w:rFonts w:ascii="Segoe UI" w:hAnsi="Segoe UI" w:cs="Segoe UI"/>
          <w:color w:val="262626"/>
        </w:rPr>
        <w:t>damage</w:t>
      </w:r>
      <w:proofErr w:type="spellEnd"/>
      <w:r>
        <w:rPr>
          <w:rFonts w:ascii="Segoe UI" w:hAnsi="Segoe UI" w:cs="Segoe UI"/>
          <w:color w:val="262626"/>
        </w:rPr>
        <w:t xml:space="preserve"> </w:t>
      </w:r>
      <w:proofErr w:type="spellStart"/>
      <w:r>
        <w:rPr>
          <w:rFonts w:ascii="Segoe UI" w:hAnsi="Segoe UI" w:cs="Segoe UI"/>
          <w:color w:val="262626"/>
        </w:rPr>
        <w:t>and</w:t>
      </w:r>
      <w:proofErr w:type="spellEnd"/>
      <w:r>
        <w:rPr>
          <w:rFonts w:ascii="Segoe UI" w:hAnsi="Segoe UI" w:cs="Segoe UI"/>
          <w:color w:val="262626"/>
        </w:rPr>
        <w:t xml:space="preserve"> </w:t>
      </w:r>
      <w:proofErr w:type="spellStart"/>
      <w:r>
        <w:rPr>
          <w:rFonts w:ascii="Segoe UI" w:hAnsi="Segoe UI" w:cs="Segoe UI"/>
          <w:color w:val="262626"/>
        </w:rPr>
        <w:t>system</w:t>
      </w:r>
      <w:proofErr w:type="spellEnd"/>
      <w:r>
        <w:rPr>
          <w:rFonts w:ascii="Segoe UI" w:hAnsi="Segoe UI" w:cs="Segoe UI"/>
          <w:color w:val="262626"/>
        </w:rPr>
        <w:t xml:space="preserve"> </w:t>
      </w:r>
      <w:proofErr w:type="spellStart"/>
      <w:r>
        <w:rPr>
          <w:rFonts w:ascii="Segoe UI" w:hAnsi="Segoe UI" w:cs="Segoe UI"/>
          <w:color w:val="262626"/>
        </w:rPr>
        <w:t>failure</w:t>
      </w:r>
      <w:proofErr w:type="spellEnd"/>
      <w:r>
        <w:rPr>
          <w:rFonts w:ascii="Segoe UI" w:hAnsi="Segoe UI" w:cs="Segoe UI"/>
          <w:color w:val="262626"/>
        </w:rPr>
        <w:t xml:space="preserve">. </w:t>
      </w:r>
      <w:proofErr w:type="spellStart"/>
      <w:r>
        <w:rPr>
          <w:rFonts w:ascii="Segoe UI" w:hAnsi="Segoe UI" w:cs="Segoe UI"/>
          <w:color w:val="262626"/>
        </w:rPr>
        <w:t>By</w:t>
      </w:r>
      <w:proofErr w:type="spellEnd"/>
      <w:r>
        <w:rPr>
          <w:rFonts w:ascii="Segoe UI" w:hAnsi="Segoe UI" w:cs="Segoe UI"/>
          <w:color w:val="262626"/>
        </w:rPr>
        <w:t xml:space="preserve"> </w:t>
      </w:r>
      <w:proofErr w:type="spellStart"/>
      <w:r>
        <w:rPr>
          <w:rFonts w:ascii="Segoe UI" w:hAnsi="Segoe UI" w:cs="Segoe UI"/>
          <w:color w:val="262626"/>
        </w:rPr>
        <w:t>accurately</w:t>
      </w:r>
      <w:proofErr w:type="spellEnd"/>
      <w:r>
        <w:rPr>
          <w:rFonts w:ascii="Segoe UI" w:hAnsi="Segoe UI" w:cs="Segoe UI"/>
          <w:color w:val="262626"/>
        </w:rPr>
        <w:t xml:space="preserve"> </w:t>
      </w:r>
      <w:proofErr w:type="spellStart"/>
      <w:r>
        <w:rPr>
          <w:rFonts w:ascii="Segoe UI" w:hAnsi="Segoe UI" w:cs="Segoe UI"/>
          <w:color w:val="262626"/>
        </w:rPr>
        <w:t>measuring</w:t>
      </w:r>
      <w:proofErr w:type="spellEnd"/>
      <w:r>
        <w:rPr>
          <w:rFonts w:ascii="Segoe UI" w:hAnsi="Segoe UI" w:cs="Segoe UI"/>
          <w:color w:val="262626"/>
        </w:rPr>
        <w:t xml:space="preserve"> </w:t>
      </w:r>
      <w:proofErr w:type="spellStart"/>
      <w:r>
        <w:rPr>
          <w:rFonts w:ascii="Segoe UI" w:hAnsi="Segoe UI" w:cs="Segoe UI"/>
          <w:color w:val="262626"/>
        </w:rPr>
        <w:t>vital</w:t>
      </w:r>
      <w:proofErr w:type="spellEnd"/>
      <w:r>
        <w:rPr>
          <w:rFonts w:ascii="Segoe UI" w:hAnsi="Segoe UI" w:cs="Segoe UI"/>
          <w:color w:val="262626"/>
        </w:rPr>
        <w:t xml:space="preserve"> </w:t>
      </w:r>
      <w:proofErr w:type="spellStart"/>
      <w:r>
        <w:rPr>
          <w:rFonts w:ascii="Segoe UI" w:hAnsi="Segoe UI" w:cs="Segoe UI"/>
          <w:color w:val="262626"/>
        </w:rPr>
        <w:t>parameters</w:t>
      </w:r>
      <w:proofErr w:type="spellEnd"/>
      <w:r>
        <w:rPr>
          <w:rFonts w:ascii="Segoe UI" w:hAnsi="Segoe UI" w:cs="Segoe UI"/>
          <w:color w:val="262626"/>
        </w:rPr>
        <w:t xml:space="preserve"> </w:t>
      </w:r>
      <w:proofErr w:type="spellStart"/>
      <w:r>
        <w:rPr>
          <w:rFonts w:ascii="Segoe UI" w:hAnsi="Segoe UI" w:cs="Segoe UI"/>
          <w:color w:val="262626"/>
        </w:rPr>
        <w:t>such</w:t>
      </w:r>
      <w:proofErr w:type="spellEnd"/>
      <w:r>
        <w:rPr>
          <w:rFonts w:ascii="Segoe UI" w:hAnsi="Segoe UI" w:cs="Segoe UI"/>
          <w:color w:val="262626"/>
        </w:rPr>
        <w:t xml:space="preserve"> </w:t>
      </w:r>
      <w:proofErr w:type="spellStart"/>
      <w:r>
        <w:rPr>
          <w:rFonts w:ascii="Segoe UI" w:hAnsi="Segoe UI" w:cs="Segoe UI"/>
          <w:color w:val="262626"/>
        </w:rPr>
        <w:t>as</w:t>
      </w:r>
      <w:proofErr w:type="spellEnd"/>
      <w:r>
        <w:rPr>
          <w:rFonts w:ascii="Segoe UI" w:hAnsi="Segoe UI" w:cs="Segoe UI"/>
          <w:color w:val="262626"/>
        </w:rPr>
        <w:t> </w:t>
      </w:r>
      <w:proofErr w:type="spellStart"/>
      <w:r>
        <w:rPr>
          <w:rStyle w:val="Strong"/>
          <w:rFonts w:ascii="inherit" w:hAnsi="inherit" w:cs="Segoe UI"/>
          <w:color w:val="262626"/>
          <w:bdr w:val="none" w:sz="0" w:space="0" w:color="auto" w:frame="1"/>
        </w:rPr>
        <w:t>battery</w:t>
      </w:r>
      <w:proofErr w:type="spellEnd"/>
      <w:r>
        <w:rPr>
          <w:rStyle w:val="Strong"/>
          <w:rFonts w:ascii="inherit" w:hAnsi="inherit" w:cs="Segoe UI"/>
          <w:color w:val="262626"/>
          <w:bdr w:val="none" w:sz="0" w:space="0" w:color="auto" w:frame="1"/>
        </w:rPr>
        <w:t xml:space="preserve"> </w:t>
      </w:r>
      <w:proofErr w:type="spellStart"/>
      <w:r>
        <w:rPr>
          <w:rStyle w:val="Strong"/>
          <w:rFonts w:ascii="inherit" w:hAnsi="inherit" w:cs="Segoe UI"/>
          <w:color w:val="262626"/>
          <w:bdr w:val="none" w:sz="0" w:space="0" w:color="auto" w:frame="1"/>
        </w:rPr>
        <w:t>voltage</w:t>
      </w:r>
      <w:proofErr w:type="spellEnd"/>
      <w:r>
        <w:rPr>
          <w:rStyle w:val="Strong"/>
          <w:rFonts w:ascii="inherit" w:hAnsi="inherit" w:cs="Segoe UI"/>
          <w:color w:val="262626"/>
          <w:bdr w:val="none" w:sz="0" w:space="0" w:color="auto" w:frame="1"/>
        </w:rPr>
        <w:t xml:space="preserve">, </w:t>
      </w:r>
      <w:proofErr w:type="spellStart"/>
      <w:r>
        <w:rPr>
          <w:rStyle w:val="Strong"/>
          <w:rFonts w:ascii="inherit" w:hAnsi="inherit" w:cs="Segoe UI"/>
          <w:color w:val="262626"/>
          <w:bdr w:val="none" w:sz="0" w:space="0" w:color="auto" w:frame="1"/>
        </w:rPr>
        <w:t>load</w:t>
      </w:r>
      <w:proofErr w:type="spellEnd"/>
      <w:r>
        <w:rPr>
          <w:rStyle w:val="Strong"/>
          <w:rFonts w:ascii="inherit" w:hAnsi="inherit" w:cs="Segoe UI"/>
          <w:color w:val="262626"/>
          <w:bdr w:val="none" w:sz="0" w:space="0" w:color="auto" w:frame="1"/>
        </w:rPr>
        <w:t xml:space="preserve"> </w:t>
      </w:r>
      <w:proofErr w:type="spellStart"/>
      <w:r>
        <w:rPr>
          <w:rStyle w:val="Strong"/>
          <w:rFonts w:ascii="inherit" w:hAnsi="inherit" w:cs="Segoe UI"/>
          <w:color w:val="262626"/>
          <w:bdr w:val="none" w:sz="0" w:space="0" w:color="auto" w:frame="1"/>
        </w:rPr>
        <w:t>voltage</w:t>
      </w:r>
      <w:proofErr w:type="spellEnd"/>
      <w:r>
        <w:rPr>
          <w:rStyle w:val="Strong"/>
          <w:rFonts w:ascii="inherit" w:hAnsi="inherit" w:cs="Segoe UI"/>
          <w:color w:val="262626"/>
          <w:bdr w:val="none" w:sz="0" w:space="0" w:color="auto" w:frame="1"/>
        </w:rPr>
        <w:t xml:space="preserve">, </w:t>
      </w:r>
      <w:proofErr w:type="spellStart"/>
      <w:r>
        <w:rPr>
          <w:rStyle w:val="Strong"/>
          <w:rFonts w:ascii="inherit" w:hAnsi="inherit" w:cs="Segoe UI"/>
          <w:color w:val="262626"/>
          <w:bdr w:val="none" w:sz="0" w:space="0" w:color="auto" w:frame="1"/>
        </w:rPr>
        <w:t>current</w:t>
      </w:r>
      <w:proofErr w:type="spellEnd"/>
      <w:r>
        <w:rPr>
          <w:rFonts w:ascii="Segoe UI" w:hAnsi="Segoe UI" w:cs="Segoe UI"/>
          <w:color w:val="262626"/>
        </w:rPr>
        <w:t xml:space="preserve">, </w:t>
      </w:r>
      <w:proofErr w:type="spellStart"/>
      <w:r>
        <w:rPr>
          <w:rFonts w:ascii="Segoe UI" w:hAnsi="Segoe UI" w:cs="Segoe UI"/>
          <w:color w:val="262626"/>
        </w:rPr>
        <w:t>and</w:t>
      </w:r>
      <w:proofErr w:type="spellEnd"/>
      <w:r>
        <w:rPr>
          <w:rFonts w:ascii="Segoe UI" w:hAnsi="Segoe UI" w:cs="Segoe UI"/>
          <w:color w:val="262626"/>
        </w:rPr>
        <w:t> </w:t>
      </w:r>
      <w:proofErr w:type="spellStart"/>
      <w:r>
        <w:rPr>
          <w:rStyle w:val="Strong"/>
          <w:rFonts w:ascii="inherit" w:hAnsi="inherit" w:cs="Segoe UI"/>
          <w:color w:val="262626"/>
          <w:bdr w:val="none" w:sz="0" w:space="0" w:color="auto" w:frame="1"/>
        </w:rPr>
        <w:t>power</w:t>
      </w:r>
      <w:proofErr w:type="spellEnd"/>
      <w:r>
        <w:rPr>
          <w:rFonts w:ascii="Segoe UI" w:hAnsi="Segoe UI" w:cs="Segoe UI"/>
          <w:color w:val="262626"/>
        </w:rPr>
        <w:t xml:space="preserve">, </w:t>
      </w:r>
      <w:proofErr w:type="spellStart"/>
      <w:r>
        <w:rPr>
          <w:rFonts w:ascii="Segoe UI" w:hAnsi="Segoe UI" w:cs="Segoe UI"/>
          <w:color w:val="262626"/>
        </w:rPr>
        <w:t>our</w:t>
      </w:r>
      <w:proofErr w:type="spellEnd"/>
      <w:r>
        <w:rPr>
          <w:rFonts w:ascii="Segoe UI" w:hAnsi="Segoe UI" w:cs="Segoe UI"/>
          <w:color w:val="262626"/>
        </w:rPr>
        <w:t xml:space="preserve"> </w:t>
      </w:r>
      <w:proofErr w:type="spellStart"/>
      <w:r>
        <w:rPr>
          <w:rFonts w:ascii="Segoe UI" w:hAnsi="Segoe UI" w:cs="Segoe UI"/>
          <w:color w:val="262626"/>
        </w:rPr>
        <w:t>system</w:t>
      </w:r>
      <w:proofErr w:type="spellEnd"/>
      <w:r>
        <w:rPr>
          <w:rFonts w:ascii="Segoe UI" w:hAnsi="Segoe UI" w:cs="Segoe UI"/>
          <w:color w:val="262626"/>
        </w:rPr>
        <w:t xml:space="preserve"> </w:t>
      </w:r>
      <w:proofErr w:type="spellStart"/>
      <w:r>
        <w:rPr>
          <w:rFonts w:ascii="Segoe UI" w:hAnsi="Segoe UI" w:cs="Segoe UI"/>
          <w:color w:val="262626"/>
        </w:rPr>
        <w:t>promotes</w:t>
      </w:r>
      <w:proofErr w:type="spellEnd"/>
      <w:r>
        <w:rPr>
          <w:rFonts w:ascii="Segoe UI" w:hAnsi="Segoe UI" w:cs="Segoe UI"/>
          <w:color w:val="262626"/>
        </w:rPr>
        <w:t xml:space="preserve"> </w:t>
      </w:r>
      <w:proofErr w:type="spellStart"/>
      <w:r>
        <w:rPr>
          <w:rFonts w:ascii="Segoe UI" w:hAnsi="Segoe UI" w:cs="Segoe UI"/>
          <w:color w:val="262626"/>
        </w:rPr>
        <w:t>effective</w:t>
      </w:r>
      <w:proofErr w:type="spellEnd"/>
      <w:r>
        <w:rPr>
          <w:rFonts w:ascii="Segoe UI" w:hAnsi="Segoe UI" w:cs="Segoe UI"/>
          <w:color w:val="262626"/>
        </w:rPr>
        <w:t xml:space="preserve"> </w:t>
      </w:r>
      <w:proofErr w:type="spellStart"/>
      <w:r>
        <w:rPr>
          <w:rFonts w:ascii="Segoe UI" w:hAnsi="Segoe UI" w:cs="Segoe UI"/>
          <w:color w:val="262626"/>
        </w:rPr>
        <w:t>battery</w:t>
      </w:r>
      <w:proofErr w:type="spellEnd"/>
      <w:r>
        <w:rPr>
          <w:rFonts w:ascii="Segoe UI" w:hAnsi="Segoe UI" w:cs="Segoe UI"/>
          <w:color w:val="262626"/>
        </w:rPr>
        <w:t xml:space="preserve"> </w:t>
      </w:r>
      <w:proofErr w:type="spellStart"/>
      <w:r>
        <w:rPr>
          <w:rFonts w:ascii="Segoe UI" w:hAnsi="Segoe UI" w:cs="Segoe UI"/>
          <w:color w:val="262626"/>
        </w:rPr>
        <w:t>health</w:t>
      </w:r>
      <w:proofErr w:type="spellEnd"/>
      <w:r>
        <w:rPr>
          <w:rFonts w:ascii="Segoe UI" w:hAnsi="Segoe UI" w:cs="Segoe UI"/>
          <w:color w:val="262626"/>
        </w:rPr>
        <w:t xml:space="preserve"> </w:t>
      </w:r>
      <w:proofErr w:type="spellStart"/>
      <w:r>
        <w:rPr>
          <w:rFonts w:ascii="Segoe UI" w:hAnsi="Segoe UI" w:cs="Segoe UI"/>
          <w:color w:val="262626"/>
        </w:rPr>
        <w:t>management</w:t>
      </w:r>
      <w:proofErr w:type="spellEnd"/>
      <w:r>
        <w:rPr>
          <w:rFonts w:ascii="Segoe UI" w:hAnsi="Segoe UI" w:cs="Segoe UI"/>
          <w:color w:val="262626"/>
        </w:rPr>
        <w:t>.</w:t>
      </w:r>
    </w:p>
    <w:p w14:paraId="4B7EF49F" w14:textId="77777777" w:rsidR="00711F53" w:rsidRDefault="00711F53" w:rsidP="00711F53">
      <w:pPr>
        <w:pStyle w:val="NormalWeb"/>
        <w:shd w:val="clear" w:color="auto" w:fill="FFFFFF"/>
        <w:spacing w:before="0" w:beforeAutospacing="0" w:after="0"/>
        <w:textAlignment w:val="baseline"/>
        <w:rPr>
          <w:rFonts w:ascii="Segoe UI" w:hAnsi="Segoe UI" w:cs="Segoe UI"/>
          <w:color w:val="262626"/>
        </w:rPr>
      </w:pPr>
      <w:proofErr w:type="spellStart"/>
      <w:r>
        <w:rPr>
          <w:rFonts w:ascii="Segoe UI" w:hAnsi="Segoe UI" w:cs="Segoe UI"/>
          <w:color w:val="262626"/>
        </w:rPr>
        <w:t>Furthermore</w:t>
      </w:r>
      <w:proofErr w:type="spellEnd"/>
      <w:r>
        <w:rPr>
          <w:rFonts w:ascii="Segoe UI" w:hAnsi="Segoe UI" w:cs="Segoe UI"/>
          <w:color w:val="262626"/>
        </w:rPr>
        <w:t xml:space="preserve">, </w:t>
      </w:r>
      <w:proofErr w:type="spellStart"/>
      <w:r>
        <w:rPr>
          <w:rFonts w:ascii="Segoe UI" w:hAnsi="Segoe UI" w:cs="Segoe UI"/>
          <w:color w:val="262626"/>
        </w:rPr>
        <w:t>with</w:t>
      </w:r>
      <w:proofErr w:type="spellEnd"/>
      <w:r>
        <w:rPr>
          <w:rFonts w:ascii="Segoe UI" w:hAnsi="Segoe UI" w:cs="Segoe UI"/>
          <w:color w:val="262626"/>
        </w:rPr>
        <w:t xml:space="preserve"> </w:t>
      </w:r>
      <w:proofErr w:type="spellStart"/>
      <w:r>
        <w:rPr>
          <w:rFonts w:ascii="Segoe UI" w:hAnsi="Segoe UI" w:cs="Segoe UI"/>
          <w:color w:val="262626"/>
        </w:rPr>
        <w:t>the</w:t>
      </w:r>
      <w:proofErr w:type="spellEnd"/>
      <w:r>
        <w:rPr>
          <w:rFonts w:ascii="Segoe UI" w:hAnsi="Segoe UI" w:cs="Segoe UI"/>
          <w:color w:val="262626"/>
        </w:rPr>
        <w:t xml:space="preserve"> </w:t>
      </w:r>
      <w:proofErr w:type="spellStart"/>
      <w:r>
        <w:rPr>
          <w:rFonts w:ascii="Segoe UI" w:hAnsi="Segoe UI" w:cs="Segoe UI"/>
          <w:color w:val="262626"/>
        </w:rPr>
        <w:t>integration</w:t>
      </w:r>
      <w:proofErr w:type="spellEnd"/>
      <w:r>
        <w:rPr>
          <w:rFonts w:ascii="Segoe UI" w:hAnsi="Segoe UI" w:cs="Segoe UI"/>
          <w:color w:val="262626"/>
        </w:rPr>
        <w:t xml:space="preserve"> </w:t>
      </w:r>
      <w:proofErr w:type="spellStart"/>
      <w:r>
        <w:rPr>
          <w:rFonts w:ascii="Segoe UI" w:hAnsi="Segoe UI" w:cs="Segoe UI"/>
          <w:color w:val="262626"/>
        </w:rPr>
        <w:t>of</w:t>
      </w:r>
      <w:proofErr w:type="spellEnd"/>
      <w:r>
        <w:rPr>
          <w:rFonts w:ascii="Segoe UI" w:hAnsi="Segoe UI" w:cs="Segoe UI"/>
          <w:color w:val="262626"/>
        </w:rPr>
        <w:t xml:space="preserve"> </w:t>
      </w:r>
      <w:proofErr w:type="spellStart"/>
      <w:r>
        <w:rPr>
          <w:rFonts w:ascii="Segoe UI" w:hAnsi="Segoe UI" w:cs="Segoe UI"/>
          <w:color w:val="262626"/>
        </w:rPr>
        <w:t>the</w:t>
      </w:r>
      <w:proofErr w:type="spellEnd"/>
      <w:r>
        <w:rPr>
          <w:rFonts w:ascii="Segoe UI" w:hAnsi="Segoe UI" w:cs="Segoe UI"/>
          <w:color w:val="262626"/>
        </w:rPr>
        <w:t> </w:t>
      </w:r>
      <w:proofErr w:type="spellStart"/>
      <w:r>
        <w:rPr>
          <w:rStyle w:val="Strong"/>
          <w:rFonts w:ascii="inherit" w:hAnsi="inherit" w:cs="Segoe UI"/>
          <w:color w:val="262626"/>
          <w:bdr w:val="none" w:sz="0" w:space="0" w:color="auto" w:frame="1"/>
        </w:rPr>
        <w:t>ThingSpeak</w:t>
      </w:r>
      <w:proofErr w:type="spellEnd"/>
      <w:r>
        <w:rPr>
          <w:rStyle w:val="Strong"/>
          <w:rFonts w:ascii="inherit" w:hAnsi="inherit" w:cs="Segoe UI"/>
          <w:color w:val="262626"/>
          <w:bdr w:val="none" w:sz="0" w:space="0" w:color="auto" w:frame="1"/>
        </w:rPr>
        <w:t xml:space="preserve"> </w:t>
      </w:r>
      <w:proofErr w:type="spellStart"/>
      <w:r>
        <w:rPr>
          <w:rStyle w:val="Strong"/>
          <w:rFonts w:ascii="inherit" w:hAnsi="inherit" w:cs="Segoe UI"/>
          <w:color w:val="262626"/>
          <w:bdr w:val="none" w:sz="0" w:space="0" w:color="auto" w:frame="1"/>
        </w:rPr>
        <w:t>server</w:t>
      </w:r>
      <w:proofErr w:type="spellEnd"/>
      <w:r>
        <w:rPr>
          <w:rFonts w:ascii="Segoe UI" w:hAnsi="Segoe UI" w:cs="Segoe UI"/>
          <w:color w:val="262626"/>
        </w:rPr>
        <w:t xml:space="preserve">, </w:t>
      </w:r>
      <w:proofErr w:type="spellStart"/>
      <w:r>
        <w:rPr>
          <w:rFonts w:ascii="Segoe UI" w:hAnsi="Segoe UI" w:cs="Segoe UI"/>
          <w:color w:val="262626"/>
        </w:rPr>
        <w:t>users</w:t>
      </w:r>
      <w:proofErr w:type="spellEnd"/>
      <w:r>
        <w:rPr>
          <w:rFonts w:ascii="Segoe UI" w:hAnsi="Segoe UI" w:cs="Segoe UI"/>
          <w:color w:val="262626"/>
        </w:rPr>
        <w:t xml:space="preserve"> </w:t>
      </w:r>
      <w:proofErr w:type="spellStart"/>
      <w:r>
        <w:rPr>
          <w:rFonts w:ascii="Segoe UI" w:hAnsi="Segoe UI" w:cs="Segoe UI"/>
          <w:color w:val="262626"/>
        </w:rPr>
        <w:t>can</w:t>
      </w:r>
      <w:proofErr w:type="spellEnd"/>
      <w:r>
        <w:rPr>
          <w:rFonts w:ascii="Segoe UI" w:hAnsi="Segoe UI" w:cs="Segoe UI"/>
          <w:color w:val="262626"/>
        </w:rPr>
        <w:t xml:space="preserve"> </w:t>
      </w:r>
      <w:proofErr w:type="spellStart"/>
      <w:r>
        <w:rPr>
          <w:rFonts w:ascii="Segoe UI" w:hAnsi="Segoe UI" w:cs="Segoe UI"/>
          <w:color w:val="262626"/>
        </w:rPr>
        <w:t>effortlessly</w:t>
      </w:r>
      <w:proofErr w:type="spellEnd"/>
      <w:r>
        <w:rPr>
          <w:rFonts w:ascii="Segoe UI" w:hAnsi="Segoe UI" w:cs="Segoe UI"/>
          <w:color w:val="262626"/>
        </w:rPr>
        <w:t xml:space="preserve"> </w:t>
      </w:r>
      <w:proofErr w:type="spellStart"/>
      <w:r>
        <w:rPr>
          <w:rFonts w:ascii="Segoe UI" w:hAnsi="Segoe UI" w:cs="Segoe UI"/>
          <w:color w:val="262626"/>
        </w:rPr>
        <w:t>monitor</w:t>
      </w:r>
      <w:proofErr w:type="spellEnd"/>
      <w:r>
        <w:rPr>
          <w:rFonts w:ascii="Segoe UI" w:hAnsi="Segoe UI" w:cs="Segoe UI"/>
          <w:color w:val="262626"/>
        </w:rPr>
        <w:t xml:space="preserve"> </w:t>
      </w:r>
      <w:proofErr w:type="spellStart"/>
      <w:r>
        <w:rPr>
          <w:rFonts w:ascii="Segoe UI" w:hAnsi="Segoe UI" w:cs="Segoe UI"/>
          <w:color w:val="262626"/>
        </w:rPr>
        <w:t>their</w:t>
      </w:r>
      <w:proofErr w:type="spellEnd"/>
      <w:r>
        <w:rPr>
          <w:rFonts w:ascii="Segoe UI" w:hAnsi="Segoe UI" w:cs="Segoe UI"/>
          <w:color w:val="262626"/>
        </w:rPr>
        <w:t> </w:t>
      </w:r>
      <w:proofErr w:type="spellStart"/>
      <w:r>
        <w:rPr>
          <w:rStyle w:val="Strong"/>
          <w:rFonts w:ascii="inherit" w:hAnsi="inherit" w:cs="Segoe UI"/>
          <w:color w:val="262626"/>
          <w:bdr w:val="none" w:sz="0" w:space="0" w:color="auto" w:frame="1"/>
        </w:rPr>
        <w:t>battery</w:t>
      </w:r>
      <w:proofErr w:type="spellEnd"/>
      <w:r>
        <w:rPr>
          <w:rStyle w:val="Strong"/>
          <w:rFonts w:ascii="inherit" w:hAnsi="inherit" w:cs="Segoe UI"/>
          <w:color w:val="262626"/>
          <w:bdr w:val="none" w:sz="0" w:space="0" w:color="auto" w:frame="1"/>
        </w:rPr>
        <w:t xml:space="preserve"> </w:t>
      </w:r>
      <w:proofErr w:type="spellStart"/>
      <w:r>
        <w:rPr>
          <w:rStyle w:val="Strong"/>
          <w:rFonts w:ascii="inherit" w:hAnsi="inherit" w:cs="Segoe UI"/>
          <w:color w:val="262626"/>
          <w:bdr w:val="none" w:sz="0" w:space="0" w:color="auto" w:frame="1"/>
        </w:rPr>
        <w:t>status</w:t>
      </w:r>
      <w:proofErr w:type="spellEnd"/>
      <w:r>
        <w:rPr>
          <w:rFonts w:ascii="Segoe UI" w:hAnsi="Segoe UI" w:cs="Segoe UI"/>
          <w:color w:val="262626"/>
        </w:rPr>
        <w:t> </w:t>
      </w:r>
      <w:proofErr w:type="spellStart"/>
      <w:r>
        <w:rPr>
          <w:rFonts w:ascii="Segoe UI" w:hAnsi="Segoe UI" w:cs="Segoe UI"/>
          <w:color w:val="262626"/>
        </w:rPr>
        <w:t>from</w:t>
      </w:r>
      <w:proofErr w:type="spellEnd"/>
      <w:r>
        <w:rPr>
          <w:rFonts w:ascii="Segoe UI" w:hAnsi="Segoe UI" w:cs="Segoe UI"/>
          <w:color w:val="262626"/>
        </w:rPr>
        <w:t xml:space="preserve"> </w:t>
      </w:r>
      <w:proofErr w:type="spellStart"/>
      <w:r>
        <w:rPr>
          <w:rFonts w:ascii="Segoe UI" w:hAnsi="Segoe UI" w:cs="Segoe UI"/>
          <w:color w:val="262626"/>
        </w:rPr>
        <w:t>anywhere</w:t>
      </w:r>
      <w:proofErr w:type="spellEnd"/>
      <w:r>
        <w:rPr>
          <w:rFonts w:ascii="Segoe UI" w:hAnsi="Segoe UI" w:cs="Segoe UI"/>
          <w:color w:val="262626"/>
        </w:rPr>
        <w:t xml:space="preserve"> </w:t>
      </w:r>
      <w:proofErr w:type="spellStart"/>
      <w:r>
        <w:rPr>
          <w:rFonts w:ascii="Segoe UI" w:hAnsi="Segoe UI" w:cs="Segoe UI"/>
          <w:color w:val="262626"/>
        </w:rPr>
        <w:t>around</w:t>
      </w:r>
      <w:proofErr w:type="spellEnd"/>
      <w:r>
        <w:rPr>
          <w:rFonts w:ascii="Segoe UI" w:hAnsi="Segoe UI" w:cs="Segoe UI"/>
          <w:color w:val="262626"/>
        </w:rPr>
        <w:t xml:space="preserve"> </w:t>
      </w:r>
      <w:proofErr w:type="spellStart"/>
      <w:r>
        <w:rPr>
          <w:rFonts w:ascii="Segoe UI" w:hAnsi="Segoe UI" w:cs="Segoe UI"/>
          <w:color w:val="262626"/>
        </w:rPr>
        <w:t>the</w:t>
      </w:r>
      <w:proofErr w:type="spellEnd"/>
      <w:r>
        <w:rPr>
          <w:rFonts w:ascii="Segoe UI" w:hAnsi="Segoe UI" w:cs="Segoe UI"/>
          <w:color w:val="262626"/>
        </w:rPr>
        <w:t xml:space="preserve"> </w:t>
      </w:r>
      <w:proofErr w:type="spellStart"/>
      <w:r>
        <w:rPr>
          <w:rFonts w:ascii="Segoe UI" w:hAnsi="Segoe UI" w:cs="Segoe UI"/>
          <w:color w:val="262626"/>
        </w:rPr>
        <w:t>globe</w:t>
      </w:r>
      <w:proofErr w:type="spellEnd"/>
      <w:r>
        <w:rPr>
          <w:rFonts w:ascii="Segoe UI" w:hAnsi="Segoe UI" w:cs="Segoe UI"/>
          <w:color w:val="262626"/>
        </w:rPr>
        <w:t xml:space="preserve">, </w:t>
      </w:r>
      <w:proofErr w:type="spellStart"/>
      <w:r>
        <w:rPr>
          <w:rFonts w:ascii="Segoe UI" w:hAnsi="Segoe UI" w:cs="Segoe UI"/>
          <w:color w:val="262626"/>
        </w:rPr>
        <w:t>providing</w:t>
      </w:r>
      <w:proofErr w:type="spellEnd"/>
      <w:r>
        <w:rPr>
          <w:rFonts w:ascii="Segoe UI" w:hAnsi="Segoe UI" w:cs="Segoe UI"/>
          <w:color w:val="262626"/>
        </w:rPr>
        <w:t xml:space="preserve"> </w:t>
      </w:r>
      <w:proofErr w:type="spellStart"/>
      <w:r>
        <w:rPr>
          <w:rFonts w:ascii="Segoe UI" w:hAnsi="Segoe UI" w:cs="Segoe UI"/>
          <w:color w:val="262626"/>
        </w:rPr>
        <w:t>enhanced</w:t>
      </w:r>
      <w:proofErr w:type="spellEnd"/>
      <w:r>
        <w:rPr>
          <w:rFonts w:ascii="Segoe UI" w:hAnsi="Segoe UI" w:cs="Segoe UI"/>
          <w:color w:val="262626"/>
        </w:rPr>
        <w:t xml:space="preserve"> </w:t>
      </w:r>
      <w:proofErr w:type="spellStart"/>
      <w:r>
        <w:rPr>
          <w:rFonts w:ascii="Segoe UI" w:hAnsi="Segoe UI" w:cs="Segoe UI"/>
          <w:color w:val="262626"/>
        </w:rPr>
        <w:t>convenience</w:t>
      </w:r>
      <w:proofErr w:type="spellEnd"/>
      <w:r>
        <w:rPr>
          <w:rFonts w:ascii="Segoe UI" w:hAnsi="Segoe UI" w:cs="Segoe UI"/>
          <w:color w:val="262626"/>
        </w:rPr>
        <w:t xml:space="preserve"> </w:t>
      </w:r>
      <w:proofErr w:type="spellStart"/>
      <w:r>
        <w:rPr>
          <w:rFonts w:ascii="Segoe UI" w:hAnsi="Segoe UI" w:cs="Segoe UI"/>
          <w:color w:val="262626"/>
        </w:rPr>
        <w:t>and</w:t>
      </w:r>
      <w:proofErr w:type="spellEnd"/>
      <w:r>
        <w:rPr>
          <w:rFonts w:ascii="Segoe UI" w:hAnsi="Segoe UI" w:cs="Segoe UI"/>
          <w:color w:val="262626"/>
        </w:rPr>
        <w:t xml:space="preserve"> </w:t>
      </w:r>
      <w:proofErr w:type="spellStart"/>
      <w:r>
        <w:rPr>
          <w:rFonts w:ascii="Segoe UI" w:hAnsi="Segoe UI" w:cs="Segoe UI"/>
          <w:color w:val="262626"/>
        </w:rPr>
        <w:t>flexibility</w:t>
      </w:r>
      <w:proofErr w:type="spellEnd"/>
      <w:r>
        <w:rPr>
          <w:rFonts w:ascii="Segoe UI" w:hAnsi="Segoe UI" w:cs="Segoe UI"/>
          <w:color w:val="262626"/>
        </w:rPr>
        <w:t xml:space="preserve">. </w:t>
      </w:r>
      <w:proofErr w:type="spellStart"/>
      <w:r>
        <w:rPr>
          <w:rFonts w:ascii="Segoe UI" w:hAnsi="Segoe UI" w:cs="Segoe UI"/>
          <w:color w:val="262626"/>
        </w:rPr>
        <w:t>This</w:t>
      </w:r>
      <w:proofErr w:type="spellEnd"/>
      <w:r>
        <w:rPr>
          <w:rFonts w:ascii="Segoe UI" w:hAnsi="Segoe UI" w:cs="Segoe UI"/>
          <w:color w:val="262626"/>
        </w:rPr>
        <w:t xml:space="preserve"> </w:t>
      </w:r>
      <w:proofErr w:type="spellStart"/>
      <w:r>
        <w:rPr>
          <w:rFonts w:ascii="Segoe UI" w:hAnsi="Segoe UI" w:cs="Segoe UI"/>
          <w:color w:val="262626"/>
        </w:rPr>
        <w:t>comprehensive</w:t>
      </w:r>
      <w:proofErr w:type="spellEnd"/>
      <w:r>
        <w:rPr>
          <w:rFonts w:ascii="Segoe UI" w:hAnsi="Segoe UI" w:cs="Segoe UI"/>
          <w:color w:val="262626"/>
        </w:rPr>
        <w:t xml:space="preserve"> </w:t>
      </w:r>
      <w:proofErr w:type="spellStart"/>
      <w:r>
        <w:rPr>
          <w:rFonts w:ascii="Segoe UI" w:hAnsi="Segoe UI" w:cs="Segoe UI"/>
          <w:color w:val="262626"/>
        </w:rPr>
        <w:t>solution</w:t>
      </w:r>
      <w:proofErr w:type="spellEnd"/>
      <w:r>
        <w:rPr>
          <w:rFonts w:ascii="Segoe UI" w:hAnsi="Segoe UI" w:cs="Segoe UI"/>
          <w:color w:val="262626"/>
        </w:rPr>
        <w:t xml:space="preserve"> </w:t>
      </w:r>
      <w:proofErr w:type="spellStart"/>
      <w:r>
        <w:rPr>
          <w:rFonts w:ascii="Segoe UI" w:hAnsi="Segoe UI" w:cs="Segoe UI"/>
          <w:color w:val="262626"/>
        </w:rPr>
        <w:t>therefore</w:t>
      </w:r>
      <w:proofErr w:type="spellEnd"/>
      <w:r>
        <w:rPr>
          <w:rFonts w:ascii="Segoe UI" w:hAnsi="Segoe UI" w:cs="Segoe UI"/>
          <w:color w:val="262626"/>
        </w:rPr>
        <w:t xml:space="preserve">, </w:t>
      </w:r>
      <w:proofErr w:type="spellStart"/>
      <w:r>
        <w:rPr>
          <w:rFonts w:ascii="Segoe UI" w:hAnsi="Segoe UI" w:cs="Segoe UI"/>
          <w:color w:val="262626"/>
        </w:rPr>
        <w:t>not</w:t>
      </w:r>
      <w:proofErr w:type="spellEnd"/>
      <w:r>
        <w:rPr>
          <w:rFonts w:ascii="Segoe UI" w:hAnsi="Segoe UI" w:cs="Segoe UI"/>
          <w:color w:val="262626"/>
        </w:rPr>
        <w:t xml:space="preserve"> </w:t>
      </w:r>
      <w:proofErr w:type="spellStart"/>
      <w:r>
        <w:rPr>
          <w:rFonts w:ascii="Segoe UI" w:hAnsi="Segoe UI" w:cs="Segoe UI"/>
          <w:color w:val="262626"/>
        </w:rPr>
        <w:t>only</w:t>
      </w:r>
      <w:proofErr w:type="spellEnd"/>
      <w:r>
        <w:rPr>
          <w:rFonts w:ascii="Segoe UI" w:hAnsi="Segoe UI" w:cs="Segoe UI"/>
          <w:color w:val="262626"/>
        </w:rPr>
        <w:t xml:space="preserve"> </w:t>
      </w:r>
      <w:proofErr w:type="spellStart"/>
      <w:r>
        <w:rPr>
          <w:rFonts w:ascii="Segoe UI" w:hAnsi="Segoe UI" w:cs="Segoe UI"/>
          <w:color w:val="262626"/>
        </w:rPr>
        <w:t>enhances</w:t>
      </w:r>
      <w:proofErr w:type="spellEnd"/>
      <w:r>
        <w:rPr>
          <w:rFonts w:ascii="Segoe UI" w:hAnsi="Segoe UI" w:cs="Segoe UI"/>
          <w:color w:val="262626"/>
        </w:rPr>
        <w:t xml:space="preserve"> </w:t>
      </w:r>
      <w:proofErr w:type="spellStart"/>
      <w:r>
        <w:rPr>
          <w:rFonts w:ascii="Segoe UI" w:hAnsi="Segoe UI" w:cs="Segoe UI"/>
          <w:color w:val="262626"/>
        </w:rPr>
        <w:t>the</w:t>
      </w:r>
      <w:proofErr w:type="spellEnd"/>
      <w:r>
        <w:rPr>
          <w:rFonts w:ascii="Segoe UI" w:hAnsi="Segoe UI" w:cs="Segoe UI"/>
          <w:color w:val="262626"/>
        </w:rPr>
        <w:t xml:space="preserve"> </w:t>
      </w:r>
      <w:proofErr w:type="spellStart"/>
      <w:r>
        <w:rPr>
          <w:rFonts w:ascii="Segoe UI" w:hAnsi="Segoe UI" w:cs="Segoe UI"/>
          <w:color w:val="262626"/>
        </w:rPr>
        <w:t>understanding</w:t>
      </w:r>
      <w:proofErr w:type="spellEnd"/>
      <w:r>
        <w:rPr>
          <w:rFonts w:ascii="Segoe UI" w:hAnsi="Segoe UI" w:cs="Segoe UI"/>
          <w:color w:val="262626"/>
        </w:rPr>
        <w:t xml:space="preserve"> </w:t>
      </w:r>
      <w:proofErr w:type="spellStart"/>
      <w:r>
        <w:rPr>
          <w:rFonts w:ascii="Segoe UI" w:hAnsi="Segoe UI" w:cs="Segoe UI"/>
          <w:color w:val="262626"/>
        </w:rPr>
        <w:t>of</w:t>
      </w:r>
      <w:proofErr w:type="spellEnd"/>
      <w:r>
        <w:rPr>
          <w:rFonts w:ascii="Segoe UI" w:hAnsi="Segoe UI" w:cs="Segoe UI"/>
          <w:color w:val="262626"/>
        </w:rPr>
        <w:t xml:space="preserve"> </w:t>
      </w:r>
      <w:proofErr w:type="spellStart"/>
      <w:r>
        <w:rPr>
          <w:rFonts w:ascii="Segoe UI" w:hAnsi="Segoe UI" w:cs="Segoe UI"/>
          <w:color w:val="262626"/>
        </w:rPr>
        <w:t>the</w:t>
      </w:r>
      <w:proofErr w:type="spellEnd"/>
      <w:r>
        <w:rPr>
          <w:rFonts w:ascii="Segoe UI" w:hAnsi="Segoe UI" w:cs="Segoe UI"/>
          <w:color w:val="262626"/>
        </w:rPr>
        <w:t> </w:t>
      </w:r>
      <w:proofErr w:type="spellStart"/>
      <w:r>
        <w:rPr>
          <w:rStyle w:val="Strong"/>
          <w:rFonts w:ascii="inherit" w:hAnsi="inherit" w:cs="Segoe UI"/>
          <w:color w:val="262626"/>
          <w:bdr w:val="none" w:sz="0" w:space="0" w:color="auto" w:frame="1"/>
        </w:rPr>
        <w:t>battery’s</w:t>
      </w:r>
      <w:proofErr w:type="spellEnd"/>
      <w:r>
        <w:rPr>
          <w:rStyle w:val="Strong"/>
          <w:rFonts w:ascii="inherit" w:hAnsi="inherit" w:cs="Segoe UI"/>
          <w:color w:val="262626"/>
          <w:bdr w:val="none" w:sz="0" w:space="0" w:color="auto" w:frame="1"/>
        </w:rPr>
        <w:t xml:space="preserve"> </w:t>
      </w:r>
      <w:proofErr w:type="spellStart"/>
      <w:r>
        <w:rPr>
          <w:rStyle w:val="Strong"/>
          <w:rFonts w:ascii="inherit" w:hAnsi="inherit" w:cs="Segoe UI"/>
          <w:color w:val="262626"/>
          <w:bdr w:val="none" w:sz="0" w:space="0" w:color="auto" w:frame="1"/>
        </w:rPr>
        <w:t>condition</w:t>
      </w:r>
      <w:proofErr w:type="spellEnd"/>
      <w:r>
        <w:rPr>
          <w:rFonts w:ascii="Segoe UI" w:hAnsi="Segoe UI" w:cs="Segoe UI"/>
          <w:color w:val="262626"/>
        </w:rPr>
        <w:t> </w:t>
      </w:r>
      <w:proofErr w:type="spellStart"/>
      <w:r>
        <w:rPr>
          <w:rFonts w:ascii="Segoe UI" w:hAnsi="Segoe UI" w:cs="Segoe UI"/>
          <w:color w:val="262626"/>
        </w:rPr>
        <w:t>in</w:t>
      </w:r>
      <w:proofErr w:type="spellEnd"/>
      <w:r>
        <w:rPr>
          <w:rFonts w:ascii="Segoe UI" w:hAnsi="Segoe UI" w:cs="Segoe UI"/>
          <w:color w:val="262626"/>
        </w:rPr>
        <w:t xml:space="preserve"> </w:t>
      </w:r>
      <w:proofErr w:type="spellStart"/>
      <w:r>
        <w:rPr>
          <w:rFonts w:ascii="Segoe UI" w:hAnsi="Segoe UI" w:cs="Segoe UI"/>
          <w:color w:val="262626"/>
        </w:rPr>
        <w:t>various</w:t>
      </w:r>
      <w:proofErr w:type="spellEnd"/>
      <w:r>
        <w:rPr>
          <w:rFonts w:ascii="Segoe UI" w:hAnsi="Segoe UI" w:cs="Segoe UI"/>
          <w:color w:val="262626"/>
        </w:rPr>
        <w:t xml:space="preserve"> </w:t>
      </w:r>
      <w:proofErr w:type="spellStart"/>
      <w:r>
        <w:rPr>
          <w:rFonts w:ascii="Segoe UI" w:hAnsi="Segoe UI" w:cs="Segoe UI"/>
          <w:color w:val="262626"/>
        </w:rPr>
        <w:t>states</w:t>
      </w:r>
      <w:proofErr w:type="spellEnd"/>
      <w:r>
        <w:rPr>
          <w:rFonts w:ascii="Segoe UI" w:hAnsi="Segoe UI" w:cs="Segoe UI"/>
          <w:color w:val="262626"/>
        </w:rPr>
        <w:t xml:space="preserve"> </w:t>
      </w:r>
      <w:proofErr w:type="spellStart"/>
      <w:r>
        <w:rPr>
          <w:rFonts w:ascii="Segoe UI" w:hAnsi="Segoe UI" w:cs="Segoe UI"/>
          <w:color w:val="262626"/>
        </w:rPr>
        <w:t>but</w:t>
      </w:r>
      <w:proofErr w:type="spellEnd"/>
      <w:r>
        <w:rPr>
          <w:rFonts w:ascii="Segoe UI" w:hAnsi="Segoe UI" w:cs="Segoe UI"/>
          <w:color w:val="262626"/>
        </w:rPr>
        <w:t xml:space="preserve"> </w:t>
      </w:r>
      <w:proofErr w:type="spellStart"/>
      <w:r>
        <w:rPr>
          <w:rFonts w:ascii="Segoe UI" w:hAnsi="Segoe UI" w:cs="Segoe UI"/>
          <w:color w:val="262626"/>
        </w:rPr>
        <w:t>also</w:t>
      </w:r>
      <w:proofErr w:type="spellEnd"/>
      <w:r>
        <w:rPr>
          <w:rFonts w:ascii="Segoe UI" w:hAnsi="Segoe UI" w:cs="Segoe UI"/>
          <w:color w:val="262626"/>
        </w:rPr>
        <w:t xml:space="preserve"> </w:t>
      </w:r>
      <w:proofErr w:type="spellStart"/>
      <w:r>
        <w:rPr>
          <w:rFonts w:ascii="Segoe UI" w:hAnsi="Segoe UI" w:cs="Segoe UI"/>
          <w:color w:val="262626"/>
        </w:rPr>
        <w:t>opens</w:t>
      </w:r>
      <w:proofErr w:type="spellEnd"/>
      <w:r>
        <w:rPr>
          <w:rFonts w:ascii="Segoe UI" w:hAnsi="Segoe UI" w:cs="Segoe UI"/>
          <w:color w:val="262626"/>
        </w:rPr>
        <w:t xml:space="preserve"> </w:t>
      </w:r>
      <w:proofErr w:type="spellStart"/>
      <w:r>
        <w:rPr>
          <w:rFonts w:ascii="Segoe UI" w:hAnsi="Segoe UI" w:cs="Segoe UI"/>
          <w:color w:val="262626"/>
        </w:rPr>
        <w:t>the</w:t>
      </w:r>
      <w:proofErr w:type="spellEnd"/>
      <w:r>
        <w:rPr>
          <w:rFonts w:ascii="Segoe UI" w:hAnsi="Segoe UI" w:cs="Segoe UI"/>
          <w:color w:val="262626"/>
        </w:rPr>
        <w:t xml:space="preserve"> </w:t>
      </w:r>
      <w:proofErr w:type="spellStart"/>
      <w:r>
        <w:rPr>
          <w:rFonts w:ascii="Segoe UI" w:hAnsi="Segoe UI" w:cs="Segoe UI"/>
          <w:color w:val="262626"/>
        </w:rPr>
        <w:t>door</w:t>
      </w:r>
      <w:proofErr w:type="spellEnd"/>
      <w:r>
        <w:rPr>
          <w:rFonts w:ascii="Segoe UI" w:hAnsi="Segoe UI" w:cs="Segoe UI"/>
          <w:color w:val="262626"/>
        </w:rPr>
        <w:t xml:space="preserve"> </w:t>
      </w:r>
      <w:proofErr w:type="spellStart"/>
      <w:r>
        <w:rPr>
          <w:rFonts w:ascii="Segoe UI" w:hAnsi="Segoe UI" w:cs="Segoe UI"/>
          <w:color w:val="262626"/>
        </w:rPr>
        <w:t>to</w:t>
      </w:r>
      <w:proofErr w:type="spellEnd"/>
      <w:r>
        <w:rPr>
          <w:rFonts w:ascii="Segoe UI" w:hAnsi="Segoe UI" w:cs="Segoe UI"/>
          <w:color w:val="262626"/>
        </w:rPr>
        <w:t xml:space="preserve"> </w:t>
      </w:r>
      <w:proofErr w:type="spellStart"/>
      <w:r>
        <w:rPr>
          <w:rFonts w:ascii="Segoe UI" w:hAnsi="Segoe UI" w:cs="Segoe UI"/>
          <w:color w:val="262626"/>
        </w:rPr>
        <w:t>potential</w:t>
      </w:r>
      <w:proofErr w:type="spellEnd"/>
      <w:r>
        <w:rPr>
          <w:rFonts w:ascii="Segoe UI" w:hAnsi="Segoe UI" w:cs="Segoe UI"/>
          <w:color w:val="262626"/>
        </w:rPr>
        <w:t xml:space="preserve"> </w:t>
      </w:r>
      <w:proofErr w:type="spellStart"/>
      <w:r>
        <w:rPr>
          <w:rFonts w:ascii="Segoe UI" w:hAnsi="Segoe UI" w:cs="Segoe UI"/>
          <w:color w:val="262626"/>
        </w:rPr>
        <w:t>advancements</w:t>
      </w:r>
      <w:proofErr w:type="spellEnd"/>
      <w:r>
        <w:rPr>
          <w:rFonts w:ascii="Segoe UI" w:hAnsi="Segoe UI" w:cs="Segoe UI"/>
          <w:color w:val="262626"/>
        </w:rPr>
        <w:t xml:space="preserve"> </w:t>
      </w:r>
      <w:proofErr w:type="spellStart"/>
      <w:r>
        <w:rPr>
          <w:rFonts w:ascii="Segoe UI" w:hAnsi="Segoe UI" w:cs="Segoe UI"/>
          <w:color w:val="262626"/>
        </w:rPr>
        <w:t>in</w:t>
      </w:r>
      <w:proofErr w:type="spellEnd"/>
      <w:r>
        <w:rPr>
          <w:rFonts w:ascii="Segoe UI" w:hAnsi="Segoe UI" w:cs="Segoe UI"/>
          <w:color w:val="262626"/>
        </w:rPr>
        <w:t> </w:t>
      </w:r>
      <w:proofErr w:type="spellStart"/>
      <w:r>
        <w:rPr>
          <w:rStyle w:val="Strong"/>
          <w:rFonts w:ascii="inherit" w:hAnsi="inherit" w:cs="Segoe UI"/>
          <w:color w:val="262626"/>
          <w:bdr w:val="none" w:sz="0" w:space="0" w:color="auto" w:frame="1"/>
        </w:rPr>
        <w:t>remote</w:t>
      </w:r>
      <w:proofErr w:type="spellEnd"/>
      <w:r>
        <w:rPr>
          <w:rStyle w:val="Strong"/>
          <w:rFonts w:ascii="inherit" w:hAnsi="inherit" w:cs="Segoe UI"/>
          <w:color w:val="262626"/>
          <w:bdr w:val="none" w:sz="0" w:space="0" w:color="auto" w:frame="1"/>
        </w:rPr>
        <w:t xml:space="preserve"> </w:t>
      </w:r>
      <w:proofErr w:type="spellStart"/>
      <w:r>
        <w:rPr>
          <w:rStyle w:val="Strong"/>
          <w:rFonts w:ascii="inherit" w:hAnsi="inherit" w:cs="Segoe UI"/>
          <w:color w:val="262626"/>
          <w:bdr w:val="none" w:sz="0" w:space="0" w:color="auto" w:frame="1"/>
        </w:rPr>
        <w:t>battery</w:t>
      </w:r>
      <w:proofErr w:type="spellEnd"/>
      <w:r>
        <w:rPr>
          <w:rStyle w:val="Strong"/>
          <w:rFonts w:ascii="inherit" w:hAnsi="inherit" w:cs="Segoe UI"/>
          <w:color w:val="262626"/>
          <w:bdr w:val="none" w:sz="0" w:space="0" w:color="auto" w:frame="1"/>
        </w:rPr>
        <w:t xml:space="preserve"> </w:t>
      </w:r>
      <w:proofErr w:type="spellStart"/>
      <w:r>
        <w:rPr>
          <w:rStyle w:val="Strong"/>
          <w:rFonts w:ascii="inherit" w:hAnsi="inherit" w:cs="Segoe UI"/>
          <w:color w:val="262626"/>
          <w:bdr w:val="none" w:sz="0" w:space="0" w:color="auto" w:frame="1"/>
        </w:rPr>
        <w:t>management</w:t>
      </w:r>
      <w:proofErr w:type="spellEnd"/>
      <w:r>
        <w:rPr>
          <w:rFonts w:ascii="Segoe UI" w:hAnsi="Segoe UI" w:cs="Segoe UI"/>
          <w:color w:val="262626"/>
        </w:rPr>
        <w:t> </w:t>
      </w:r>
      <w:proofErr w:type="spellStart"/>
      <w:r>
        <w:rPr>
          <w:rFonts w:ascii="Segoe UI" w:hAnsi="Segoe UI" w:cs="Segoe UI"/>
          <w:color w:val="262626"/>
        </w:rPr>
        <w:t>and</w:t>
      </w:r>
      <w:proofErr w:type="spellEnd"/>
      <w:r>
        <w:rPr>
          <w:rFonts w:ascii="Segoe UI" w:hAnsi="Segoe UI" w:cs="Segoe UI"/>
          <w:color w:val="262626"/>
        </w:rPr>
        <w:t xml:space="preserve"> </w:t>
      </w:r>
      <w:proofErr w:type="spellStart"/>
      <w:r>
        <w:rPr>
          <w:rFonts w:ascii="Segoe UI" w:hAnsi="Segoe UI" w:cs="Segoe UI"/>
          <w:color w:val="262626"/>
        </w:rPr>
        <w:t>other</w:t>
      </w:r>
      <w:proofErr w:type="spellEnd"/>
      <w:r>
        <w:rPr>
          <w:rFonts w:ascii="Segoe UI" w:hAnsi="Segoe UI" w:cs="Segoe UI"/>
          <w:color w:val="262626"/>
        </w:rPr>
        <w:t xml:space="preserve"> </w:t>
      </w:r>
      <w:proofErr w:type="spellStart"/>
      <w:r>
        <w:rPr>
          <w:rFonts w:ascii="Segoe UI" w:hAnsi="Segoe UI" w:cs="Segoe UI"/>
          <w:color w:val="262626"/>
        </w:rPr>
        <w:t>I</w:t>
      </w:r>
      <w:r>
        <w:rPr>
          <w:rStyle w:val="Strong"/>
          <w:rFonts w:ascii="inherit" w:hAnsi="inherit" w:cs="Segoe UI"/>
          <w:color w:val="262626"/>
          <w:bdr w:val="none" w:sz="0" w:space="0" w:color="auto" w:frame="1"/>
        </w:rPr>
        <w:t>oT</w:t>
      </w:r>
      <w:proofErr w:type="spellEnd"/>
      <w:r>
        <w:rPr>
          <w:rStyle w:val="Strong"/>
          <w:rFonts w:ascii="inherit" w:hAnsi="inherit" w:cs="Segoe UI"/>
          <w:color w:val="262626"/>
          <w:bdr w:val="none" w:sz="0" w:space="0" w:color="auto" w:frame="1"/>
        </w:rPr>
        <w:t xml:space="preserve"> </w:t>
      </w:r>
      <w:proofErr w:type="spellStart"/>
      <w:r>
        <w:rPr>
          <w:rStyle w:val="Strong"/>
          <w:rFonts w:ascii="inherit" w:hAnsi="inherit" w:cs="Segoe UI"/>
          <w:color w:val="262626"/>
          <w:bdr w:val="none" w:sz="0" w:space="0" w:color="auto" w:frame="1"/>
        </w:rPr>
        <w:t>applications</w:t>
      </w:r>
      <w:proofErr w:type="spellEnd"/>
      <w:r>
        <w:rPr>
          <w:rFonts w:ascii="Segoe UI" w:hAnsi="Segoe UI" w:cs="Segoe UI"/>
          <w:color w:val="262626"/>
        </w:rPr>
        <w:t> </w:t>
      </w:r>
      <w:proofErr w:type="spellStart"/>
      <w:r>
        <w:rPr>
          <w:rFonts w:ascii="Segoe UI" w:hAnsi="Segoe UI" w:cs="Segoe UI"/>
          <w:color w:val="262626"/>
        </w:rPr>
        <w:t>in</w:t>
      </w:r>
      <w:proofErr w:type="spellEnd"/>
      <w:r>
        <w:rPr>
          <w:rFonts w:ascii="Segoe UI" w:hAnsi="Segoe UI" w:cs="Segoe UI"/>
          <w:color w:val="262626"/>
        </w:rPr>
        <w:t xml:space="preserve"> </w:t>
      </w:r>
      <w:proofErr w:type="spellStart"/>
      <w:r>
        <w:rPr>
          <w:rFonts w:ascii="Segoe UI" w:hAnsi="Segoe UI" w:cs="Segoe UI"/>
          <w:color w:val="262626"/>
        </w:rPr>
        <w:t>the</w:t>
      </w:r>
      <w:proofErr w:type="spellEnd"/>
      <w:r>
        <w:rPr>
          <w:rFonts w:ascii="Segoe UI" w:hAnsi="Segoe UI" w:cs="Segoe UI"/>
          <w:color w:val="262626"/>
        </w:rPr>
        <w:t xml:space="preserve"> </w:t>
      </w:r>
      <w:proofErr w:type="spellStart"/>
      <w:r>
        <w:rPr>
          <w:rFonts w:ascii="Segoe UI" w:hAnsi="Segoe UI" w:cs="Segoe UI"/>
          <w:color w:val="262626"/>
        </w:rPr>
        <w:t>future</w:t>
      </w:r>
      <w:proofErr w:type="spellEnd"/>
      <w:r>
        <w:rPr>
          <w:rFonts w:ascii="Segoe UI" w:hAnsi="Segoe UI" w:cs="Segoe UI"/>
          <w:color w:val="262626"/>
        </w:rPr>
        <w:t>.</w:t>
      </w:r>
    </w:p>
    <w:p w14:paraId="26009175" w14:textId="6B9197C8" w:rsidR="00934E41" w:rsidRDefault="00934E41">
      <w:pPr>
        <w:rPr>
          <w:rFonts w:ascii="Times New Roman" w:hAnsi="Times New Roman" w:cs="Times New Roman"/>
          <w:sz w:val="24"/>
          <w:szCs w:val="24"/>
        </w:rPr>
      </w:pPr>
      <w:r>
        <w:rPr>
          <w:rFonts w:ascii="Times New Roman" w:hAnsi="Times New Roman" w:cs="Times New Roman"/>
          <w:sz w:val="24"/>
          <w:szCs w:val="24"/>
        </w:rPr>
        <w:br w:type="page"/>
      </w:r>
    </w:p>
    <w:p w14:paraId="0A39A208" w14:textId="77777777" w:rsidR="00934E41" w:rsidRDefault="00934E41" w:rsidP="00934E41">
      <w:pPr>
        <w:pStyle w:val="Heading1"/>
        <w:spacing w:before="0" w:beforeAutospacing="0" w:after="0" w:afterAutospacing="0" w:line="735" w:lineRule="atLeast"/>
        <w:rPr>
          <w:rFonts w:ascii="inherit" w:hAnsi="inherit"/>
          <w:color w:val="111111"/>
          <w:sz w:val="60"/>
          <w:szCs w:val="60"/>
        </w:rPr>
      </w:pPr>
      <w:proofErr w:type="spellStart"/>
      <w:r>
        <w:rPr>
          <w:rFonts w:ascii="inherit" w:hAnsi="inherit"/>
          <w:color w:val="111111"/>
          <w:sz w:val="60"/>
          <w:szCs w:val="60"/>
        </w:rPr>
        <w:lastRenderedPageBreak/>
        <w:t>The</w:t>
      </w:r>
      <w:proofErr w:type="spellEnd"/>
      <w:r>
        <w:rPr>
          <w:rFonts w:ascii="inherit" w:hAnsi="inherit"/>
          <w:color w:val="111111"/>
          <w:sz w:val="60"/>
          <w:szCs w:val="60"/>
        </w:rPr>
        <w:t xml:space="preserve"> ArduINA226 </w:t>
      </w:r>
      <w:proofErr w:type="spellStart"/>
      <w:r>
        <w:rPr>
          <w:rFonts w:ascii="inherit" w:hAnsi="inherit"/>
          <w:color w:val="111111"/>
          <w:sz w:val="60"/>
          <w:szCs w:val="60"/>
        </w:rPr>
        <w:t>Power</w:t>
      </w:r>
      <w:proofErr w:type="spellEnd"/>
      <w:r>
        <w:rPr>
          <w:rFonts w:ascii="inherit" w:hAnsi="inherit"/>
          <w:color w:val="111111"/>
          <w:sz w:val="60"/>
          <w:szCs w:val="60"/>
        </w:rPr>
        <w:t xml:space="preserve"> </w:t>
      </w:r>
      <w:proofErr w:type="spellStart"/>
      <w:r>
        <w:rPr>
          <w:rFonts w:ascii="inherit" w:hAnsi="inherit"/>
          <w:color w:val="111111"/>
          <w:sz w:val="60"/>
          <w:szCs w:val="60"/>
        </w:rPr>
        <w:t>Monitor</w:t>
      </w:r>
      <w:proofErr w:type="spellEnd"/>
    </w:p>
    <w:p w14:paraId="6009BC69" w14:textId="77777777" w:rsidR="00934E41" w:rsidRDefault="00934E41" w:rsidP="00934E41">
      <w:pPr>
        <w:pStyle w:val="hckuitypographybodyl"/>
        <w:spacing w:before="150" w:beforeAutospacing="0" w:after="0" w:afterAutospacing="0" w:line="390" w:lineRule="atLeast"/>
        <w:rPr>
          <w:color w:val="4A4A4A"/>
          <w:sz w:val="27"/>
          <w:szCs w:val="27"/>
        </w:rPr>
      </w:pPr>
      <w:proofErr w:type="spellStart"/>
      <w:r>
        <w:rPr>
          <w:color w:val="4A4A4A"/>
          <w:sz w:val="27"/>
          <w:szCs w:val="27"/>
        </w:rPr>
        <w:t>How</w:t>
      </w:r>
      <w:proofErr w:type="spellEnd"/>
      <w:r>
        <w:rPr>
          <w:color w:val="4A4A4A"/>
          <w:sz w:val="27"/>
          <w:szCs w:val="27"/>
        </w:rPr>
        <w:t xml:space="preserve"> </w:t>
      </w:r>
      <w:proofErr w:type="spellStart"/>
      <w:r>
        <w:rPr>
          <w:color w:val="4A4A4A"/>
          <w:sz w:val="27"/>
          <w:szCs w:val="27"/>
        </w:rPr>
        <w:t>to</w:t>
      </w:r>
      <w:proofErr w:type="spellEnd"/>
      <w:r>
        <w:rPr>
          <w:color w:val="4A4A4A"/>
          <w:sz w:val="27"/>
          <w:szCs w:val="27"/>
        </w:rPr>
        <w:t xml:space="preserve"> </w:t>
      </w:r>
      <w:proofErr w:type="spellStart"/>
      <w:r>
        <w:rPr>
          <w:color w:val="4A4A4A"/>
          <w:sz w:val="27"/>
          <w:szCs w:val="27"/>
        </w:rPr>
        <w:t>build</w:t>
      </w:r>
      <w:proofErr w:type="spellEnd"/>
      <w:r>
        <w:rPr>
          <w:color w:val="4A4A4A"/>
          <w:sz w:val="27"/>
          <w:szCs w:val="27"/>
        </w:rPr>
        <w:t xml:space="preserve"> a </w:t>
      </w:r>
      <w:proofErr w:type="spellStart"/>
      <w:r>
        <w:rPr>
          <w:color w:val="4A4A4A"/>
          <w:sz w:val="27"/>
          <w:szCs w:val="27"/>
        </w:rPr>
        <w:t>current</w:t>
      </w:r>
      <w:proofErr w:type="spellEnd"/>
      <w:r>
        <w:rPr>
          <w:color w:val="4A4A4A"/>
          <w:sz w:val="27"/>
          <w:szCs w:val="27"/>
        </w:rPr>
        <w:t xml:space="preserve">, </w:t>
      </w:r>
      <w:proofErr w:type="spellStart"/>
      <w:r>
        <w:rPr>
          <w:color w:val="4A4A4A"/>
          <w:sz w:val="27"/>
          <w:szCs w:val="27"/>
        </w:rPr>
        <w:t>voltage</w:t>
      </w:r>
      <w:proofErr w:type="spellEnd"/>
      <w:r>
        <w:rPr>
          <w:color w:val="4A4A4A"/>
          <w:sz w:val="27"/>
          <w:szCs w:val="27"/>
        </w:rPr>
        <w:t xml:space="preserve"> </w:t>
      </w:r>
      <w:proofErr w:type="spellStart"/>
      <w:r>
        <w:rPr>
          <w:color w:val="4A4A4A"/>
          <w:sz w:val="27"/>
          <w:szCs w:val="27"/>
        </w:rPr>
        <w:t>and</w:t>
      </w:r>
      <w:proofErr w:type="spellEnd"/>
      <w:r>
        <w:rPr>
          <w:color w:val="4A4A4A"/>
          <w:sz w:val="27"/>
          <w:szCs w:val="27"/>
        </w:rPr>
        <w:t xml:space="preserve"> </w:t>
      </w:r>
      <w:proofErr w:type="spellStart"/>
      <w:r>
        <w:rPr>
          <w:color w:val="4A4A4A"/>
          <w:sz w:val="27"/>
          <w:szCs w:val="27"/>
        </w:rPr>
        <w:t>power</w:t>
      </w:r>
      <w:proofErr w:type="spellEnd"/>
      <w:r>
        <w:rPr>
          <w:color w:val="4A4A4A"/>
          <w:sz w:val="27"/>
          <w:szCs w:val="27"/>
        </w:rPr>
        <w:t xml:space="preserve"> </w:t>
      </w:r>
      <w:proofErr w:type="spellStart"/>
      <w:r>
        <w:rPr>
          <w:color w:val="4A4A4A"/>
          <w:sz w:val="27"/>
          <w:szCs w:val="27"/>
        </w:rPr>
        <w:t>datalogger</w:t>
      </w:r>
      <w:proofErr w:type="spellEnd"/>
      <w:r>
        <w:rPr>
          <w:color w:val="4A4A4A"/>
          <w:sz w:val="27"/>
          <w:szCs w:val="27"/>
        </w:rPr>
        <w:t xml:space="preserve"> </w:t>
      </w:r>
      <w:proofErr w:type="spellStart"/>
      <w:r>
        <w:rPr>
          <w:color w:val="4A4A4A"/>
          <w:sz w:val="27"/>
          <w:szCs w:val="27"/>
        </w:rPr>
        <w:t>with</w:t>
      </w:r>
      <w:proofErr w:type="spellEnd"/>
      <w:r>
        <w:rPr>
          <w:color w:val="4A4A4A"/>
          <w:sz w:val="27"/>
          <w:szCs w:val="27"/>
        </w:rPr>
        <w:t xml:space="preserve"> </w:t>
      </w:r>
      <w:proofErr w:type="spellStart"/>
      <w:r>
        <w:rPr>
          <w:color w:val="4A4A4A"/>
          <w:sz w:val="27"/>
          <w:szCs w:val="27"/>
        </w:rPr>
        <w:t>Arduino</w:t>
      </w:r>
      <w:proofErr w:type="spellEnd"/>
      <w:r>
        <w:rPr>
          <w:color w:val="4A4A4A"/>
          <w:sz w:val="27"/>
          <w:szCs w:val="27"/>
        </w:rPr>
        <w:t xml:space="preserve"> </w:t>
      </w:r>
      <w:proofErr w:type="spellStart"/>
      <w:r>
        <w:rPr>
          <w:color w:val="4A4A4A"/>
          <w:sz w:val="27"/>
          <w:szCs w:val="27"/>
        </w:rPr>
        <w:t>and</w:t>
      </w:r>
      <w:proofErr w:type="spellEnd"/>
      <w:r>
        <w:rPr>
          <w:color w:val="4A4A4A"/>
          <w:sz w:val="27"/>
          <w:szCs w:val="27"/>
        </w:rPr>
        <w:t xml:space="preserve"> </w:t>
      </w:r>
      <w:proofErr w:type="spellStart"/>
      <w:r>
        <w:rPr>
          <w:color w:val="4A4A4A"/>
          <w:sz w:val="27"/>
          <w:szCs w:val="27"/>
        </w:rPr>
        <w:t>the</w:t>
      </w:r>
      <w:proofErr w:type="spellEnd"/>
      <w:r>
        <w:rPr>
          <w:color w:val="4A4A4A"/>
          <w:sz w:val="27"/>
          <w:szCs w:val="27"/>
        </w:rPr>
        <w:t xml:space="preserve"> INA226 </w:t>
      </w:r>
      <w:proofErr w:type="spellStart"/>
      <w:r>
        <w:rPr>
          <w:color w:val="4A4A4A"/>
          <w:sz w:val="27"/>
          <w:szCs w:val="27"/>
        </w:rPr>
        <w:t>module</w:t>
      </w:r>
      <w:proofErr w:type="spellEnd"/>
      <w:r>
        <w:rPr>
          <w:color w:val="4A4A4A"/>
          <w:sz w:val="27"/>
          <w:szCs w:val="27"/>
        </w:rPr>
        <w:t>.</w:t>
      </w:r>
    </w:p>
    <w:p w14:paraId="708DE820" w14:textId="77777777" w:rsidR="00934E41" w:rsidRDefault="00934E41" w:rsidP="00934E41">
      <w:pPr>
        <w:spacing w:line="270" w:lineRule="atLeast"/>
        <w:rPr>
          <w:color w:val="4A4A4A"/>
          <w:sz w:val="21"/>
          <w:szCs w:val="21"/>
        </w:rPr>
      </w:pPr>
      <w:hyperlink r:id="rId69" w:history="1">
        <w:proofErr w:type="spellStart"/>
        <w:r>
          <w:rPr>
            <w:rStyle w:val="Hyperlink"/>
            <w:color w:val="F0AD4E"/>
            <w:sz w:val="21"/>
            <w:szCs w:val="21"/>
          </w:rPr>
          <w:t>Intermediate</w:t>
        </w:r>
      </w:hyperlink>
      <w:r>
        <w:rPr>
          <w:rStyle w:val="hckuitypographytextwithicon"/>
          <w:color w:val="4A4A4A"/>
          <w:sz w:val="21"/>
          <w:szCs w:val="21"/>
        </w:rPr>
        <w:t>Full</w:t>
      </w:r>
      <w:proofErr w:type="spellEnd"/>
      <w:r>
        <w:rPr>
          <w:rStyle w:val="hckuitypographytextwithicon"/>
          <w:color w:val="4A4A4A"/>
          <w:sz w:val="21"/>
          <w:szCs w:val="21"/>
        </w:rPr>
        <w:t xml:space="preserve"> </w:t>
      </w:r>
      <w:proofErr w:type="spellStart"/>
      <w:r>
        <w:rPr>
          <w:rStyle w:val="hckuitypographytextwithicon"/>
          <w:color w:val="4A4A4A"/>
          <w:sz w:val="21"/>
          <w:szCs w:val="21"/>
        </w:rPr>
        <w:t>instructions</w:t>
      </w:r>
      <w:proofErr w:type="spellEnd"/>
      <w:r>
        <w:rPr>
          <w:rStyle w:val="hckuitypographytextwithicon"/>
          <w:color w:val="4A4A4A"/>
          <w:sz w:val="21"/>
          <w:szCs w:val="21"/>
        </w:rPr>
        <w:t xml:space="preserve"> provided10 hours</w:t>
      </w:r>
      <w:r>
        <w:rPr>
          <w:rStyle w:val="impressions-stats"/>
          <w:color w:val="4A4A4A"/>
          <w:sz w:val="21"/>
          <w:szCs w:val="21"/>
        </w:rPr>
        <w:t>10,116</w:t>
      </w:r>
    </w:p>
    <w:p w14:paraId="0F0F079E" w14:textId="7CA5A687" w:rsidR="00934E41" w:rsidRDefault="00934E41" w:rsidP="00934E41">
      <w:pPr>
        <w:spacing w:line="240" w:lineRule="auto"/>
        <w:rPr>
          <w:sz w:val="24"/>
          <w:szCs w:val="24"/>
        </w:rPr>
      </w:pPr>
      <w:r>
        <w:rPr>
          <w:noProof/>
        </w:rPr>
        <w:drawing>
          <wp:inline distT="0" distB="0" distL="0" distR="0" wp14:anchorId="0FEFF282" wp14:editId="010374D4">
            <wp:extent cx="6120765" cy="4592955"/>
            <wp:effectExtent l="0" t="0" r="0" b="0"/>
            <wp:docPr id="32" name="Picture 32" descr="The ArduINA226 Power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ArduINA226 Power Monito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20765" cy="4592955"/>
                    </a:xfrm>
                    <a:prstGeom prst="rect">
                      <a:avLst/>
                    </a:prstGeom>
                    <a:noFill/>
                    <a:ln>
                      <a:noFill/>
                    </a:ln>
                  </pic:spPr>
                </pic:pic>
              </a:graphicData>
            </a:graphic>
          </wp:inline>
        </w:drawing>
      </w:r>
    </w:p>
    <w:p w14:paraId="4EA3F2C4" w14:textId="77777777" w:rsidR="00934E41" w:rsidRDefault="00934E41" w:rsidP="00934E41">
      <w:pPr>
        <w:pStyle w:val="Heading2"/>
        <w:shd w:val="clear" w:color="auto" w:fill="FFFFFF"/>
        <w:spacing w:before="0" w:line="660" w:lineRule="atLeast"/>
        <w:rPr>
          <w:rFonts w:ascii="inherit" w:hAnsi="inherit"/>
          <w:color w:val="111111"/>
          <w:sz w:val="51"/>
          <w:szCs w:val="51"/>
        </w:rPr>
      </w:pPr>
      <w:proofErr w:type="spellStart"/>
      <w:r>
        <w:rPr>
          <w:rFonts w:ascii="inherit" w:hAnsi="inherit"/>
          <w:color w:val="111111"/>
          <w:sz w:val="51"/>
          <w:szCs w:val="51"/>
        </w:rPr>
        <w:t>Things</w:t>
      </w:r>
      <w:proofErr w:type="spellEnd"/>
      <w:r>
        <w:rPr>
          <w:rFonts w:ascii="inherit" w:hAnsi="inherit"/>
          <w:color w:val="111111"/>
          <w:sz w:val="51"/>
          <w:szCs w:val="51"/>
        </w:rPr>
        <w:t xml:space="preserve"> </w:t>
      </w:r>
      <w:proofErr w:type="spellStart"/>
      <w:r>
        <w:rPr>
          <w:rFonts w:ascii="inherit" w:hAnsi="inherit"/>
          <w:color w:val="111111"/>
          <w:sz w:val="51"/>
          <w:szCs w:val="51"/>
        </w:rPr>
        <w:t>used</w:t>
      </w:r>
      <w:proofErr w:type="spellEnd"/>
      <w:r>
        <w:rPr>
          <w:rFonts w:ascii="inherit" w:hAnsi="inherit"/>
          <w:color w:val="111111"/>
          <w:sz w:val="51"/>
          <w:szCs w:val="51"/>
        </w:rPr>
        <w:t xml:space="preserve"> </w:t>
      </w:r>
      <w:proofErr w:type="spellStart"/>
      <w:r>
        <w:rPr>
          <w:rFonts w:ascii="inherit" w:hAnsi="inherit"/>
          <w:color w:val="111111"/>
          <w:sz w:val="51"/>
          <w:szCs w:val="51"/>
        </w:rPr>
        <w:t>in</w:t>
      </w:r>
      <w:proofErr w:type="spellEnd"/>
      <w:r>
        <w:rPr>
          <w:rFonts w:ascii="inherit" w:hAnsi="inherit"/>
          <w:color w:val="111111"/>
          <w:sz w:val="51"/>
          <w:szCs w:val="51"/>
        </w:rPr>
        <w:t xml:space="preserve"> </w:t>
      </w:r>
      <w:proofErr w:type="spellStart"/>
      <w:r>
        <w:rPr>
          <w:rFonts w:ascii="inherit" w:hAnsi="inherit"/>
          <w:color w:val="111111"/>
          <w:sz w:val="51"/>
          <w:szCs w:val="51"/>
        </w:rPr>
        <w:t>this</w:t>
      </w:r>
      <w:proofErr w:type="spellEnd"/>
      <w:r>
        <w:rPr>
          <w:rFonts w:ascii="inherit" w:hAnsi="inherit"/>
          <w:color w:val="111111"/>
          <w:sz w:val="51"/>
          <w:szCs w:val="51"/>
        </w:rPr>
        <w:t xml:space="preserve"> </w:t>
      </w:r>
      <w:proofErr w:type="spellStart"/>
      <w:r>
        <w:rPr>
          <w:rFonts w:ascii="inherit" w:hAnsi="inherit"/>
          <w:color w:val="111111"/>
          <w:sz w:val="51"/>
          <w:szCs w:val="51"/>
        </w:rPr>
        <w:t>project</w:t>
      </w:r>
      <w:proofErr w:type="spellEnd"/>
    </w:p>
    <w:tbl>
      <w:tblPr>
        <w:tblW w:w="9225" w:type="dxa"/>
        <w:tblCellMar>
          <w:top w:w="15" w:type="dxa"/>
          <w:left w:w="15" w:type="dxa"/>
          <w:bottom w:w="15" w:type="dxa"/>
          <w:right w:w="15" w:type="dxa"/>
        </w:tblCellMar>
        <w:tblLook w:val="04A0" w:firstRow="1" w:lastRow="0" w:firstColumn="1" w:lastColumn="0" w:noHBand="0" w:noVBand="1"/>
      </w:tblPr>
      <w:tblGrid>
        <w:gridCol w:w="869"/>
        <w:gridCol w:w="7143"/>
        <w:gridCol w:w="496"/>
        <w:gridCol w:w="327"/>
        <w:gridCol w:w="349"/>
        <w:gridCol w:w="41"/>
      </w:tblGrid>
      <w:tr w:rsidR="00934E41" w14:paraId="171B2DB1" w14:textId="77777777" w:rsidTr="00934E41">
        <w:tc>
          <w:tcPr>
            <w:tcW w:w="0" w:type="auto"/>
            <w:gridSpan w:val="6"/>
            <w:tcBorders>
              <w:top w:val="nil"/>
            </w:tcBorders>
            <w:shd w:val="clear" w:color="auto" w:fill="auto"/>
            <w:tcMar>
              <w:top w:w="150" w:type="dxa"/>
              <w:left w:w="0" w:type="dxa"/>
              <w:bottom w:w="150" w:type="dxa"/>
              <w:right w:w="0" w:type="dxa"/>
            </w:tcMar>
            <w:vAlign w:val="center"/>
            <w:hideMark/>
          </w:tcPr>
          <w:p w14:paraId="02A53627" w14:textId="77777777" w:rsidR="00934E41" w:rsidRDefault="00934E41">
            <w:pPr>
              <w:pStyle w:val="Heading3"/>
              <w:spacing w:before="0" w:beforeAutospacing="0" w:after="0" w:afterAutospacing="0" w:line="480" w:lineRule="atLeast"/>
              <w:rPr>
                <w:rFonts w:ascii="inherit" w:hAnsi="inherit"/>
                <w:color w:val="111111"/>
                <w:sz w:val="36"/>
                <w:szCs w:val="36"/>
              </w:rPr>
            </w:pPr>
            <w:proofErr w:type="spellStart"/>
            <w:r>
              <w:rPr>
                <w:rFonts w:ascii="inherit" w:hAnsi="inherit"/>
                <w:color w:val="111111"/>
                <w:sz w:val="36"/>
                <w:szCs w:val="36"/>
              </w:rPr>
              <w:t>Hardware</w:t>
            </w:r>
            <w:proofErr w:type="spellEnd"/>
            <w:r>
              <w:rPr>
                <w:rFonts w:ascii="inherit" w:hAnsi="inherit"/>
                <w:color w:val="111111"/>
                <w:sz w:val="36"/>
                <w:szCs w:val="36"/>
              </w:rPr>
              <w:t xml:space="preserve"> </w:t>
            </w:r>
            <w:proofErr w:type="spellStart"/>
            <w:r>
              <w:rPr>
                <w:rFonts w:ascii="inherit" w:hAnsi="inherit"/>
                <w:color w:val="111111"/>
                <w:sz w:val="36"/>
                <w:szCs w:val="36"/>
              </w:rPr>
              <w:t>components</w:t>
            </w:r>
            <w:proofErr w:type="spellEnd"/>
          </w:p>
        </w:tc>
      </w:tr>
      <w:tr w:rsidR="00934E41" w14:paraId="71F1A46E" w14:textId="77777777" w:rsidTr="00934E41">
        <w:tc>
          <w:tcPr>
            <w:tcW w:w="6" w:type="dxa"/>
            <w:tcBorders>
              <w:top w:val="single" w:sz="6" w:space="0" w:color="D8D8D8"/>
            </w:tcBorders>
            <w:shd w:val="clear" w:color="auto" w:fill="auto"/>
            <w:tcMar>
              <w:top w:w="150" w:type="dxa"/>
              <w:left w:w="0" w:type="dxa"/>
              <w:bottom w:w="150" w:type="dxa"/>
              <w:right w:w="0" w:type="dxa"/>
            </w:tcMar>
            <w:vAlign w:val="center"/>
            <w:hideMark/>
          </w:tcPr>
          <w:p w14:paraId="08B4A9A3" w14:textId="77777777" w:rsidR="00934E41" w:rsidRDefault="00934E41">
            <w:pPr>
              <w:rPr>
                <w:rFonts w:ascii="inherit" w:hAnsi="inherit"/>
                <w:color w:val="111111"/>
                <w:sz w:val="36"/>
                <w:szCs w:val="36"/>
              </w:rPr>
            </w:pPr>
          </w:p>
        </w:tc>
        <w:tc>
          <w:tcPr>
            <w:tcW w:w="0" w:type="auto"/>
            <w:tcBorders>
              <w:top w:val="single" w:sz="6" w:space="0" w:color="D8D8D8"/>
            </w:tcBorders>
            <w:shd w:val="clear" w:color="auto" w:fill="auto"/>
            <w:tcMar>
              <w:top w:w="150" w:type="dxa"/>
              <w:left w:w="0" w:type="dxa"/>
              <w:bottom w:w="150" w:type="dxa"/>
              <w:right w:w="0" w:type="dxa"/>
            </w:tcMar>
            <w:vAlign w:val="center"/>
            <w:hideMark/>
          </w:tcPr>
          <w:tbl>
            <w:tblPr>
              <w:tblW w:w="6268" w:type="dxa"/>
              <w:tblCellMar>
                <w:top w:w="15" w:type="dxa"/>
                <w:left w:w="15" w:type="dxa"/>
                <w:bottom w:w="15" w:type="dxa"/>
                <w:right w:w="15" w:type="dxa"/>
              </w:tblCellMar>
              <w:tblLook w:val="04A0" w:firstRow="1" w:lastRow="0" w:firstColumn="1" w:lastColumn="0" w:noHBand="0" w:noVBand="1"/>
            </w:tblPr>
            <w:tblGrid>
              <w:gridCol w:w="6268"/>
            </w:tblGrid>
            <w:tr w:rsidR="00934E41" w14:paraId="46C85712" w14:textId="77777777">
              <w:tc>
                <w:tcPr>
                  <w:tcW w:w="0" w:type="auto"/>
                  <w:shd w:val="clear" w:color="auto" w:fill="auto"/>
                  <w:tcMar>
                    <w:top w:w="0" w:type="dxa"/>
                    <w:left w:w="0" w:type="dxa"/>
                    <w:bottom w:w="0" w:type="dxa"/>
                    <w:right w:w="0" w:type="dxa"/>
                  </w:tcMar>
                  <w:vAlign w:val="center"/>
                  <w:hideMark/>
                </w:tcPr>
                <w:p w14:paraId="15DC7D87" w14:textId="77777777" w:rsidR="00934E41" w:rsidRDefault="00934E41">
                  <w:pPr>
                    <w:spacing w:line="390" w:lineRule="atLeast"/>
                    <w:rPr>
                      <w:color w:val="4A4A4A"/>
                      <w:sz w:val="27"/>
                      <w:szCs w:val="27"/>
                    </w:rPr>
                  </w:pPr>
                  <w:r>
                    <w:rPr>
                      <w:color w:val="4A4A4A"/>
                      <w:sz w:val="27"/>
                      <w:szCs w:val="27"/>
                    </w:rPr>
                    <w:t xml:space="preserve">• INA226 </w:t>
                  </w:r>
                  <w:proofErr w:type="spellStart"/>
                  <w:r>
                    <w:rPr>
                      <w:color w:val="4A4A4A"/>
                      <w:sz w:val="27"/>
                      <w:szCs w:val="27"/>
                    </w:rPr>
                    <w:t>breakout</w:t>
                  </w:r>
                  <w:proofErr w:type="spellEnd"/>
                  <w:r>
                    <w:rPr>
                      <w:color w:val="4A4A4A"/>
                      <w:sz w:val="27"/>
                      <w:szCs w:val="27"/>
                    </w:rPr>
                    <w:t xml:space="preserve"> </w:t>
                  </w:r>
                  <w:proofErr w:type="spellStart"/>
                  <w:r>
                    <w:rPr>
                      <w:color w:val="4A4A4A"/>
                      <w:sz w:val="27"/>
                      <w:szCs w:val="27"/>
                    </w:rPr>
                    <w:t>board</w:t>
                  </w:r>
                  <w:proofErr w:type="spellEnd"/>
                </w:p>
              </w:tc>
            </w:tr>
            <w:tr w:rsidR="00934E41" w14:paraId="2152F9F5" w14:textId="77777777">
              <w:tc>
                <w:tcPr>
                  <w:tcW w:w="0" w:type="auto"/>
                  <w:shd w:val="clear" w:color="auto" w:fill="auto"/>
                  <w:tcMar>
                    <w:top w:w="0" w:type="dxa"/>
                    <w:left w:w="0" w:type="dxa"/>
                    <w:bottom w:w="0" w:type="dxa"/>
                    <w:right w:w="0" w:type="dxa"/>
                  </w:tcMar>
                  <w:vAlign w:val="center"/>
                  <w:hideMark/>
                </w:tcPr>
                <w:p w14:paraId="0EC11BC4" w14:textId="77777777" w:rsidR="00934E41" w:rsidRDefault="00934E41">
                  <w:pPr>
                    <w:spacing w:line="390" w:lineRule="atLeast"/>
                    <w:rPr>
                      <w:color w:val="4A4A4A"/>
                      <w:sz w:val="27"/>
                      <w:szCs w:val="27"/>
                    </w:rPr>
                  </w:pPr>
                </w:p>
              </w:tc>
            </w:tr>
          </w:tbl>
          <w:p w14:paraId="074BF7FC" w14:textId="77777777" w:rsidR="00934E41" w:rsidRDefault="00934E41">
            <w:pPr>
              <w:spacing w:line="240" w:lineRule="auto"/>
              <w:rPr>
                <w:sz w:val="24"/>
                <w:szCs w:val="24"/>
              </w:rPr>
            </w:pPr>
          </w:p>
        </w:tc>
        <w:tc>
          <w:tcPr>
            <w:tcW w:w="0" w:type="auto"/>
            <w:tcBorders>
              <w:top w:val="single" w:sz="6" w:space="0" w:color="D8D8D8"/>
            </w:tcBorders>
            <w:shd w:val="clear" w:color="auto" w:fill="auto"/>
            <w:tcMar>
              <w:top w:w="150" w:type="dxa"/>
              <w:left w:w="150" w:type="dxa"/>
              <w:bottom w:w="150" w:type="dxa"/>
              <w:right w:w="150" w:type="dxa"/>
            </w:tcMar>
            <w:vAlign w:val="center"/>
            <w:hideMark/>
          </w:tcPr>
          <w:p w14:paraId="08753912" w14:textId="77777777" w:rsidR="00934E41" w:rsidRDefault="00934E41">
            <w:pPr>
              <w:spacing w:line="390" w:lineRule="atLeast"/>
              <w:jc w:val="center"/>
              <w:rPr>
                <w:color w:val="4A4A4A"/>
                <w:sz w:val="27"/>
                <w:szCs w:val="27"/>
              </w:rPr>
            </w:pPr>
            <w:r>
              <w:rPr>
                <w:color w:val="4A4A4A"/>
                <w:sz w:val="27"/>
                <w:szCs w:val="27"/>
              </w:rPr>
              <w:t>×</w:t>
            </w:r>
          </w:p>
        </w:tc>
        <w:tc>
          <w:tcPr>
            <w:tcW w:w="0" w:type="auto"/>
            <w:tcBorders>
              <w:top w:val="single" w:sz="6" w:space="0" w:color="D8D8D8"/>
            </w:tcBorders>
            <w:shd w:val="clear" w:color="auto" w:fill="auto"/>
            <w:tcMar>
              <w:top w:w="150" w:type="dxa"/>
              <w:left w:w="0" w:type="dxa"/>
              <w:bottom w:w="150" w:type="dxa"/>
              <w:right w:w="150" w:type="dxa"/>
            </w:tcMar>
            <w:vAlign w:val="center"/>
            <w:hideMark/>
          </w:tcPr>
          <w:p w14:paraId="141B15B3" w14:textId="77777777" w:rsidR="00934E41" w:rsidRDefault="00934E41">
            <w:pPr>
              <w:spacing w:line="390" w:lineRule="atLeast"/>
              <w:jc w:val="center"/>
              <w:rPr>
                <w:color w:val="4A4A4A"/>
                <w:sz w:val="27"/>
                <w:szCs w:val="27"/>
              </w:rPr>
            </w:pPr>
            <w:r>
              <w:rPr>
                <w:color w:val="4A4A4A"/>
                <w:sz w:val="27"/>
                <w:szCs w:val="27"/>
              </w:rPr>
              <w:t>1</w:t>
            </w:r>
          </w:p>
        </w:tc>
        <w:tc>
          <w:tcPr>
            <w:tcW w:w="0" w:type="auto"/>
            <w:tcBorders>
              <w:top w:val="single" w:sz="6" w:space="0" w:color="D8D8D8"/>
            </w:tcBorders>
            <w:shd w:val="clear" w:color="auto" w:fill="auto"/>
            <w:tcMar>
              <w:top w:w="150" w:type="dxa"/>
              <w:left w:w="300" w:type="dxa"/>
              <w:bottom w:w="150" w:type="dxa"/>
              <w:right w:w="0" w:type="dxa"/>
            </w:tcMar>
            <w:vAlign w:val="center"/>
            <w:hideMark/>
          </w:tcPr>
          <w:p w14:paraId="6E1C234E" w14:textId="77777777" w:rsidR="00934E41" w:rsidRDefault="00934E41">
            <w:pPr>
              <w:spacing w:line="390" w:lineRule="atLeast"/>
              <w:jc w:val="center"/>
              <w:rPr>
                <w:color w:val="4A4A4A"/>
                <w:sz w:val="27"/>
                <w:szCs w:val="27"/>
              </w:rPr>
            </w:pPr>
          </w:p>
        </w:tc>
        <w:tc>
          <w:tcPr>
            <w:tcW w:w="0" w:type="auto"/>
            <w:shd w:val="clear" w:color="auto" w:fill="auto"/>
            <w:vAlign w:val="center"/>
            <w:hideMark/>
          </w:tcPr>
          <w:p w14:paraId="488358C7" w14:textId="77777777" w:rsidR="00934E41" w:rsidRDefault="00934E41">
            <w:pPr>
              <w:rPr>
                <w:sz w:val="20"/>
                <w:szCs w:val="20"/>
              </w:rPr>
            </w:pPr>
          </w:p>
        </w:tc>
      </w:tr>
      <w:tr w:rsidR="00934E41" w14:paraId="39C430A2" w14:textId="77777777" w:rsidTr="00934E41">
        <w:tc>
          <w:tcPr>
            <w:tcW w:w="6" w:type="dxa"/>
            <w:tcBorders>
              <w:top w:val="single" w:sz="6" w:space="0" w:color="D8D8D8"/>
            </w:tcBorders>
            <w:shd w:val="clear" w:color="auto" w:fill="auto"/>
            <w:tcMar>
              <w:top w:w="150" w:type="dxa"/>
              <w:left w:w="0" w:type="dxa"/>
              <w:bottom w:w="150" w:type="dxa"/>
              <w:right w:w="0" w:type="dxa"/>
            </w:tcMar>
            <w:vAlign w:val="center"/>
            <w:hideMark/>
          </w:tcPr>
          <w:p w14:paraId="5E3DFD81" w14:textId="77777777" w:rsidR="00934E41" w:rsidRDefault="00934E41">
            <w:pPr>
              <w:jc w:val="right"/>
              <w:rPr>
                <w:sz w:val="20"/>
                <w:szCs w:val="20"/>
              </w:rPr>
            </w:pPr>
          </w:p>
        </w:tc>
        <w:tc>
          <w:tcPr>
            <w:tcW w:w="0" w:type="auto"/>
            <w:tcBorders>
              <w:top w:val="single" w:sz="6" w:space="0" w:color="D8D8D8"/>
            </w:tcBorders>
            <w:shd w:val="clear" w:color="auto" w:fill="auto"/>
            <w:tcMar>
              <w:top w:w="150" w:type="dxa"/>
              <w:left w:w="0" w:type="dxa"/>
              <w:bottom w:w="150" w:type="dxa"/>
              <w:right w:w="0" w:type="dxa"/>
            </w:tcMar>
            <w:vAlign w:val="center"/>
            <w:hideMark/>
          </w:tcPr>
          <w:tbl>
            <w:tblPr>
              <w:tblW w:w="6268" w:type="dxa"/>
              <w:tblCellMar>
                <w:top w:w="15" w:type="dxa"/>
                <w:left w:w="15" w:type="dxa"/>
                <w:bottom w:w="15" w:type="dxa"/>
                <w:right w:w="15" w:type="dxa"/>
              </w:tblCellMar>
              <w:tblLook w:val="04A0" w:firstRow="1" w:lastRow="0" w:firstColumn="1" w:lastColumn="0" w:noHBand="0" w:noVBand="1"/>
            </w:tblPr>
            <w:tblGrid>
              <w:gridCol w:w="6268"/>
            </w:tblGrid>
            <w:tr w:rsidR="00934E41" w14:paraId="455D00D1" w14:textId="77777777">
              <w:tc>
                <w:tcPr>
                  <w:tcW w:w="0" w:type="auto"/>
                  <w:shd w:val="clear" w:color="auto" w:fill="auto"/>
                  <w:tcMar>
                    <w:top w:w="0" w:type="dxa"/>
                    <w:left w:w="0" w:type="dxa"/>
                    <w:bottom w:w="0" w:type="dxa"/>
                    <w:right w:w="0" w:type="dxa"/>
                  </w:tcMar>
                  <w:vAlign w:val="center"/>
                  <w:hideMark/>
                </w:tcPr>
                <w:p w14:paraId="0B332D49" w14:textId="77777777" w:rsidR="00934E41" w:rsidRDefault="00934E41">
                  <w:pPr>
                    <w:spacing w:line="390" w:lineRule="atLeast"/>
                    <w:rPr>
                      <w:color w:val="4A4A4A"/>
                      <w:sz w:val="27"/>
                      <w:szCs w:val="27"/>
                    </w:rPr>
                  </w:pPr>
                  <w:r>
                    <w:rPr>
                      <w:color w:val="4A4A4A"/>
                      <w:sz w:val="27"/>
                      <w:szCs w:val="27"/>
                    </w:rPr>
                    <w:t xml:space="preserve">• </w:t>
                  </w:r>
                  <w:proofErr w:type="spellStart"/>
                  <w:r>
                    <w:rPr>
                      <w:color w:val="4A4A4A"/>
                      <w:sz w:val="27"/>
                      <w:szCs w:val="27"/>
                    </w:rPr>
                    <w:t>Arduino</w:t>
                  </w:r>
                  <w:proofErr w:type="spellEnd"/>
                  <w:r>
                    <w:rPr>
                      <w:color w:val="4A4A4A"/>
                      <w:sz w:val="27"/>
                      <w:szCs w:val="27"/>
                    </w:rPr>
                    <w:t xml:space="preserve"> </w:t>
                  </w:r>
                  <w:proofErr w:type="spellStart"/>
                  <w:r>
                    <w:rPr>
                      <w:color w:val="4A4A4A"/>
                      <w:sz w:val="27"/>
                      <w:szCs w:val="27"/>
                    </w:rPr>
                    <w:t>Nano</w:t>
                  </w:r>
                  <w:proofErr w:type="spellEnd"/>
                  <w:r>
                    <w:rPr>
                      <w:color w:val="4A4A4A"/>
                      <w:sz w:val="27"/>
                      <w:szCs w:val="27"/>
                    </w:rPr>
                    <w:t xml:space="preserve"> </w:t>
                  </w:r>
                  <w:proofErr w:type="spellStart"/>
                  <w:r>
                    <w:rPr>
                      <w:color w:val="4A4A4A"/>
                      <w:sz w:val="27"/>
                      <w:szCs w:val="27"/>
                    </w:rPr>
                    <w:t>board</w:t>
                  </w:r>
                  <w:proofErr w:type="spellEnd"/>
                </w:p>
              </w:tc>
            </w:tr>
            <w:tr w:rsidR="00934E41" w14:paraId="27E78C84" w14:textId="77777777">
              <w:tc>
                <w:tcPr>
                  <w:tcW w:w="0" w:type="auto"/>
                  <w:shd w:val="clear" w:color="auto" w:fill="auto"/>
                  <w:tcMar>
                    <w:top w:w="0" w:type="dxa"/>
                    <w:left w:w="0" w:type="dxa"/>
                    <w:bottom w:w="0" w:type="dxa"/>
                    <w:right w:w="0" w:type="dxa"/>
                  </w:tcMar>
                  <w:vAlign w:val="center"/>
                  <w:hideMark/>
                </w:tcPr>
                <w:p w14:paraId="1BF52DB7" w14:textId="77777777" w:rsidR="00934E41" w:rsidRDefault="00934E41">
                  <w:pPr>
                    <w:spacing w:line="390" w:lineRule="atLeast"/>
                    <w:rPr>
                      <w:color w:val="4A4A4A"/>
                      <w:sz w:val="27"/>
                      <w:szCs w:val="27"/>
                    </w:rPr>
                  </w:pPr>
                </w:p>
              </w:tc>
            </w:tr>
          </w:tbl>
          <w:p w14:paraId="79065EEB" w14:textId="77777777" w:rsidR="00934E41" w:rsidRDefault="00934E41">
            <w:pPr>
              <w:spacing w:line="240" w:lineRule="auto"/>
              <w:rPr>
                <w:sz w:val="24"/>
                <w:szCs w:val="24"/>
              </w:rPr>
            </w:pPr>
          </w:p>
        </w:tc>
        <w:tc>
          <w:tcPr>
            <w:tcW w:w="0" w:type="auto"/>
            <w:tcBorders>
              <w:top w:val="single" w:sz="6" w:space="0" w:color="D8D8D8"/>
            </w:tcBorders>
            <w:shd w:val="clear" w:color="auto" w:fill="auto"/>
            <w:tcMar>
              <w:top w:w="150" w:type="dxa"/>
              <w:left w:w="150" w:type="dxa"/>
              <w:bottom w:w="150" w:type="dxa"/>
              <w:right w:w="150" w:type="dxa"/>
            </w:tcMar>
            <w:vAlign w:val="center"/>
            <w:hideMark/>
          </w:tcPr>
          <w:p w14:paraId="04745BB4" w14:textId="77777777" w:rsidR="00934E41" w:rsidRDefault="00934E41">
            <w:pPr>
              <w:spacing w:line="390" w:lineRule="atLeast"/>
              <w:jc w:val="center"/>
              <w:rPr>
                <w:color w:val="4A4A4A"/>
                <w:sz w:val="27"/>
                <w:szCs w:val="27"/>
              </w:rPr>
            </w:pPr>
            <w:r>
              <w:rPr>
                <w:color w:val="4A4A4A"/>
                <w:sz w:val="27"/>
                <w:szCs w:val="27"/>
              </w:rPr>
              <w:t>×</w:t>
            </w:r>
          </w:p>
        </w:tc>
        <w:tc>
          <w:tcPr>
            <w:tcW w:w="0" w:type="auto"/>
            <w:tcBorders>
              <w:top w:val="single" w:sz="6" w:space="0" w:color="D8D8D8"/>
            </w:tcBorders>
            <w:shd w:val="clear" w:color="auto" w:fill="auto"/>
            <w:tcMar>
              <w:top w:w="150" w:type="dxa"/>
              <w:left w:w="0" w:type="dxa"/>
              <w:bottom w:w="150" w:type="dxa"/>
              <w:right w:w="150" w:type="dxa"/>
            </w:tcMar>
            <w:vAlign w:val="center"/>
            <w:hideMark/>
          </w:tcPr>
          <w:p w14:paraId="7EEEC574" w14:textId="77777777" w:rsidR="00934E41" w:rsidRDefault="00934E41">
            <w:pPr>
              <w:spacing w:line="390" w:lineRule="atLeast"/>
              <w:jc w:val="center"/>
              <w:rPr>
                <w:color w:val="4A4A4A"/>
                <w:sz w:val="27"/>
                <w:szCs w:val="27"/>
              </w:rPr>
            </w:pPr>
            <w:r>
              <w:rPr>
                <w:color w:val="4A4A4A"/>
                <w:sz w:val="27"/>
                <w:szCs w:val="27"/>
              </w:rPr>
              <w:t>1</w:t>
            </w:r>
          </w:p>
        </w:tc>
        <w:tc>
          <w:tcPr>
            <w:tcW w:w="0" w:type="auto"/>
            <w:tcBorders>
              <w:top w:val="single" w:sz="6" w:space="0" w:color="D8D8D8"/>
            </w:tcBorders>
            <w:shd w:val="clear" w:color="auto" w:fill="auto"/>
            <w:tcMar>
              <w:top w:w="150" w:type="dxa"/>
              <w:left w:w="300" w:type="dxa"/>
              <w:bottom w:w="150" w:type="dxa"/>
              <w:right w:w="0" w:type="dxa"/>
            </w:tcMar>
            <w:vAlign w:val="center"/>
            <w:hideMark/>
          </w:tcPr>
          <w:p w14:paraId="2919F4C5" w14:textId="77777777" w:rsidR="00934E41" w:rsidRDefault="00934E41">
            <w:pPr>
              <w:spacing w:line="390" w:lineRule="atLeast"/>
              <w:jc w:val="center"/>
              <w:rPr>
                <w:color w:val="4A4A4A"/>
                <w:sz w:val="27"/>
                <w:szCs w:val="27"/>
              </w:rPr>
            </w:pPr>
          </w:p>
        </w:tc>
        <w:tc>
          <w:tcPr>
            <w:tcW w:w="0" w:type="auto"/>
            <w:shd w:val="clear" w:color="auto" w:fill="auto"/>
            <w:vAlign w:val="center"/>
            <w:hideMark/>
          </w:tcPr>
          <w:p w14:paraId="63CFE655" w14:textId="77777777" w:rsidR="00934E41" w:rsidRDefault="00934E41">
            <w:pPr>
              <w:rPr>
                <w:sz w:val="20"/>
                <w:szCs w:val="20"/>
              </w:rPr>
            </w:pPr>
          </w:p>
        </w:tc>
      </w:tr>
      <w:tr w:rsidR="00934E41" w14:paraId="75E4F820" w14:textId="77777777" w:rsidTr="00934E41">
        <w:tc>
          <w:tcPr>
            <w:tcW w:w="6" w:type="dxa"/>
            <w:tcBorders>
              <w:top w:val="single" w:sz="6" w:space="0" w:color="D8D8D8"/>
            </w:tcBorders>
            <w:shd w:val="clear" w:color="auto" w:fill="auto"/>
            <w:tcMar>
              <w:top w:w="150" w:type="dxa"/>
              <w:left w:w="0" w:type="dxa"/>
              <w:bottom w:w="150" w:type="dxa"/>
              <w:right w:w="0" w:type="dxa"/>
            </w:tcMar>
            <w:vAlign w:val="center"/>
            <w:hideMark/>
          </w:tcPr>
          <w:p w14:paraId="368A83F4" w14:textId="77777777" w:rsidR="00934E41" w:rsidRDefault="00934E41">
            <w:pPr>
              <w:jc w:val="right"/>
              <w:rPr>
                <w:sz w:val="20"/>
                <w:szCs w:val="20"/>
              </w:rPr>
            </w:pPr>
          </w:p>
        </w:tc>
        <w:tc>
          <w:tcPr>
            <w:tcW w:w="0" w:type="auto"/>
            <w:tcBorders>
              <w:top w:val="single" w:sz="6" w:space="0" w:color="D8D8D8"/>
            </w:tcBorders>
            <w:shd w:val="clear" w:color="auto" w:fill="auto"/>
            <w:tcMar>
              <w:top w:w="150" w:type="dxa"/>
              <w:left w:w="0" w:type="dxa"/>
              <w:bottom w:w="150" w:type="dxa"/>
              <w:right w:w="0" w:type="dxa"/>
            </w:tcMar>
            <w:vAlign w:val="center"/>
            <w:hideMark/>
          </w:tcPr>
          <w:tbl>
            <w:tblPr>
              <w:tblW w:w="6268" w:type="dxa"/>
              <w:tblCellMar>
                <w:top w:w="15" w:type="dxa"/>
                <w:left w:w="15" w:type="dxa"/>
                <w:bottom w:w="15" w:type="dxa"/>
                <w:right w:w="15" w:type="dxa"/>
              </w:tblCellMar>
              <w:tblLook w:val="04A0" w:firstRow="1" w:lastRow="0" w:firstColumn="1" w:lastColumn="0" w:noHBand="0" w:noVBand="1"/>
            </w:tblPr>
            <w:tblGrid>
              <w:gridCol w:w="6268"/>
            </w:tblGrid>
            <w:tr w:rsidR="00934E41" w14:paraId="23BF8370" w14:textId="77777777">
              <w:tc>
                <w:tcPr>
                  <w:tcW w:w="0" w:type="auto"/>
                  <w:shd w:val="clear" w:color="auto" w:fill="auto"/>
                  <w:tcMar>
                    <w:top w:w="0" w:type="dxa"/>
                    <w:left w:w="0" w:type="dxa"/>
                    <w:bottom w:w="0" w:type="dxa"/>
                    <w:right w:w="0" w:type="dxa"/>
                  </w:tcMar>
                  <w:vAlign w:val="center"/>
                  <w:hideMark/>
                </w:tcPr>
                <w:p w14:paraId="7AF4FDF4" w14:textId="77777777" w:rsidR="00934E41" w:rsidRDefault="00934E41">
                  <w:pPr>
                    <w:spacing w:line="390" w:lineRule="atLeast"/>
                    <w:rPr>
                      <w:color w:val="4A4A4A"/>
                      <w:sz w:val="27"/>
                      <w:szCs w:val="27"/>
                    </w:rPr>
                  </w:pPr>
                  <w:r>
                    <w:rPr>
                      <w:color w:val="4A4A4A"/>
                      <w:sz w:val="27"/>
                      <w:szCs w:val="27"/>
                    </w:rPr>
                    <w:t xml:space="preserve">• SD </w:t>
                  </w:r>
                  <w:proofErr w:type="spellStart"/>
                  <w:r>
                    <w:rPr>
                      <w:color w:val="4A4A4A"/>
                      <w:sz w:val="27"/>
                      <w:szCs w:val="27"/>
                    </w:rPr>
                    <w:t>board</w:t>
                  </w:r>
                  <w:proofErr w:type="spellEnd"/>
                  <w:r>
                    <w:rPr>
                      <w:color w:val="4A4A4A"/>
                      <w:sz w:val="27"/>
                      <w:szCs w:val="27"/>
                    </w:rPr>
                    <w:t xml:space="preserve"> </w:t>
                  </w:r>
                  <w:proofErr w:type="spellStart"/>
                  <w:r>
                    <w:rPr>
                      <w:color w:val="4A4A4A"/>
                      <w:sz w:val="27"/>
                      <w:szCs w:val="27"/>
                    </w:rPr>
                    <w:t>with</w:t>
                  </w:r>
                  <w:proofErr w:type="spellEnd"/>
                  <w:r>
                    <w:rPr>
                      <w:color w:val="4A4A4A"/>
                      <w:sz w:val="27"/>
                      <w:szCs w:val="27"/>
                    </w:rPr>
                    <w:t xml:space="preserve"> 5V I/O </w:t>
                  </w:r>
                  <w:proofErr w:type="spellStart"/>
                  <w:r>
                    <w:rPr>
                      <w:color w:val="4A4A4A"/>
                      <w:sz w:val="27"/>
                      <w:szCs w:val="27"/>
                    </w:rPr>
                    <w:t>levels</w:t>
                  </w:r>
                  <w:proofErr w:type="spellEnd"/>
                </w:p>
              </w:tc>
            </w:tr>
            <w:tr w:rsidR="00934E41" w14:paraId="077F8159" w14:textId="77777777">
              <w:tc>
                <w:tcPr>
                  <w:tcW w:w="0" w:type="auto"/>
                  <w:shd w:val="clear" w:color="auto" w:fill="auto"/>
                  <w:tcMar>
                    <w:top w:w="0" w:type="dxa"/>
                    <w:left w:w="0" w:type="dxa"/>
                    <w:bottom w:w="0" w:type="dxa"/>
                    <w:right w:w="0" w:type="dxa"/>
                  </w:tcMar>
                  <w:vAlign w:val="center"/>
                  <w:hideMark/>
                </w:tcPr>
                <w:p w14:paraId="052214AA" w14:textId="77777777" w:rsidR="00934E41" w:rsidRDefault="00934E41">
                  <w:pPr>
                    <w:spacing w:line="390" w:lineRule="atLeast"/>
                    <w:rPr>
                      <w:color w:val="4A4A4A"/>
                      <w:sz w:val="27"/>
                      <w:szCs w:val="27"/>
                    </w:rPr>
                  </w:pPr>
                </w:p>
              </w:tc>
            </w:tr>
          </w:tbl>
          <w:p w14:paraId="4191E0AA" w14:textId="77777777" w:rsidR="00934E41" w:rsidRDefault="00934E41">
            <w:pPr>
              <w:spacing w:line="240" w:lineRule="auto"/>
              <w:rPr>
                <w:sz w:val="24"/>
                <w:szCs w:val="24"/>
              </w:rPr>
            </w:pPr>
          </w:p>
        </w:tc>
        <w:tc>
          <w:tcPr>
            <w:tcW w:w="0" w:type="auto"/>
            <w:tcBorders>
              <w:top w:val="single" w:sz="6" w:space="0" w:color="D8D8D8"/>
            </w:tcBorders>
            <w:shd w:val="clear" w:color="auto" w:fill="auto"/>
            <w:tcMar>
              <w:top w:w="150" w:type="dxa"/>
              <w:left w:w="150" w:type="dxa"/>
              <w:bottom w:w="150" w:type="dxa"/>
              <w:right w:w="150" w:type="dxa"/>
            </w:tcMar>
            <w:vAlign w:val="center"/>
            <w:hideMark/>
          </w:tcPr>
          <w:p w14:paraId="1464AF7B" w14:textId="77777777" w:rsidR="00934E41" w:rsidRDefault="00934E41">
            <w:pPr>
              <w:spacing w:line="390" w:lineRule="atLeast"/>
              <w:jc w:val="center"/>
              <w:rPr>
                <w:color w:val="4A4A4A"/>
                <w:sz w:val="27"/>
                <w:szCs w:val="27"/>
              </w:rPr>
            </w:pPr>
            <w:r>
              <w:rPr>
                <w:color w:val="4A4A4A"/>
                <w:sz w:val="27"/>
                <w:szCs w:val="27"/>
              </w:rPr>
              <w:lastRenderedPageBreak/>
              <w:t>×</w:t>
            </w:r>
          </w:p>
        </w:tc>
        <w:tc>
          <w:tcPr>
            <w:tcW w:w="0" w:type="auto"/>
            <w:tcBorders>
              <w:top w:val="single" w:sz="6" w:space="0" w:color="D8D8D8"/>
            </w:tcBorders>
            <w:shd w:val="clear" w:color="auto" w:fill="auto"/>
            <w:tcMar>
              <w:top w:w="150" w:type="dxa"/>
              <w:left w:w="0" w:type="dxa"/>
              <w:bottom w:w="150" w:type="dxa"/>
              <w:right w:w="150" w:type="dxa"/>
            </w:tcMar>
            <w:vAlign w:val="center"/>
            <w:hideMark/>
          </w:tcPr>
          <w:p w14:paraId="75ACAD5D" w14:textId="77777777" w:rsidR="00934E41" w:rsidRDefault="00934E41">
            <w:pPr>
              <w:spacing w:line="390" w:lineRule="atLeast"/>
              <w:jc w:val="center"/>
              <w:rPr>
                <w:color w:val="4A4A4A"/>
                <w:sz w:val="27"/>
                <w:szCs w:val="27"/>
              </w:rPr>
            </w:pPr>
            <w:r>
              <w:rPr>
                <w:color w:val="4A4A4A"/>
                <w:sz w:val="27"/>
                <w:szCs w:val="27"/>
              </w:rPr>
              <w:t>1</w:t>
            </w:r>
          </w:p>
        </w:tc>
        <w:tc>
          <w:tcPr>
            <w:tcW w:w="0" w:type="auto"/>
            <w:tcBorders>
              <w:top w:val="single" w:sz="6" w:space="0" w:color="D8D8D8"/>
            </w:tcBorders>
            <w:shd w:val="clear" w:color="auto" w:fill="auto"/>
            <w:tcMar>
              <w:top w:w="150" w:type="dxa"/>
              <w:left w:w="300" w:type="dxa"/>
              <w:bottom w:w="150" w:type="dxa"/>
              <w:right w:w="0" w:type="dxa"/>
            </w:tcMar>
            <w:vAlign w:val="center"/>
            <w:hideMark/>
          </w:tcPr>
          <w:p w14:paraId="7C83C503" w14:textId="77777777" w:rsidR="00934E41" w:rsidRDefault="00934E41">
            <w:pPr>
              <w:spacing w:line="390" w:lineRule="atLeast"/>
              <w:jc w:val="center"/>
              <w:rPr>
                <w:color w:val="4A4A4A"/>
                <w:sz w:val="27"/>
                <w:szCs w:val="27"/>
              </w:rPr>
            </w:pPr>
          </w:p>
        </w:tc>
        <w:tc>
          <w:tcPr>
            <w:tcW w:w="0" w:type="auto"/>
            <w:shd w:val="clear" w:color="auto" w:fill="auto"/>
            <w:vAlign w:val="center"/>
            <w:hideMark/>
          </w:tcPr>
          <w:p w14:paraId="662A0A96" w14:textId="77777777" w:rsidR="00934E41" w:rsidRDefault="00934E41">
            <w:pPr>
              <w:rPr>
                <w:sz w:val="20"/>
                <w:szCs w:val="20"/>
              </w:rPr>
            </w:pPr>
          </w:p>
        </w:tc>
      </w:tr>
      <w:tr w:rsidR="00934E41" w14:paraId="72698AFF" w14:textId="77777777" w:rsidTr="00934E41">
        <w:tc>
          <w:tcPr>
            <w:tcW w:w="6" w:type="dxa"/>
            <w:tcBorders>
              <w:top w:val="single" w:sz="6" w:space="0" w:color="D8D8D8"/>
            </w:tcBorders>
            <w:shd w:val="clear" w:color="auto" w:fill="auto"/>
            <w:tcMar>
              <w:top w:w="150" w:type="dxa"/>
              <w:left w:w="0" w:type="dxa"/>
              <w:bottom w:w="150" w:type="dxa"/>
              <w:right w:w="0" w:type="dxa"/>
            </w:tcMar>
            <w:vAlign w:val="center"/>
            <w:hideMark/>
          </w:tcPr>
          <w:p w14:paraId="6C0FE972" w14:textId="77777777" w:rsidR="00934E41" w:rsidRDefault="00934E41">
            <w:pPr>
              <w:jc w:val="right"/>
              <w:rPr>
                <w:sz w:val="20"/>
                <w:szCs w:val="20"/>
              </w:rPr>
            </w:pPr>
          </w:p>
        </w:tc>
        <w:tc>
          <w:tcPr>
            <w:tcW w:w="0" w:type="auto"/>
            <w:tcBorders>
              <w:top w:val="single" w:sz="6" w:space="0" w:color="D8D8D8"/>
            </w:tcBorders>
            <w:shd w:val="clear" w:color="auto" w:fill="auto"/>
            <w:tcMar>
              <w:top w:w="150" w:type="dxa"/>
              <w:left w:w="0" w:type="dxa"/>
              <w:bottom w:w="150" w:type="dxa"/>
              <w:right w:w="0" w:type="dxa"/>
            </w:tcMar>
            <w:vAlign w:val="center"/>
            <w:hideMark/>
          </w:tcPr>
          <w:tbl>
            <w:tblPr>
              <w:tblW w:w="6268" w:type="dxa"/>
              <w:tblCellMar>
                <w:top w:w="15" w:type="dxa"/>
                <w:left w:w="15" w:type="dxa"/>
                <w:bottom w:w="15" w:type="dxa"/>
                <w:right w:w="15" w:type="dxa"/>
              </w:tblCellMar>
              <w:tblLook w:val="04A0" w:firstRow="1" w:lastRow="0" w:firstColumn="1" w:lastColumn="0" w:noHBand="0" w:noVBand="1"/>
            </w:tblPr>
            <w:tblGrid>
              <w:gridCol w:w="6268"/>
            </w:tblGrid>
            <w:tr w:rsidR="00934E41" w14:paraId="5754B7F1" w14:textId="77777777">
              <w:tc>
                <w:tcPr>
                  <w:tcW w:w="0" w:type="auto"/>
                  <w:shd w:val="clear" w:color="auto" w:fill="auto"/>
                  <w:tcMar>
                    <w:top w:w="0" w:type="dxa"/>
                    <w:left w:w="0" w:type="dxa"/>
                    <w:bottom w:w="0" w:type="dxa"/>
                    <w:right w:w="0" w:type="dxa"/>
                  </w:tcMar>
                  <w:vAlign w:val="center"/>
                  <w:hideMark/>
                </w:tcPr>
                <w:p w14:paraId="397BA423" w14:textId="77777777" w:rsidR="00934E41" w:rsidRDefault="00934E41">
                  <w:pPr>
                    <w:spacing w:line="390" w:lineRule="atLeast"/>
                    <w:rPr>
                      <w:color w:val="4A4A4A"/>
                      <w:sz w:val="27"/>
                      <w:szCs w:val="27"/>
                    </w:rPr>
                  </w:pPr>
                  <w:r>
                    <w:rPr>
                      <w:color w:val="4A4A4A"/>
                      <w:sz w:val="27"/>
                      <w:szCs w:val="27"/>
                    </w:rPr>
                    <w:t xml:space="preserve">• 2 x 16 LCD </w:t>
                  </w:r>
                  <w:proofErr w:type="spellStart"/>
                  <w:r>
                    <w:rPr>
                      <w:color w:val="4A4A4A"/>
                      <w:sz w:val="27"/>
                      <w:szCs w:val="27"/>
                    </w:rPr>
                    <w:t>display</w:t>
                  </w:r>
                  <w:proofErr w:type="spellEnd"/>
                </w:p>
              </w:tc>
            </w:tr>
            <w:tr w:rsidR="00934E41" w14:paraId="6875BDBF" w14:textId="77777777">
              <w:tc>
                <w:tcPr>
                  <w:tcW w:w="0" w:type="auto"/>
                  <w:shd w:val="clear" w:color="auto" w:fill="auto"/>
                  <w:tcMar>
                    <w:top w:w="0" w:type="dxa"/>
                    <w:left w:w="0" w:type="dxa"/>
                    <w:bottom w:w="0" w:type="dxa"/>
                    <w:right w:w="0" w:type="dxa"/>
                  </w:tcMar>
                  <w:vAlign w:val="center"/>
                  <w:hideMark/>
                </w:tcPr>
                <w:p w14:paraId="68218199" w14:textId="77777777" w:rsidR="00934E41" w:rsidRDefault="00934E41">
                  <w:pPr>
                    <w:spacing w:line="390" w:lineRule="atLeast"/>
                    <w:rPr>
                      <w:color w:val="4A4A4A"/>
                      <w:sz w:val="27"/>
                      <w:szCs w:val="27"/>
                    </w:rPr>
                  </w:pPr>
                </w:p>
              </w:tc>
            </w:tr>
          </w:tbl>
          <w:p w14:paraId="07FD2933" w14:textId="77777777" w:rsidR="00934E41" w:rsidRDefault="00934E41">
            <w:pPr>
              <w:spacing w:line="240" w:lineRule="auto"/>
              <w:rPr>
                <w:sz w:val="24"/>
                <w:szCs w:val="24"/>
              </w:rPr>
            </w:pPr>
          </w:p>
        </w:tc>
        <w:tc>
          <w:tcPr>
            <w:tcW w:w="0" w:type="auto"/>
            <w:tcBorders>
              <w:top w:val="single" w:sz="6" w:space="0" w:color="D8D8D8"/>
            </w:tcBorders>
            <w:shd w:val="clear" w:color="auto" w:fill="auto"/>
            <w:tcMar>
              <w:top w:w="150" w:type="dxa"/>
              <w:left w:w="150" w:type="dxa"/>
              <w:bottom w:w="150" w:type="dxa"/>
              <w:right w:w="150" w:type="dxa"/>
            </w:tcMar>
            <w:vAlign w:val="center"/>
            <w:hideMark/>
          </w:tcPr>
          <w:p w14:paraId="162230B8" w14:textId="77777777" w:rsidR="00934E41" w:rsidRDefault="00934E41">
            <w:pPr>
              <w:spacing w:line="390" w:lineRule="atLeast"/>
              <w:jc w:val="center"/>
              <w:rPr>
                <w:color w:val="4A4A4A"/>
                <w:sz w:val="27"/>
                <w:szCs w:val="27"/>
              </w:rPr>
            </w:pPr>
            <w:r>
              <w:rPr>
                <w:color w:val="4A4A4A"/>
                <w:sz w:val="27"/>
                <w:szCs w:val="27"/>
              </w:rPr>
              <w:t>×</w:t>
            </w:r>
          </w:p>
        </w:tc>
        <w:tc>
          <w:tcPr>
            <w:tcW w:w="0" w:type="auto"/>
            <w:tcBorders>
              <w:top w:val="single" w:sz="6" w:space="0" w:color="D8D8D8"/>
            </w:tcBorders>
            <w:shd w:val="clear" w:color="auto" w:fill="auto"/>
            <w:tcMar>
              <w:top w:w="150" w:type="dxa"/>
              <w:left w:w="0" w:type="dxa"/>
              <w:bottom w:w="150" w:type="dxa"/>
              <w:right w:w="150" w:type="dxa"/>
            </w:tcMar>
            <w:vAlign w:val="center"/>
            <w:hideMark/>
          </w:tcPr>
          <w:p w14:paraId="38B3B63F" w14:textId="77777777" w:rsidR="00934E41" w:rsidRDefault="00934E41">
            <w:pPr>
              <w:spacing w:line="390" w:lineRule="atLeast"/>
              <w:jc w:val="center"/>
              <w:rPr>
                <w:color w:val="4A4A4A"/>
                <w:sz w:val="27"/>
                <w:szCs w:val="27"/>
              </w:rPr>
            </w:pPr>
            <w:r>
              <w:rPr>
                <w:color w:val="4A4A4A"/>
                <w:sz w:val="27"/>
                <w:szCs w:val="27"/>
              </w:rPr>
              <w:t>1</w:t>
            </w:r>
          </w:p>
        </w:tc>
        <w:tc>
          <w:tcPr>
            <w:tcW w:w="0" w:type="auto"/>
            <w:tcBorders>
              <w:top w:val="single" w:sz="6" w:space="0" w:color="D8D8D8"/>
            </w:tcBorders>
            <w:shd w:val="clear" w:color="auto" w:fill="auto"/>
            <w:tcMar>
              <w:top w:w="150" w:type="dxa"/>
              <w:left w:w="300" w:type="dxa"/>
              <w:bottom w:w="150" w:type="dxa"/>
              <w:right w:w="0" w:type="dxa"/>
            </w:tcMar>
            <w:vAlign w:val="center"/>
            <w:hideMark/>
          </w:tcPr>
          <w:p w14:paraId="61635997" w14:textId="77777777" w:rsidR="00934E41" w:rsidRDefault="00934E41">
            <w:pPr>
              <w:spacing w:line="390" w:lineRule="atLeast"/>
              <w:jc w:val="center"/>
              <w:rPr>
                <w:color w:val="4A4A4A"/>
                <w:sz w:val="27"/>
                <w:szCs w:val="27"/>
              </w:rPr>
            </w:pPr>
          </w:p>
        </w:tc>
        <w:tc>
          <w:tcPr>
            <w:tcW w:w="0" w:type="auto"/>
            <w:shd w:val="clear" w:color="auto" w:fill="auto"/>
            <w:vAlign w:val="center"/>
            <w:hideMark/>
          </w:tcPr>
          <w:p w14:paraId="3B70D35E" w14:textId="77777777" w:rsidR="00934E41" w:rsidRDefault="00934E41">
            <w:pPr>
              <w:rPr>
                <w:sz w:val="20"/>
                <w:szCs w:val="20"/>
              </w:rPr>
            </w:pPr>
          </w:p>
        </w:tc>
      </w:tr>
      <w:tr w:rsidR="00934E41" w14:paraId="2FD70E42" w14:textId="77777777" w:rsidTr="00934E41">
        <w:tc>
          <w:tcPr>
            <w:tcW w:w="6" w:type="dxa"/>
            <w:tcBorders>
              <w:top w:val="single" w:sz="6" w:space="0" w:color="D8D8D8"/>
            </w:tcBorders>
            <w:shd w:val="clear" w:color="auto" w:fill="auto"/>
            <w:tcMar>
              <w:top w:w="150" w:type="dxa"/>
              <w:left w:w="0" w:type="dxa"/>
              <w:bottom w:w="150" w:type="dxa"/>
              <w:right w:w="0" w:type="dxa"/>
            </w:tcMar>
            <w:vAlign w:val="center"/>
            <w:hideMark/>
          </w:tcPr>
          <w:p w14:paraId="56064E46" w14:textId="77777777" w:rsidR="00934E41" w:rsidRDefault="00934E41">
            <w:pPr>
              <w:jc w:val="right"/>
              <w:rPr>
                <w:sz w:val="20"/>
                <w:szCs w:val="20"/>
              </w:rPr>
            </w:pPr>
          </w:p>
        </w:tc>
        <w:tc>
          <w:tcPr>
            <w:tcW w:w="0" w:type="auto"/>
            <w:tcBorders>
              <w:top w:val="single" w:sz="6" w:space="0" w:color="D8D8D8"/>
            </w:tcBorders>
            <w:shd w:val="clear" w:color="auto" w:fill="auto"/>
            <w:tcMar>
              <w:top w:w="150" w:type="dxa"/>
              <w:left w:w="0" w:type="dxa"/>
              <w:bottom w:w="150" w:type="dxa"/>
              <w:right w:w="0" w:type="dxa"/>
            </w:tcMar>
            <w:vAlign w:val="center"/>
            <w:hideMark/>
          </w:tcPr>
          <w:tbl>
            <w:tblPr>
              <w:tblW w:w="6268" w:type="dxa"/>
              <w:tblCellMar>
                <w:top w:w="15" w:type="dxa"/>
                <w:left w:w="15" w:type="dxa"/>
                <w:bottom w:w="15" w:type="dxa"/>
                <w:right w:w="15" w:type="dxa"/>
              </w:tblCellMar>
              <w:tblLook w:val="04A0" w:firstRow="1" w:lastRow="0" w:firstColumn="1" w:lastColumn="0" w:noHBand="0" w:noVBand="1"/>
            </w:tblPr>
            <w:tblGrid>
              <w:gridCol w:w="6268"/>
            </w:tblGrid>
            <w:tr w:rsidR="00934E41" w14:paraId="4F0D75D7" w14:textId="77777777">
              <w:tc>
                <w:tcPr>
                  <w:tcW w:w="0" w:type="auto"/>
                  <w:shd w:val="clear" w:color="auto" w:fill="auto"/>
                  <w:tcMar>
                    <w:top w:w="0" w:type="dxa"/>
                    <w:left w:w="0" w:type="dxa"/>
                    <w:bottom w:w="0" w:type="dxa"/>
                    <w:right w:w="0" w:type="dxa"/>
                  </w:tcMar>
                  <w:vAlign w:val="center"/>
                  <w:hideMark/>
                </w:tcPr>
                <w:p w14:paraId="4AF5B429" w14:textId="77777777" w:rsidR="00934E41" w:rsidRDefault="00934E41">
                  <w:pPr>
                    <w:spacing w:line="390" w:lineRule="atLeast"/>
                    <w:rPr>
                      <w:color w:val="4A4A4A"/>
                      <w:sz w:val="27"/>
                      <w:szCs w:val="27"/>
                    </w:rPr>
                  </w:pPr>
                  <w:r>
                    <w:rPr>
                      <w:color w:val="4A4A4A"/>
                      <w:sz w:val="27"/>
                      <w:szCs w:val="27"/>
                    </w:rPr>
                    <w:t>• 20 A (</w:t>
                  </w:r>
                  <w:proofErr w:type="spellStart"/>
                  <w:r>
                    <w:rPr>
                      <w:color w:val="4A4A4A"/>
                      <w:sz w:val="27"/>
                      <w:szCs w:val="27"/>
                    </w:rPr>
                    <w:t>or</w:t>
                  </w:r>
                  <w:proofErr w:type="spellEnd"/>
                  <w:r>
                    <w:rPr>
                      <w:color w:val="4A4A4A"/>
                      <w:sz w:val="27"/>
                      <w:szCs w:val="27"/>
                    </w:rPr>
                    <w:t xml:space="preserve"> </w:t>
                  </w:r>
                  <w:proofErr w:type="spellStart"/>
                  <w:r>
                    <w:rPr>
                      <w:color w:val="4A4A4A"/>
                      <w:sz w:val="27"/>
                      <w:szCs w:val="27"/>
                    </w:rPr>
                    <w:t>other</w:t>
                  </w:r>
                  <w:proofErr w:type="spellEnd"/>
                  <w:r>
                    <w:rPr>
                      <w:color w:val="4A4A4A"/>
                      <w:sz w:val="27"/>
                      <w:szCs w:val="27"/>
                    </w:rPr>
                    <w:t xml:space="preserve"> </w:t>
                  </w:r>
                  <w:proofErr w:type="spellStart"/>
                  <w:r>
                    <w:rPr>
                      <w:color w:val="4A4A4A"/>
                      <w:sz w:val="27"/>
                      <w:szCs w:val="27"/>
                    </w:rPr>
                    <w:t>current</w:t>
                  </w:r>
                  <w:proofErr w:type="spellEnd"/>
                  <w:r>
                    <w:rPr>
                      <w:color w:val="4A4A4A"/>
                      <w:sz w:val="27"/>
                      <w:szCs w:val="27"/>
                    </w:rPr>
                    <w:t xml:space="preserve"> </w:t>
                  </w:r>
                  <w:proofErr w:type="spellStart"/>
                  <w:r>
                    <w:rPr>
                      <w:color w:val="4A4A4A"/>
                      <w:sz w:val="27"/>
                      <w:szCs w:val="27"/>
                    </w:rPr>
                    <w:t>value</w:t>
                  </w:r>
                  <w:proofErr w:type="spellEnd"/>
                  <w:r>
                    <w:rPr>
                      <w:color w:val="4A4A4A"/>
                      <w:sz w:val="27"/>
                      <w:szCs w:val="27"/>
                    </w:rPr>
                    <w:t xml:space="preserve">) </w:t>
                  </w:r>
                  <w:proofErr w:type="spellStart"/>
                  <w:r>
                    <w:rPr>
                      <w:color w:val="4A4A4A"/>
                      <w:sz w:val="27"/>
                      <w:szCs w:val="27"/>
                    </w:rPr>
                    <w:t>shunt</w:t>
                  </w:r>
                  <w:proofErr w:type="spellEnd"/>
                </w:p>
              </w:tc>
            </w:tr>
            <w:tr w:rsidR="00934E41" w14:paraId="77A35899" w14:textId="77777777">
              <w:tc>
                <w:tcPr>
                  <w:tcW w:w="0" w:type="auto"/>
                  <w:shd w:val="clear" w:color="auto" w:fill="auto"/>
                  <w:tcMar>
                    <w:top w:w="0" w:type="dxa"/>
                    <w:left w:w="0" w:type="dxa"/>
                    <w:bottom w:w="0" w:type="dxa"/>
                    <w:right w:w="0" w:type="dxa"/>
                  </w:tcMar>
                  <w:vAlign w:val="center"/>
                  <w:hideMark/>
                </w:tcPr>
                <w:p w14:paraId="526E96FD" w14:textId="77777777" w:rsidR="00934E41" w:rsidRDefault="00934E41">
                  <w:pPr>
                    <w:spacing w:line="390" w:lineRule="atLeast"/>
                    <w:rPr>
                      <w:color w:val="4A4A4A"/>
                      <w:sz w:val="27"/>
                      <w:szCs w:val="27"/>
                    </w:rPr>
                  </w:pPr>
                </w:p>
              </w:tc>
            </w:tr>
          </w:tbl>
          <w:p w14:paraId="508AECFA" w14:textId="77777777" w:rsidR="00934E41" w:rsidRDefault="00934E41">
            <w:pPr>
              <w:spacing w:line="240" w:lineRule="auto"/>
              <w:rPr>
                <w:sz w:val="24"/>
                <w:szCs w:val="24"/>
              </w:rPr>
            </w:pPr>
          </w:p>
        </w:tc>
        <w:tc>
          <w:tcPr>
            <w:tcW w:w="0" w:type="auto"/>
            <w:tcBorders>
              <w:top w:val="single" w:sz="6" w:space="0" w:color="D8D8D8"/>
            </w:tcBorders>
            <w:shd w:val="clear" w:color="auto" w:fill="auto"/>
            <w:tcMar>
              <w:top w:w="150" w:type="dxa"/>
              <w:left w:w="150" w:type="dxa"/>
              <w:bottom w:w="150" w:type="dxa"/>
              <w:right w:w="150" w:type="dxa"/>
            </w:tcMar>
            <w:vAlign w:val="center"/>
            <w:hideMark/>
          </w:tcPr>
          <w:p w14:paraId="7CB21559" w14:textId="77777777" w:rsidR="00934E41" w:rsidRDefault="00934E41">
            <w:pPr>
              <w:spacing w:line="390" w:lineRule="atLeast"/>
              <w:jc w:val="center"/>
              <w:rPr>
                <w:color w:val="4A4A4A"/>
                <w:sz w:val="27"/>
                <w:szCs w:val="27"/>
              </w:rPr>
            </w:pPr>
            <w:r>
              <w:rPr>
                <w:color w:val="4A4A4A"/>
                <w:sz w:val="27"/>
                <w:szCs w:val="27"/>
              </w:rPr>
              <w:t>×</w:t>
            </w:r>
          </w:p>
        </w:tc>
        <w:tc>
          <w:tcPr>
            <w:tcW w:w="0" w:type="auto"/>
            <w:tcBorders>
              <w:top w:val="single" w:sz="6" w:space="0" w:color="D8D8D8"/>
            </w:tcBorders>
            <w:shd w:val="clear" w:color="auto" w:fill="auto"/>
            <w:tcMar>
              <w:top w:w="150" w:type="dxa"/>
              <w:left w:w="0" w:type="dxa"/>
              <w:bottom w:w="150" w:type="dxa"/>
              <w:right w:w="150" w:type="dxa"/>
            </w:tcMar>
            <w:vAlign w:val="center"/>
            <w:hideMark/>
          </w:tcPr>
          <w:p w14:paraId="56E9F210" w14:textId="77777777" w:rsidR="00934E41" w:rsidRDefault="00934E41">
            <w:pPr>
              <w:spacing w:line="390" w:lineRule="atLeast"/>
              <w:jc w:val="center"/>
              <w:rPr>
                <w:color w:val="4A4A4A"/>
                <w:sz w:val="27"/>
                <w:szCs w:val="27"/>
              </w:rPr>
            </w:pPr>
            <w:r>
              <w:rPr>
                <w:color w:val="4A4A4A"/>
                <w:sz w:val="27"/>
                <w:szCs w:val="27"/>
              </w:rPr>
              <w:t>1</w:t>
            </w:r>
          </w:p>
        </w:tc>
        <w:tc>
          <w:tcPr>
            <w:tcW w:w="0" w:type="auto"/>
            <w:tcBorders>
              <w:top w:val="single" w:sz="6" w:space="0" w:color="D8D8D8"/>
            </w:tcBorders>
            <w:shd w:val="clear" w:color="auto" w:fill="auto"/>
            <w:tcMar>
              <w:top w:w="150" w:type="dxa"/>
              <w:left w:w="300" w:type="dxa"/>
              <w:bottom w:w="150" w:type="dxa"/>
              <w:right w:w="0" w:type="dxa"/>
            </w:tcMar>
            <w:vAlign w:val="center"/>
            <w:hideMark/>
          </w:tcPr>
          <w:p w14:paraId="67F83E08" w14:textId="77777777" w:rsidR="00934E41" w:rsidRDefault="00934E41">
            <w:pPr>
              <w:spacing w:line="390" w:lineRule="atLeast"/>
              <w:jc w:val="center"/>
              <w:rPr>
                <w:color w:val="4A4A4A"/>
                <w:sz w:val="27"/>
                <w:szCs w:val="27"/>
              </w:rPr>
            </w:pPr>
          </w:p>
        </w:tc>
        <w:tc>
          <w:tcPr>
            <w:tcW w:w="0" w:type="auto"/>
            <w:shd w:val="clear" w:color="auto" w:fill="auto"/>
            <w:vAlign w:val="center"/>
            <w:hideMark/>
          </w:tcPr>
          <w:p w14:paraId="39709A2A" w14:textId="77777777" w:rsidR="00934E41" w:rsidRDefault="00934E41">
            <w:pPr>
              <w:rPr>
                <w:sz w:val="20"/>
                <w:szCs w:val="20"/>
              </w:rPr>
            </w:pPr>
          </w:p>
        </w:tc>
      </w:tr>
      <w:tr w:rsidR="00934E41" w14:paraId="15F55568" w14:textId="77777777" w:rsidTr="00934E41">
        <w:tc>
          <w:tcPr>
            <w:tcW w:w="0" w:type="auto"/>
            <w:gridSpan w:val="6"/>
            <w:tcBorders>
              <w:top w:val="nil"/>
            </w:tcBorders>
            <w:shd w:val="clear" w:color="auto" w:fill="auto"/>
            <w:tcMar>
              <w:top w:w="150" w:type="dxa"/>
              <w:left w:w="0" w:type="dxa"/>
              <w:bottom w:w="150" w:type="dxa"/>
              <w:right w:w="0" w:type="dxa"/>
            </w:tcMar>
            <w:vAlign w:val="center"/>
            <w:hideMark/>
          </w:tcPr>
          <w:p w14:paraId="684ABB03" w14:textId="77777777" w:rsidR="00934E41" w:rsidRDefault="00934E41">
            <w:pPr>
              <w:pStyle w:val="Heading3"/>
              <w:spacing w:before="0" w:beforeAutospacing="0" w:after="0" w:afterAutospacing="0" w:line="480" w:lineRule="atLeast"/>
              <w:rPr>
                <w:rFonts w:ascii="inherit" w:hAnsi="inherit"/>
                <w:color w:val="111111"/>
                <w:sz w:val="36"/>
                <w:szCs w:val="36"/>
              </w:rPr>
            </w:pPr>
            <w:proofErr w:type="spellStart"/>
            <w:r>
              <w:rPr>
                <w:rFonts w:ascii="inherit" w:hAnsi="inherit"/>
                <w:color w:val="111111"/>
                <w:sz w:val="36"/>
                <w:szCs w:val="36"/>
              </w:rPr>
              <w:t>Software</w:t>
            </w:r>
            <w:proofErr w:type="spellEnd"/>
            <w:r>
              <w:rPr>
                <w:rFonts w:ascii="inherit" w:hAnsi="inherit"/>
                <w:color w:val="111111"/>
                <w:sz w:val="36"/>
                <w:szCs w:val="36"/>
              </w:rPr>
              <w:t xml:space="preserve"> </w:t>
            </w:r>
            <w:proofErr w:type="spellStart"/>
            <w:r>
              <w:rPr>
                <w:rFonts w:ascii="inherit" w:hAnsi="inherit"/>
                <w:color w:val="111111"/>
                <w:sz w:val="36"/>
                <w:szCs w:val="36"/>
              </w:rPr>
              <w:t>apps</w:t>
            </w:r>
            <w:proofErr w:type="spellEnd"/>
            <w:r>
              <w:rPr>
                <w:rFonts w:ascii="inherit" w:hAnsi="inherit"/>
                <w:color w:val="111111"/>
                <w:sz w:val="36"/>
                <w:szCs w:val="36"/>
              </w:rPr>
              <w:t xml:space="preserve"> </w:t>
            </w:r>
            <w:proofErr w:type="spellStart"/>
            <w:r>
              <w:rPr>
                <w:rFonts w:ascii="inherit" w:hAnsi="inherit"/>
                <w:color w:val="111111"/>
                <w:sz w:val="36"/>
                <w:szCs w:val="36"/>
              </w:rPr>
              <w:t>and</w:t>
            </w:r>
            <w:proofErr w:type="spellEnd"/>
            <w:r>
              <w:rPr>
                <w:rFonts w:ascii="inherit" w:hAnsi="inherit"/>
                <w:color w:val="111111"/>
                <w:sz w:val="36"/>
                <w:szCs w:val="36"/>
              </w:rPr>
              <w:t xml:space="preserve"> </w:t>
            </w:r>
            <w:proofErr w:type="spellStart"/>
            <w:r>
              <w:rPr>
                <w:rFonts w:ascii="inherit" w:hAnsi="inherit"/>
                <w:color w:val="111111"/>
                <w:sz w:val="36"/>
                <w:szCs w:val="36"/>
              </w:rPr>
              <w:t>online</w:t>
            </w:r>
            <w:proofErr w:type="spellEnd"/>
            <w:r>
              <w:rPr>
                <w:rFonts w:ascii="inherit" w:hAnsi="inherit"/>
                <w:color w:val="111111"/>
                <w:sz w:val="36"/>
                <w:szCs w:val="36"/>
              </w:rPr>
              <w:t xml:space="preserve"> </w:t>
            </w:r>
            <w:proofErr w:type="spellStart"/>
            <w:r>
              <w:rPr>
                <w:rFonts w:ascii="inherit" w:hAnsi="inherit"/>
                <w:color w:val="111111"/>
                <w:sz w:val="36"/>
                <w:szCs w:val="36"/>
              </w:rPr>
              <w:t>services</w:t>
            </w:r>
            <w:proofErr w:type="spellEnd"/>
          </w:p>
        </w:tc>
      </w:tr>
      <w:tr w:rsidR="00934E41" w14:paraId="33C26C9F" w14:textId="77777777" w:rsidTr="00934E41">
        <w:tc>
          <w:tcPr>
            <w:tcW w:w="870" w:type="dxa"/>
            <w:tcBorders>
              <w:top w:val="single" w:sz="6" w:space="0" w:color="D8D8D8"/>
            </w:tcBorders>
            <w:shd w:val="clear" w:color="auto" w:fill="auto"/>
            <w:tcMar>
              <w:top w:w="150" w:type="dxa"/>
              <w:left w:w="0" w:type="dxa"/>
              <w:bottom w:w="150" w:type="dxa"/>
              <w:right w:w="0" w:type="dxa"/>
            </w:tcMar>
            <w:vAlign w:val="center"/>
            <w:hideMark/>
          </w:tcPr>
          <w:p w14:paraId="7FDA3F29" w14:textId="3317FD36" w:rsidR="00934E41" w:rsidRDefault="00934E41">
            <w:pPr>
              <w:rPr>
                <w:rFonts w:ascii="Times New Roman" w:hAnsi="Times New Roman"/>
                <w:sz w:val="24"/>
                <w:szCs w:val="24"/>
              </w:rPr>
            </w:pPr>
            <w:r>
              <w:rPr>
                <w:noProof/>
              </w:rPr>
              <w:drawing>
                <wp:inline distT="0" distB="0" distL="0" distR="0" wp14:anchorId="03372BE3" wp14:editId="1325FAEC">
                  <wp:extent cx="457200" cy="457200"/>
                  <wp:effectExtent l="0" t="0" r="0" b="0"/>
                  <wp:docPr id="31" name="Picture 31" descr="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rduino ID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tcBorders>
              <w:top w:val="single" w:sz="6" w:space="0" w:color="D8D8D8"/>
            </w:tcBorders>
            <w:shd w:val="clear" w:color="auto" w:fill="auto"/>
            <w:tcMar>
              <w:top w:w="150" w:type="dxa"/>
              <w:left w:w="0" w:type="dxa"/>
              <w:bottom w:w="150" w:type="dxa"/>
              <w:right w:w="0" w:type="dxa"/>
            </w:tcMar>
            <w:vAlign w:val="center"/>
            <w:hideMark/>
          </w:tcPr>
          <w:tbl>
            <w:tblPr>
              <w:tblW w:w="6268" w:type="dxa"/>
              <w:tblCellMar>
                <w:top w:w="15" w:type="dxa"/>
                <w:left w:w="15" w:type="dxa"/>
                <w:bottom w:w="15" w:type="dxa"/>
                <w:right w:w="15" w:type="dxa"/>
              </w:tblCellMar>
              <w:tblLook w:val="04A0" w:firstRow="1" w:lastRow="0" w:firstColumn="1" w:lastColumn="0" w:noHBand="0" w:noVBand="1"/>
            </w:tblPr>
            <w:tblGrid>
              <w:gridCol w:w="6268"/>
            </w:tblGrid>
            <w:tr w:rsidR="00934E41" w14:paraId="494DDC44" w14:textId="77777777">
              <w:tc>
                <w:tcPr>
                  <w:tcW w:w="0" w:type="auto"/>
                  <w:shd w:val="clear" w:color="auto" w:fill="auto"/>
                  <w:tcMar>
                    <w:top w:w="0" w:type="dxa"/>
                    <w:left w:w="0" w:type="dxa"/>
                    <w:bottom w:w="0" w:type="dxa"/>
                    <w:right w:w="0" w:type="dxa"/>
                  </w:tcMar>
                  <w:vAlign w:val="center"/>
                  <w:hideMark/>
                </w:tcPr>
                <w:p w14:paraId="72B5F390" w14:textId="77777777" w:rsidR="00934E41" w:rsidRDefault="00934E41">
                  <w:pPr>
                    <w:spacing w:line="390" w:lineRule="atLeast"/>
                    <w:rPr>
                      <w:color w:val="4A4A4A"/>
                      <w:sz w:val="27"/>
                      <w:szCs w:val="27"/>
                    </w:rPr>
                  </w:pPr>
                  <w:hyperlink r:id="rId72" w:history="1">
                    <w:proofErr w:type="spellStart"/>
                    <w:r>
                      <w:rPr>
                        <w:rStyle w:val="Hyperlink"/>
                        <w:color w:val="2E9FE6"/>
                        <w:sz w:val="27"/>
                        <w:szCs w:val="27"/>
                      </w:rPr>
                      <w:t>Arduino</w:t>
                    </w:r>
                    <w:proofErr w:type="spellEnd"/>
                    <w:r>
                      <w:rPr>
                        <w:rStyle w:val="Hyperlink"/>
                        <w:color w:val="2E9FE6"/>
                        <w:sz w:val="27"/>
                        <w:szCs w:val="27"/>
                      </w:rPr>
                      <w:t xml:space="preserve"> IDE</w:t>
                    </w:r>
                  </w:hyperlink>
                </w:p>
              </w:tc>
            </w:tr>
            <w:tr w:rsidR="00934E41" w14:paraId="09455E4C" w14:textId="77777777">
              <w:tc>
                <w:tcPr>
                  <w:tcW w:w="0" w:type="auto"/>
                  <w:shd w:val="clear" w:color="auto" w:fill="auto"/>
                  <w:tcMar>
                    <w:top w:w="0" w:type="dxa"/>
                    <w:left w:w="0" w:type="dxa"/>
                    <w:bottom w:w="0" w:type="dxa"/>
                    <w:right w:w="0" w:type="dxa"/>
                  </w:tcMar>
                  <w:vAlign w:val="center"/>
                  <w:hideMark/>
                </w:tcPr>
                <w:p w14:paraId="4B07E768" w14:textId="77777777" w:rsidR="00934E41" w:rsidRDefault="00934E41">
                  <w:pPr>
                    <w:spacing w:line="390" w:lineRule="atLeast"/>
                    <w:rPr>
                      <w:color w:val="4A4A4A"/>
                      <w:sz w:val="27"/>
                      <w:szCs w:val="27"/>
                    </w:rPr>
                  </w:pPr>
                </w:p>
              </w:tc>
            </w:tr>
          </w:tbl>
          <w:p w14:paraId="453F3119" w14:textId="77777777" w:rsidR="00934E41" w:rsidRDefault="00934E41">
            <w:pPr>
              <w:spacing w:line="240" w:lineRule="auto"/>
              <w:rPr>
                <w:sz w:val="24"/>
                <w:szCs w:val="24"/>
              </w:rPr>
            </w:pPr>
          </w:p>
        </w:tc>
        <w:tc>
          <w:tcPr>
            <w:tcW w:w="0" w:type="auto"/>
            <w:gridSpan w:val="2"/>
            <w:tcBorders>
              <w:top w:val="single" w:sz="6" w:space="0" w:color="D8D8D8"/>
            </w:tcBorders>
            <w:shd w:val="clear" w:color="auto" w:fill="auto"/>
            <w:tcMar>
              <w:top w:w="150" w:type="dxa"/>
              <w:left w:w="0" w:type="dxa"/>
              <w:bottom w:w="150" w:type="dxa"/>
              <w:right w:w="0" w:type="dxa"/>
            </w:tcMar>
            <w:vAlign w:val="center"/>
            <w:hideMark/>
          </w:tcPr>
          <w:p w14:paraId="244B5B5C" w14:textId="77777777" w:rsidR="00934E41" w:rsidRDefault="00934E41">
            <w:pPr>
              <w:rPr>
                <w:sz w:val="20"/>
                <w:szCs w:val="20"/>
              </w:rPr>
            </w:pPr>
          </w:p>
        </w:tc>
        <w:tc>
          <w:tcPr>
            <w:tcW w:w="0" w:type="auto"/>
            <w:tcBorders>
              <w:top w:val="single" w:sz="6" w:space="0" w:color="D8D8D8"/>
            </w:tcBorders>
            <w:shd w:val="clear" w:color="auto" w:fill="auto"/>
            <w:tcMar>
              <w:top w:w="150" w:type="dxa"/>
              <w:left w:w="300" w:type="dxa"/>
              <w:bottom w:w="150" w:type="dxa"/>
              <w:right w:w="0" w:type="dxa"/>
            </w:tcMar>
            <w:vAlign w:val="center"/>
            <w:hideMark/>
          </w:tcPr>
          <w:p w14:paraId="79FC92A3" w14:textId="77777777" w:rsidR="00934E41" w:rsidRDefault="00934E41">
            <w:pPr>
              <w:rPr>
                <w:sz w:val="20"/>
                <w:szCs w:val="20"/>
              </w:rPr>
            </w:pPr>
          </w:p>
        </w:tc>
        <w:tc>
          <w:tcPr>
            <w:tcW w:w="0" w:type="auto"/>
            <w:shd w:val="clear" w:color="auto" w:fill="auto"/>
            <w:vAlign w:val="center"/>
            <w:hideMark/>
          </w:tcPr>
          <w:p w14:paraId="69927C96" w14:textId="77777777" w:rsidR="00934E41" w:rsidRDefault="00934E41">
            <w:pPr>
              <w:rPr>
                <w:sz w:val="20"/>
                <w:szCs w:val="20"/>
              </w:rPr>
            </w:pPr>
          </w:p>
        </w:tc>
      </w:tr>
      <w:tr w:rsidR="00934E41" w14:paraId="1FB46FB3" w14:textId="77777777" w:rsidTr="00934E41">
        <w:tc>
          <w:tcPr>
            <w:tcW w:w="6" w:type="dxa"/>
            <w:tcBorders>
              <w:top w:val="single" w:sz="6" w:space="0" w:color="D8D8D8"/>
            </w:tcBorders>
            <w:shd w:val="clear" w:color="auto" w:fill="auto"/>
            <w:tcMar>
              <w:top w:w="150" w:type="dxa"/>
              <w:left w:w="0" w:type="dxa"/>
              <w:bottom w:w="150" w:type="dxa"/>
              <w:right w:w="0" w:type="dxa"/>
            </w:tcMar>
            <w:vAlign w:val="center"/>
            <w:hideMark/>
          </w:tcPr>
          <w:p w14:paraId="44CDD957" w14:textId="77777777" w:rsidR="00934E41" w:rsidRDefault="00934E41">
            <w:pPr>
              <w:jc w:val="right"/>
              <w:rPr>
                <w:sz w:val="20"/>
                <w:szCs w:val="20"/>
              </w:rPr>
            </w:pPr>
          </w:p>
        </w:tc>
        <w:tc>
          <w:tcPr>
            <w:tcW w:w="0" w:type="auto"/>
            <w:tcBorders>
              <w:top w:val="single" w:sz="6" w:space="0" w:color="D8D8D8"/>
            </w:tcBorders>
            <w:shd w:val="clear" w:color="auto" w:fill="auto"/>
            <w:tcMar>
              <w:top w:w="150" w:type="dxa"/>
              <w:left w:w="0" w:type="dxa"/>
              <w:bottom w:w="150" w:type="dxa"/>
              <w:right w:w="0" w:type="dxa"/>
            </w:tcMar>
            <w:vAlign w:val="center"/>
            <w:hideMark/>
          </w:tcPr>
          <w:tbl>
            <w:tblPr>
              <w:tblW w:w="6268" w:type="dxa"/>
              <w:tblCellMar>
                <w:top w:w="15" w:type="dxa"/>
                <w:left w:w="15" w:type="dxa"/>
                <w:bottom w:w="15" w:type="dxa"/>
                <w:right w:w="15" w:type="dxa"/>
              </w:tblCellMar>
              <w:tblLook w:val="04A0" w:firstRow="1" w:lastRow="0" w:firstColumn="1" w:lastColumn="0" w:noHBand="0" w:noVBand="1"/>
            </w:tblPr>
            <w:tblGrid>
              <w:gridCol w:w="6268"/>
            </w:tblGrid>
            <w:tr w:rsidR="00934E41" w14:paraId="332DE684" w14:textId="77777777">
              <w:tc>
                <w:tcPr>
                  <w:tcW w:w="0" w:type="auto"/>
                  <w:shd w:val="clear" w:color="auto" w:fill="auto"/>
                  <w:tcMar>
                    <w:top w:w="0" w:type="dxa"/>
                    <w:left w:w="0" w:type="dxa"/>
                    <w:bottom w:w="0" w:type="dxa"/>
                    <w:right w:w="0" w:type="dxa"/>
                  </w:tcMar>
                  <w:vAlign w:val="center"/>
                  <w:hideMark/>
                </w:tcPr>
                <w:p w14:paraId="2817C6AF" w14:textId="77777777" w:rsidR="00934E41" w:rsidRDefault="00934E41">
                  <w:pPr>
                    <w:spacing w:line="390" w:lineRule="atLeast"/>
                    <w:rPr>
                      <w:color w:val="4A4A4A"/>
                      <w:sz w:val="27"/>
                      <w:szCs w:val="27"/>
                    </w:rPr>
                  </w:pPr>
                  <w:r>
                    <w:rPr>
                      <w:color w:val="4A4A4A"/>
                      <w:sz w:val="27"/>
                      <w:szCs w:val="27"/>
                    </w:rPr>
                    <w:t>• https://github.com/peterus/INA226Lib</w:t>
                  </w:r>
                </w:p>
              </w:tc>
            </w:tr>
            <w:tr w:rsidR="00934E41" w14:paraId="77566C59" w14:textId="77777777">
              <w:tc>
                <w:tcPr>
                  <w:tcW w:w="0" w:type="auto"/>
                  <w:shd w:val="clear" w:color="auto" w:fill="auto"/>
                  <w:tcMar>
                    <w:top w:w="0" w:type="dxa"/>
                    <w:left w:w="0" w:type="dxa"/>
                    <w:bottom w:w="0" w:type="dxa"/>
                    <w:right w:w="0" w:type="dxa"/>
                  </w:tcMar>
                  <w:vAlign w:val="center"/>
                  <w:hideMark/>
                </w:tcPr>
                <w:p w14:paraId="02F11F9D" w14:textId="77777777" w:rsidR="00934E41" w:rsidRDefault="00934E41">
                  <w:pPr>
                    <w:spacing w:line="390" w:lineRule="atLeast"/>
                    <w:rPr>
                      <w:color w:val="4A4A4A"/>
                      <w:sz w:val="27"/>
                      <w:szCs w:val="27"/>
                    </w:rPr>
                  </w:pPr>
                </w:p>
              </w:tc>
            </w:tr>
          </w:tbl>
          <w:p w14:paraId="498799E1" w14:textId="77777777" w:rsidR="00934E41" w:rsidRDefault="00934E41">
            <w:pPr>
              <w:spacing w:line="240" w:lineRule="auto"/>
              <w:rPr>
                <w:sz w:val="24"/>
                <w:szCs w:val="24"/>
              </w:rPr>
            </w:pPr>
          </w:p>
        </w:tc>
        <w:tc>
          <w:tcPr>
            <w:tcW w:w="0" w:type="auto"/>
            <w:gridSpan w:val="2"/>
            <w:tcBorders>
              <w:top w:val="single" w:sz="6" w:space="0" w:color="D8D8D8"/>
            </w:tcBorders>
            <w:shd w:val="clear" w:color="auto" w:fill="auto"/>
            <w:tcMar>
              <w:top w:w="150" w:type="dxa"/>
              <w:left w:w="0" w:type="dxa"/>
              <w:bottom w:w="150" w:type="dxa"/>
              <w:right w:w="0" w:type="dxa"/>
            </w:tcMar>
            <w:vAlign w:val="center"/>
            <w:hideMark/>
          </w:tcPr>
          <w:p w14:paraId="72272DC5" w14:textId="77777777" w:rsidR="00934E41" w:rsidRDefault="00934E41">
            <w:pPr>
              <w:rPr>
                <w:sz w:val="20"/>
                <w:szCs w:val="20"/>
              </w:rPr>
            </w:pPr>
          </w:p>
        </w:tc>
        <w:tc>
          <w:tcPr>
            <w:tcW w:w="0" w:type="auto"/>
            <w:tcBorders>
              <w:top w:val="single" w:sz="6" w:space="0" w:color="D8D8D8"/>
            </w:tcBorders>
            <w:shd w:val="clear" w:color="auto" w:fill="auto"/>
            <w:tcMar>
              <w:top w:w="150" w:type="dxa"/>
              <w:left w:w="300" w:type="dxa"/>
              <w:bottom w:w="150" w:type="dxa"/>
              <w:right w:w="0" w:type="dxa"/>
            </w:tcMar>
            <w:vAlign w:val="center"/>
            <w:hideMark/>
          </w:tcPr>
          <w:p w14:paraId="6413C105" w14:textId="77777777" w:rsidR="00934E41" w:rsidRDefault="00934E41">
            <w:pPr>
              <w:rPr>
                <w:sz w:val="20"/>
                <w:szCs w:val="20"/>
              </w:rPr>
            </w:pPr>
          </w:p>
        </w:tc>
        <w:tc>
          <w:tcPr>
            <w:tcW w:w="0" w:type="auto"/>
            <w:shd w:val="clear" w:color="auto" w:fill="auto"/>
            <w:vAlign w:val="center"/>
            <w:hideMark/>
          </w:tcPr>
          <w:p w14:paraId="64E0D0BB" w14:textId="77777777" w:rsidR="00934E41" w:rsidRDefault="00934E41">
            <w:pPr>
              <w:rPr>
                <w:sz w:val="20"/>
                <w:szCs w:val="20"/>
              </w:rPr>
            </w:pPr>
          </w:p>
        </w:tc>
      </w:tr>
      <w:tr w:rsidR="00934E41" w14:paraId="45791372" w14:textId="77777777" w:rsidTr="00934E41">
        <w:tc>
          <w:tcPr>
            <w:tcW w:w="0" w:type="auto"/>
            <w:gridSpan w:val="6"/>
            <w:tcBorders>
              <w:top w:val="nil"/>
            </w:tcBorders>
            <w:shd w:val="clear" w:color="auto" w:fill="auto"/>
            <w:tcMar>
              <w:top w:w="150" w:type="dxa"/>
              <w:left w:w="0" w:type="dxa"/>
              <w:bottom w:w="150" w:type="dxa"/>
              <w:right w:w="0" w:type="dxa"/>
            </w:tcMar>
            <w:vAlign w:val="center"/>
            <w:hideMark/>
          </w:tcPr>
          <w:p w14:paraId="682DF0BB" w14:textId="77777777" w:rsidR="00934E41" w:rsidRDefault="00934E41">
            <w:pPr>
              <w:pStyle w:val="Heading3"/>
              <w:spacing w:before="0" w:beforeAutospacing="0" w:after="0" w:afterAutospacing="0" w:line="480" w:lineRule="atLeast"/>
              <w:rPr>
                <w:rFonts w:ascii="inherit" w:hAnsi="inherit"/>
                <w:color w:val="111111"/>
                <w:sz w:val="36"/>
                <w:szCs w:val="36"/>
              </w:rPr>
            </w:pPr>
            <w:proofErr w:type="spellStart"/>
            <w:r>
              <w:rPr>
                <w:rFonts w:ascii="inherit" w:hAnsi="inherit"/>
                <w:color w:val="111111"/>
                <w:sz w:val="36"/>
                <w:szCs w:val="36"/>
              </w:rPr>
              <w:t>Hand</w:t>
            </w:r>
            <w:proofErr w:type="spellEnd"/>
            <w:r>
              <w:rPr>
                <w:rFonts w:ascii="inherit" w:hAnsi="inherit"/>
                <w:color w:val="111111"/>
                <w:sz w:val="36"/>
                <w:szCs w:val="36"/>
              </w:rPr>
              <w:t xml:space="preserve"> </w:t>
            </w:r>
            <w:proofErr w:type="spellStart"/>
            <w:r>
              <w:rPr>
                <w:rFonts w:ascii="inherit" w:hAnsi="inherit"/>
                <w:color w:val="111111"/>
                <w:sz w:val="36"/>
                <w:szCs w:val="36"/>
              </w:rPr>
              <w:t>tools</w:t>
            </w:r>
            <w:proofErr w:type="spellEnd"/>
            <w:r>
              <w:rPr>
                <w:rFonts w:ascii="inherit" w:hAnsi="inherit"/>
                <w:color w:val="111111"/>
                <w:sz w:val="36"/>
                <w:szCs w:val="36"/>
              </w:rPr>
              <w:t xml:space="preserve"> </w:t>
            </w:r>
            <w:proofErr w:type="spellStart"/>
            <w:r>
              <w:rPr>
                <w:rFonts w:ascii="inherit" w:hAnsi="inherit"/>
                <w:color w:val="111111"/>
                <w:sz w:val="36"/>
                <w:szCs w:val="36"/>
              </w:rPr>
              <w:t>and</w:t>
            </w:r>
            <w:proofErr w:type="spellEnd"/>
            <w:r>
              <w:rPr>
                <w:rFonts w:ascii="inherit" w:hAnsi="inherit"/>
                <w:color w:val="111111"/>
                <w:sz w:val="36"/>
                <w:szCs w:val="36"/>
              </w:rPr>
              <w:t xml:space="preserve"> </w:t>
            </w:r>
            <w:proofErr w:type="spellStart"/>
            <w:r>
              <w:rPr>
                <w:rFonts w:ascii="inherit" w:hAnsi="inherit"/>
                <w:color w:val="111111"/>
                <w:sz w:val="36"/>
                <w:szCs w:val="36"/>
              </w:rPr>
              <w:t>fabrication</w:t>
            </w:r>
            <w:proofErr w:type="spellEnd"/>
            <w:r>
              <w:rPr>
                <w:rFonts w:ascii="inherit" w:hAnsi="inherit"/>
                <w:color w:val="111111"/>
                <w:sz w:val="36"/>
                <w:szCs w:val="36"/>
              </w:rPr>
              <w:t xml:space="preserve"> </w:t>
            </w:r>
            <w:proofErr w:type="spellStart"/>
            <w:r>
              <w:rPr>
                <w:rFonts w:ascii="inherit" w:hAnsi="inherit"/>
                <w:color w:val="111111"/>
                <w:sz w:val="36"/>
                <w:szCs w:val="36"/>
              </w:rPr>
              <w:t>machines</w:t>
            </w:r>
            <w:proofErr w:type="spellEnd"/>
          </w:p>
        </w:tc>
      </w:tr>
      <w:tr w:rsidR="00934E41" w14:paraId="20E7A852" w14:textId="77777777" w:rsidTr="00934E41">
        <w:tc>
          <w:tcPr>
            <w:tcW w:w="870" w:type="dxa"/>
            <w:tcBorders>
              <w:top w:val="single" w:sz="6" w:space="0" w:color="D8D8D8"/>
            </w:tcBorders>
            <w:shd w:val="clear" w:color="auto" w:fill="auto"/>
            <w:tcMar>
              <w:top w:w="150" w:type="dxa"/>
              <w:left w:w="0" w:type="dxa"/>
              <w:bottom w:w="150" w:type="dxa"/>
              <w:right w:w="0" w:type="dxa"/>
            </w:tcMar>
            <w:vAlign w:val="center"/>
            <w:hideMark/>
          </w:tcPr>
          <w:p w14:paraId="50EBCA44" w14:textId="09552116" w:rsidR="00934E41" w:rsidRDefault="00934E41">
            <w:pPr>
              <w:rPr>
                <w:rFonts w:ascii="Times New Roman" w:hAnsi="Times New Roman"/>
                <w:sz w:val="24"/>
                <w:szCs w:val="24"/>
              </w:rPr>
            </w:pPr>
            <w:r>
              <w:rPr>
                <w:noProof/>
              </w:rPr>
              <w:drawing>
                <wp:inline distT="0" distB="0" distL="0" distR="0" wp14:anchorId="769B61F4" wp14:editId="1CF54B44">
                  <wp:extent cx="457200" cy="457200"/>
                  <wp:effectExtent l="0" t="0" r="0" b="0"/>
                  <wp:docPr id="30" name="Picture 30" descr="Soldering iron (gene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oldering iron (generic)"/>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tcBorders>
              <w:top w:val="single" w:sz="6" w:space="0" w:color="D8D8D8"/>
            </w:tcBorders>
            <w:shd w:val="clear" w:color="auto" w:fill="auto"/>
            <w:tcMar>
              <w:top w:w="150" w:type="dxa"/>
              <w:left w:w="0" w:type="dxa"/>
              <w:bottom w:w="150" w:type="dxa"/>
              <w:right w:w="0" w:type="dxa"/>
            </w:tcMar>
            <w:vAlign w:val="center"/>
            <w:hideMark/>
          </w:tcPr>
          <w:tbl>
            <w:tblPr>
              <w:tblW w:w="6268" w:type="dxa"/>
              <w:tblCellMar>
                <w:top w:w="15" w:type="dxa"/>
                <w:left w:w="15" w:type="dxa"/>
                <w:bottom w:w="15" w:type="dxa"/>
                <w:right w:w="15" w:type="dxa"/>
              </w:tblCellMar>
              <w:tblLook w:val="04A0" w:firstRow="1" w:lastRow="0" w:firstColumn="1" w:lastColumn="0" w:noHBand="0" w:noVBand="1"/>
            </w:tblPr>
            <w:tblGrid>
              <w:gridCol w:w="6268"/>
            </w:tblGrid>
            <w:tr w:rsidR="00934E41" w14:paraId="2FAA9467" w14:textId="77777777">
              <w:tc>
                <w:tcPr>
                  <w:tcW w:w="0" w:type="auto"/>
                  <w:shd w:val="clear" w:color="auto" w:fill="auto"/>
                  <w:tcMar>
                    <w:top w:w="0" w:type="dxa"/>
                    <w:left w:w="0" w:type="dxa"/>
                    <w:bottom w:w="0" w:type="dxa"/>
                    <w:right w:w="0" w:type="dxa"/>
                  </w:tcMar>
                  <w:vAlign w:val="center"/>
                  <w:hideMark/>
                </w:tcPr>
                <w:p w14:paraId="00BB61FB" w14:textId="77777777" w:rsidR="00934E41" w:rsidRDefault="00934E41">
                  <w:pPr>
                    <w:spacing w:line="390" w:lineRule="atLeast"/>
                    <w:rPr>
                      <w:color w:val="4A4A4A"/>
                      <w:sz w:val="27"/>
                      <w:szCs w:val="27"/>
                    </w:rPr>
                  </w:pPr>
                  <w:proofErr w:type="spellStart"/>
                  <w:r>
                    <w:rPr>
                      <w:color w:val="4A4A4A"/>
                      <w:sz w:val="27"/>
                      <w:szCs w:val="27"/>
                    </w:rPr>
                    <w:t>Soldering</w:t>
                  </w:r>
                  <w:proofErr w:type="spellEnd"/>
                  <w:r>
                    <w:rPr>
                      <w:color w:val="4A4A4A"/>
                      <w:sz w:val="27"/>
                      <w:szCs w:val="27"/>
                    </w:rPr>
                    <w:t xml:space="preserve"> </w:t>
                  </w:r>
                  <w:proofErr w:type="spellStart"/>
                  <w:r>
                    <w:rPr>
                      <w:color w:val="4A4A4A"/>
                      <w:sz w:val="27"/>
                      <w:szCs w:val="27"/>
                    </w:rPr>
                    <w:t>iron</w:t>
                  </w:r>
                  <w:proofErr w:type="spellEnd"/>
                  <w:r>
                    <w:rPr>
                      <w:color w:val="4A4A4A"/>
                      <w:sz w:val="27"/>
                      <w:szCs w:val="27"/>
                    </w:rPr>
                    <w:t xml:space="preserve"> (</w:t>
                  </w:r>
                  <w:proofErr w:type="spellStart"/>
                  <w:r>
                    <w:rPr>
                      <w:color w:val="4A4A4A"/>
                      <w:sz w:val="27"/>
                      <w:szCs w:val="27"/>
                    </w:rPr>
                    <w:t>generic</w:t>
                  </w:r>
                  <w:proofErr w:type="spellEnd"/>
                  <w:r>
                    <w:rPr>
                      <w:color w:val="4A4A4A"/>
                      <w:sz w:val="27"/>
                      <w:szCs w:val="27"/>
                    </w:rPr>
                    <w:t>)</w:t>
                  </w:r>
                </w:p>
              </w:tc>
            </w:tr>
            <w:tr w:rsidR="00934E41" w14:paraId="702BD139" w14:textId="77777777">
              <w:tc>
                <w:tcPr>
                  <w:tcW w:w="0" w:type="auto"/>
                  <w:shd w:val="clear" w:color="auto" w:fill="auto"/>
                  <w:tcMar>
                    <w:top w:w="0" w:type="dxa"/>
                    <w:left w:w="0" w:type="dxa"/>
                    <w:bottom w:w="0" w:type="dxa"/>
                    <w:right w:w="0" w:type="dxa"/>
                  </w:tcMar>
                  <w:vAlign w:val="center"/>
                  <w:hideMark/>
                </w:tcPr>
                <w:p w14:paraId="3E0C126E" w14:textId="77777777" w:rsidR="00934E41" w:rsidRDefault="00934E41">
                  <w:pPr>
                    <w:spacing w:line="390" w:lineRule="atLeast"/>
                    <w:rPr>
                      <w:color w:val="4A4A4A"/>
                      <w:sz w:val="27"/>
                      <w:szCs w:val="27"/>
                    </w:rPr>
                  </w:pPr>
                </w:p>
              </w:tc>
            </w:tr>
          </w:tbl>
          <w:p w14:paraId="5C067656" w14:textId="77777777" w:rsidR="00934E41" w:rsidRDefault="00934E41">
            <w:pPr>
              <w:spacing w:line="240" w:lineRule="auto"/>
              <w:rPr>
                <w:sz w:val="24"/>
                <w:szCs w:val="24"/>
              </w:rPr>
            </w:pPr>
          </w:p>
        </w:tc>
        <w:tc>
          <w:tcPr>
            <w:tcW w:w="0" w:type="auto"/>
            <w:gridSpan w:val="2"/>
            <w:tcBorders>
              <w:top w:val="single" w:sz="6" w:space="0" w:color="D8D8D8"/>
            </w:tcBorders>
            <w:shd w:val="clear" w:color="auto" w:fill="auto"/>
            <w:tcMar>
              <w:top w:w="150" w:type="dxa"/>
              <w:left w:w="0" w:type="dxa"/>
              <w:bottom w:w="150" w:type="dxa"/>
              <w:right w:w="0" w:type="dxa"/>
            </w:tcMar>
            <w:vAlign w:val="center"/>
            <w:hideMark/>
          </w:tcPr>
          <w:p w14:paraId="7EF69A2E" w14:textId="77777777" w:rsidR="00934E41" w:rsidRDefault="00934E41">
            <w:pPr>
              <w:rPr>
                <w:sz w:val="20"/>
                <w:szCs w:val="20"/>
              </w:rPr>
            </w:pPr>
          </w:p>
        </w:tc>
        <w:tc>
          <w:tcPr>
            <w:tcW w:w="0" w:type="auto"/>
            <w:tcBorders>
              <w:top w:val="single" w:sz="6" w:space="0" w:color="D8D8D8"/>
            </w:tcBorders>
            <w:shd w:val="clear" w:color="auto" w:fill="auto"/>
            <w:tcMar>
              <w:top w:w="150" w:type="dxa"/>
              <w:left w:w="300" w:type="dxa"/>
              <w:bottom w:w="150" w:type="dxa"/>
              <w:right w:w="0" w:type="dxa"/>
            </w:tcMar>
            <w:vAlign w:val="center"/>
            <w:hideMark/>
          </w:tcPr>
          <w:p w14:paraId="5585C7DA" w14:textId="77777777" w:rsidR="00934E41" w:rsidRDefault="00934E41">
            <w:pPr>
              <w:rPr>
                <w:sz w:val="20"/>
                <w:szCs w:val="20"/>
              </w:rPr>
            </w:pPr>
          </w:p>
        </w:tc>
        <w:tc>
          <w:tcPr>
            <w:tcW w:w="0" w:type="auto"/>
            <w:shd w:val="clear" w:color="auto" w:fill="auto"/>
            <w:vAlign w:val="center"/>
            <w:hideMark/>
          </w:tcPr>
          <w:p w14:paraId="0850DAD4" w14:textId="77777777" w:rsidR="00934E41" w:rsidRDefault="00934E41">
            <w:pPr>
              <w:rPr>
                <w:sz w:val="20"/>
                <w:szCs w:val="20"/>
              </w:rPr>
            </w:pPr>
          </w:p>
        </w:tc>
      </w:tr>
    </w:tbl>
    <w:p w14:paraId="72311931" w14:textId="77777777" w:rsidR="00934E41" w:rsidRDefault="00934E41" w:rsidP="00934E41">
      <w:pPr>
        <w:pStyle w:val="Heading2"/>
        <w:shd w:val="clear" w:color="auto" w:fill="FFFFFF"/>
        <w:spacing w:before="0" w:line="660" w:lineRule="atLeast"/>
        <w:rPr>
          <w:rFonts w:ascii="inherit" w:hAnsi="inherit"/>
          <w:color w:val="111111"/>
          <w:sz w:val="51"/>
          <w:szCs w:val="51"/>
        </w:rPr>
      </w:pPr>
      <w:proofErr w:type="spellStart"/>
      <w:r>
        <w:rPr>
          <w:rFonts w:ascii="inherit" w:hAnsi="inherit"/>
          <w:color w:val="111111"/>
          <w:sz w:val="51"/>
          <w:szCs w:val="51"/>
        </w:rPr>
        <w:t>Story</w:t>
      </w:r>
      <w:proofErr w:type="spellEnd"/>
    </w:p>
    <w:p w14:paraId="60A070F9" w14:textId="77777777" w:rsidR="00934E41" w:rsidRDefault="00934E41" w:rsidP="00934E41">
      <w:pPr>
        <w:pStyle w:val="hckuitypographybodyl"/>
        <w:shd w:val="clear" w:color="auto" w:fill="FFFFFF"/>
        <w:spacing w:before="0" w:beforeAutospacing="0" w:after="150" w:afterAutospacing="0" w:line="390" w:lineRule="atLeast"/>
        <w:rPr>
          <w:rFonts w:ascii="Helvetica" w:hAnsi="Helvetica"/>
          <w:color w:val="4A4A4A"/>
          <w:sz w:val="27"/>
          <w:szCs w:val="27"/>
        </w:rPr>
      </w:pPr>
      <w:proofErr w:type="spellStart"/>
      <w:r>
        <w:rPr>
          <w:rFonts w:ascii="Helvetica" w:hAnsi="Helvetica"/>
          <w:color w:val="4A4A4A"/>
          <w:sz w:val="27"/>
          <w:szCs w:val="27"/>
        </w:rPr>
        <w:t>With</w:t>
      </w:r>
      <w:proofErr w:type="spellEnd"/>
      <w:r>
        <w:rPr>
          <w:rFonts w:ascii="Helvetica" w:hAnsi="Helvetica"/>
          <w:color w:val="4A4A4A"/>
          <w:sz w:val="27"/>
          <w:szCs w:val="27"/>
        </w:rPr>
        <w:t xml:space="preserve"> </w:t>
      </w:r>
      <w:proofErr w:type="spellStart"/>
      <w:r>
        <w:rPr>
          <w:rFonts w:ascii="Helvetica" w:hAnsi="Helvetica"/>
          <w:color w:val="4A4A4A"/>
          <w:sz w:val="27"/>
          <w:szCs w:val="27"/>
        </w:rPr>
        <w:t>the</w:t>
      </w:r>
      <w:proofErr w:type="spellEnd"/>
      <w:r>
        <w:rPr>
          <w:rFonts w:ascii="Helvetica" w:hAnsi="Helvetica"/>
          <w:color w:val="4A4A4A"/>
          <w:sz w:val="27"/>
          <w:szCs w:val="27"/>
        </w:rPr>
        <w:t xml:space="preserve"> </w:t>
      </w:r>
      <w:proofErr w:type="spellStart"/>
      <w:r>
        <w:rPr>
          <w:rFonts w:ascii="Helvetica" w:hAnsi="Helvetica"/>
          <w:color w:val="4A4A4A"/>
          <w:sz w:val="27"/>
          <w:szCs w:val="27"/>
        </w:rPr>
        <w:t>powerful</w:t>
      </w:r>
      <w:proofErr w:type="spellEnd"/>
      <w:r>
        <w:rPr>
          <w:rFonts w:ascii="Helvetica" w:hAnsi="Helvetica"/>
          <w:color w:val="4A4A4A"/>
          <w:sz w:val="27"/>
          <w:szCs w:val="27"/>
        </w:rPr>
        <w:t xml:space="preserve"> INA226 </w:t>
      </w:r>
      <w:proofErr w:type="spellStart"/>
      <w:r>
        <w:rPr>
          <w:rFonts w:ascii="Helvetica" w:hAnsi="Helvetica"/>
          <w:color w:val="4A4A4A"/>
          <w:sz w:val="27"/>
          <w:szCs w:val="27"/>
        </w:rPr>
        <w:t>chip</w:t>
      </w:r>
      <w:proofErr w:type="spellEnd"/>
      <w:r>
        <w:rPr>
          <w:rFonts w:ascii="Helvetica" w:hAnsi="Helvetica"/>
          <w:color w:val="4A4A4A"/>
          <w:sz w:val="27"/>
          <w:szCs w:val="27"/>
        </w:rPr>
        <w:t xml:space="preserve"> </w:t>
      </w:r>
      <w:proofErr w:type="spellStart"/>
      <w:r>
        <w:rPr>
          <w:rFonts w:ascii="Helvetica" w:hAnsi="Helvetica"/>
          <w:color w:val="4A4A4A"/>
          <w:sz w:val="27"/>
          <w:szCs w:val="27"/>
        </w:rPr>
        <w:t>and</w:t>
      </w:r>
      <w:proofErr w:type="spellEnd"/>
      <w:r>
        <w:rPr>
          <w:rFonts w:ascii="Helvetica" w:hAnsi="Helvetica"/>
          <w:color w:val="4A4A4A"/>
          <w:sz w:val="27"/>
          <w:szCs w:val="27"/>
        </w:rPr>
        <w:t xml:space="preserve"> </w:t>
      </w:r>
      <w:proofErr w:type="spellStart"/>
      <w:r>
        <w:rPr>
          <w:rFonts w:ascii="Helvetica" w:hAnsi="Helvetica"/>
          <w:color w:val="4A4A4A"/>
          <w:sz w:val="27"/>
          <w:szCs w:val="27"/>
        </w:rPr>
        <w:t>Arduino</w:t>
      </w:r>
      <w:proofErr w:type="spellEnd"/>
      <w:r>
        <w:rPr>
          <w:rFonts w:ascii="Helvetica" w:hAnsi="Helvetica"/>
          <w:color w:val="4A4A4A"/>
          <w:sz w:val="27"/>
          <w:szCs w:val="27"/>
        </w:rPr>
        <w:t xml:space="preserve">, </w:t>
      </w:r>
      <w:proofErr w:type="spellStart"/>
      <w:r>
        <w:rPr>
          <w:rFonts w:ascii="Helvetica" w:hAnsi="Helvetica"/>
          <w:color w:val="4A4A4A"/>
          <w:sz w:val="27"/>
          <w:szCs w:val="27"/>
        </w:rPr>
        <w:t>you</w:t>
      </w:r>
      <w:proofErr w:type="spellEnd"/>
      <w:r>
        <w:rPr>
          <w:rFonts w:ascii="Helvetica" w:hAnsi="Helvetica"/>
          <w:color w:val="4A4A4A"/>
          <w:sz w:val="27"/>
          <w:szCs w:val="27"/>
        </w:rPr>
        <w:t xml:space="preserve"> </w:t>
      </w:r>
      <w:proofErr w:type="spellStart"/>
      <w:r>
        <w:rPr>
          <w:rFonts w:ascii="Helvetica" w:hAnsi="Helvetica"/>
          <w:color w:val="4A4A4A"/>
          <w:sz w:val="27"/>
          <w:szCs w:val="27"/>
        </w:rPr>
        <w:t>can</w:t>
      </w:r>
      <w:proofErr w:type="spellEnd"/>
      <w:r>
        <w:rPr>
          <w:rFonts w:ascii="Helvetica" w:hAnsi="Helvetica"/>
          <w:color w:val="4A4A4A"/>
          <w:sz w:val="27"/>
          <w:szCs w:val="27"/>
        </w:rPr>
        <w:t xml:space="preserve"> </w:t>
      </w:r>
      <w:proofErr w:type="spellStart"/>
      <w:r>
        <w:rPr>
          <w:rFonts w:ascii="Helvetica" w:hAnsi="Helvetica"/>
          <w:color w:val="4A4A4A"/>
          <w:sz w:val="27"/>
          <w:szCs w:val="27"/>
        </w:rPr>
        <w:t>create</w:t>
      </w:r>
      <w:proofErr w:type="spellEnd"/>
      <w:r>
        <w:rPr>
          <w:rFonts w:ascii="Helvetica" w:hAnsi="Helvetica"/>
          <w:color w:val="4A4A4A"/>
          <w:sz w:val="27"/>
          <w:szCs w:val="27"/>
        </w:rPr>
        <w:t xml:space="preserve"> a </w:t>
      </w:r>
      <w:proofErr w:type="spellStart"/>
      <w:r>
        <w:rPr>
          <w:rFonts w:ascii="Helvetica" w:hAnsi="Helvetica"/>
          <w:color w:val="4A4A4A"/>
          <w:sz w:val="27"/>
          <w:szCs w:val="27"/>
        </w:rPr>
        <w:t>very</w:t>
      </w:r>
      <w:proofErr w:type="spellEnd"/>
      <w:r>
        <w:rPr>
          <w:rFonts w:ascii="Helvetica" w:hAnsi="Helvetica"/>
          <w:color w:val="4A4A4A"/>
          <w:sz w:val="27"/>
          <w:szCs w:val="27"/>
        </w:rPr>
        <w:t xml:space="preserve"> </w:t>
      </w:r>
      <w:proofErr w:type="spellStart"/>
      <w:r>
        <w:rPr>
          <w:rFonts w:ascii="Helvetica" w:hAnsi="Helvetica"/>
          <w:color w:val="4A4A4A"/>
          <w:sz w:val="27"/>
          <w:szCs w:val="27"/>
        </w:rPr>
        <w:t>accurate</w:t>
      </w:r>
      <w:proofErr w:type="spellEnd"/>
      <w:r>
        <w:rPr>
          <w:rFonts w:ascii="Helvetica" w:hAnsi="Helvetica"/>
          <w:color w:val="4A4A4A"/>
          <w:sz w:val="27"/>
          <w:szCs w:val="27"/>
        </w:rPr>
        <w:t xml:space="preserve"> </w:t>
      </w:r>
      <w:proofErr w:type="spellStart"/>
      <w:r>
        <w:rPr>
          <w:rFonts w:ascii="Helvetica" w:hAnsi="Helvetica"/>
          <w:color w:val="4A4A4A"/>
          <w:sz w:val="27"/>
          <w:szCs w:val="27"/>
        </w:rPr>
        <w:t>instrument</w:t>
      </w:r>
      <w:proofErr w:type="spellEnd"/>
      <w:r>
        <w:rPr>
          <w:rFonts w:ascii="Helvetica" w:hAnsi="Helvetica"/>
          <w:color w:val="4A4A4A"/>
          <w:sz w:val="27"/>
          <w:szCs w:val="27"/>
        </w:rPr>
        <w:t xml:space="preserve"> </w:t>
      </w:r>
      <w:proofErr w:type="spellStart"/>
      <w:r>
        <w:rPr>
          <w:rFonts w:ascii="Helvetica" w:hAnsi="Helvetica"/>
          <w:color w:val="4A4A4A"/>
          <w:sz w:val="27"/>
          <w:szCs w:val="27"/>
        </w:rPr>
        <w:t>capable</w:t>
      </w:r>
      <w:proofErr w:type="spellEnd"/>
      <w:r>
        <w:rPr>
          <w:rFonts w:ascii="Helvetica" w:hAnsi="Helvetica"/>
          <w:color w:val="4A4A4A"/>
          <w:sz w:val="27"/>
          <w:szCs w:val="27"/>
        </w:rPr>
        <w:t xml:space="preserve"> </w:t>
      </w:r>
      <w:proofErr w:type="spellStart"/>
      <w:r>
        <w:rPr>
          <w:rFonts w:ascii="Helvetica" w:hAnsi="Helvetica"/>
          <w:color w:val="4A4A4A"/>
          <w:sz w:val="27"/>
          <w:szCs w:val="27"/>
        </w:rPr>
        <w:t>of</w:t>
      </w:r>
      <w:proofErr w:type="spellEnd"/>
      <w:r>
        <w:rPr>
          <w:rFonts w:ascii="Helvetica" w:hAnsi="Helvetica"/>
          <w:color w:val="4A4A4A"/>
          <w:sz w:val="27"/>
          <w:szCs w:val="27"/>
        </w:rPr>
        <w:t xml:space="preserve"> </w:t>
      </w:r>
      <w:proofErr w:type="spellStart"/>
      <w:r>
        <w:rPr>
          <w:rFonts w:ascii="Helvetica" w:hAnsi="Helvetica"/>
          <w:color w:val="4A4A4A"/>
          <w:sz w:val="27"/>
          <w:szCs w:val="27"/>
        </w:rPr>
        <w:t>monitoring</w:t>
      </w:r>
      <w:proofErr w:type="spellEnd"/>
      <w:r>
        <w:rPr>
          <w:rFonts w:ascii="Helvetica" w:hAnsi="Helvetica"/>
          <w:color w:val="4A4A4A"/>
          <w:sz w:val="27"/>
          <w:szCs w:val="27"/>
        </w:rPr>
        <w:t xml:space="preserve"> </w:t>
      </w:r>
      <w:proofErr w:type="spellStart"/>
      <w:r>
        <w:rPr>
          <w:rFonts w:ascii="Helvetica" w:hAnsi="Helvetica"/>
          <w:color w:val="4A4A4A"/>
          <w:sz w:val="27"/>
          <w:szCs w:val="27"/>
        </w:rPr>
        <w:t>the</w:t>
      </w:r>
      <w:proofErr w:type="spellEnd"/>
      <w:r>
        <w:rPr>
          <w:rFonts w:ascii="Helvetica" w:hAnsi="Helvetica"/>
          <w:color w:val="4A4A4A"/>
          <w:sz w:val="27"/>
          <w:szCs w:val="27"/>
        </w:rPr>
        <w:t xml:space="preserve"> </w:t>
      </w:r>
      <w:proofErr w:type="spellStart"/>
      <w:r>
        <w:rPr>
          <w:rFonts w:ascii="Helvetica" w:hAnsi="Helvetica"/>
          <w:color w:val="4A4A4A"/>
          <w:sz w:val="27"/>
          <w:szCs w:val="27"/>
        </w:rPr>
        <w:t>electrical</w:t>
      </w:r>
      <w:proofErr w:type="spellEnd"/>
      <w:r>
        <w:rPr>
          <w:rFonts w:ascii="Helvetica" w:hAnsi="Helvetica"/>
          <w:color w:val="4A4A4A"/>
          <w:sz w:val="27"/>
          <w:szCs w:val="27"/>
        </w:rPr>
        <w:t xml:space="preserve"> </w:t>
      </w:r>
      <w:proofErr w:type="spellStart"/>
      <w:r>
        <w:rPr>
          <w:rFonts w:ascii="Helvetica" w:hAnsi="Helvetica"/>
          <w:color w:val="4A4A4A"/>
          <w:sz w:val="27"/>
          <w:szCs w:val="27"/>
        </w:rPr>
        <w:t>consumption</w:t>
      </w:r>
      <w:proofErr w:type="spellEnd"/>
      <w:r>
        <w:rPr>
          <w:rFonts w:ascii="Helvetica" w:hAnsi="Helvetica"/>
          <w:color w:val="4A4A4A"/>
          <w:sz w:val="27"/>
          <w:szCs w:val="27"/>
        </w:rPr>
        <w:t xml:space="preserve"> </w:t>
      </w:r>
      <w:proofErr w:type="spellStart"/>
      <w:r>
        <w:rPr>
          <w:rFonts w:ascii="Helvetica" w:hAnsi="Helvetica"/>
          <w:color w:val="4A4A4A"/>
          <w:sz w:val="27"/>
          <w:szCs w:val="27"/>
        </w:rPr>
        <w:t>of</w:t>
      </w:r>
      <w:proofErr w:type="spellEnd"/>
      <w:r>
        <w:rPr>
          <w:rFonts w:ascii="Helvetica" w:hAnsi="Helvetica"/>
          <w:color w:val="4A4A4A"/>
          <w:sz w:val="27"/>
          <w:szCs w:val="27"/>
        </w:rPr>
        <w:t xml:space="preserve"> </w:t>
      </w:r>
      <w:proofErr w:type="spellStart"/>
      <w:r>
        <w:rPr>
          <w:rFonts w:ascii="Helvetica" w:hAnsi="Helvetica"/>
          <w:color w:val="4A4A4A"/>
          <w:sz w:val="27"/>
          <w:szCs w:val="27"/>
        </w:rPr>
        <w:t>an</w:t>
      </w:r>
      <w:proofErr w:type="spellEnd"/>
      <w:r>
        <w:rPr>
          <w:rFonts w:ascii="Helvetica" w:hAnsi="Helvetica"/>
          <w:color w:val="4A4A4A"/>
          <w:sz w:val="27"/>
          <w:szCs w:val="27"/>
        </w:rPr>
        <w:t xml:space="preserve"> </w:t>
      </w:r>
      <w:proofErr w:type="spellStart"/>
      <w:r>
        <w:rPr>
          <w:rFonts w:ascii="Helvetica" w:hAnsi="Helvetica"/>
          <w:color w:val="4A4A4A"/>
          <w:sz w:val="27"/>
          <w:szCs w:val="27"/>
        </w:rPr>
        <w:t>electrical</w:t>
      </w:r>
      <w:proofErr w:type="spellEnd"/>
      <w:r>
        <w:rPr>
          <w:rFonts w:ascii="Helvetica" w:hAnsi="Helvetica"/>
          <w:color w:val="4A4A4A"/>
          <w:sz w:val="27"/>
          <w:szCs w:val="27"/>
        </w:rPr>
        <w:t xml:space="preserve"> DC </w:t>
      </w:r>
      <w:proofErr w:type="spellStart"/>
      <w:r>
        <w:rPr>
          <w:rFonts w:ascii="Helvetica" w:hAnsi="Helvetica"/>
          <w:color w:val="4A4A4A"/>
          <w:sz w:val="27"/>
          <w:szCs w:val="27"/>
        </w:rPr>
        <w:t>device</w:t>
      </w:r>
      <w:proofErr w:type="spellEnd"/>
      <w:r>
        <w:rPr>
          <w:rFonts w:ascii="Helvetica" w:hAnsi="Helvetica"/>
          <w:color w:val="4A4A4A"/>
          <w:sz w:val="27"/>
          <w:szCs w:val="27"/>
        </w:rPr>
        <w:t xml:space="preserve">. </w:t>
      </w:r>
      <w:proofErr w:type="spellStart"/>
      <w:r>
        <w:rPr>
          <w:rFonts w:ascii="Helvetica" w:hAnsi="Helvetica"/>
          <w:color w:val="4A4A4A"/>
          <w:sz w:val="27"/>
          <w:szCs w:val="27"/>
        </w:rPr>
        <w:t>The</w:t>
      </w:r>
      <w:proofErr w:type="spellEnd"/>
      <w:r>
        <w:rPr>
          <w:rFonts w:ascii="Helvetica" w:hAnsi="Helvetica"/>
          <w:color w:val="4A4A4A"/>
          <w:sz w:val="27"/>
          <w:szCs w:val="27"/>
        </w:rPr>
        <w:t xml:space="preserve"> </w:t>
      </w:r>
      <w:proofErr w:type="spellStart"/>
      <w:r>
        <w:rPr>
          <w:rFonts w:ascii="Helvetica" w:hAnsi="Helvetica"/>
          <w:color w:val="4A4A4A"/>
          <w:sz w:val="27"/>
          <w:szCs w:val="27"/>
        </w:rPr>
        <w:t>current</w:t>
      </w:r>
      <w:proofErr w:type="spellEnd"/>
      <w:r>
        <w:rPr>
          <w:rFonts w:ascii="Helvetica" w:hAnsi="Helvetica"/>
          <w:color w:val="4A4A4A"/>
          <w:sz w:val="27"/>
          <w:szCs w:val="27"/>
        </w:rPr>
        <w:t xml:space="preserve">, </w:t>
      </w:r>
      <w:proofErr w:type="spellStart"/>
      <w:r>
        <w:rPr>
          <w:rFonts w:ascii="Helvetica" w:hAnsi="Helvetica"/>
          <w:color w:val="4A4A4A"/>
          <w:sz w:val="27"/>
          <w:szCs w:val="27"/>
        </w:rPr>
        <w:t>voltage</w:t>
      </w:r>
      <w:proofErr w:type="spellEnd"/>
      <w:r>
        <w:rPr>
          <w:rFonts w:ascii="Helvetica" w:hAnsi="Helvetica"/>
          <w:color w:val="4A4A4A"/>
          <w:sz w:val="27"/>
          <w:szCs w:val="27"/>
        </w:rPr>
        <w:t xml:space="preserve"> </w:t>
      </w:r>
      <w:proofErr w:type="spellStart"/>
      <w:r>
        <w:rPr>
          <w:rFonts w:ascii="Helvetica" w:hAnsi="Helvetica"/>
          <w:color w:val="4A4A4A"/>
          <w:sz w:val="27"/>
          <w:szCs w:val="27"/>
        </w:rPr>
        <w:t>and</w:t>
      </w:r>
      <w:proofErr w:type="spellEnd"/>
      <w:r>
        <w:rPr>
          <w:rFonts w:ascii="Helvetica" w:hAnsi="Helvetica"/>
          <w:color w:val="4A4A4A"/>
          <w:sz w:val="27"/>
          <w:szCs w:val="27"/>
        </w:rPr>
        <w:t xml:space="preserve"> </w:t>
      </w:r>
      <w:proofErr w:type="spellStart"/>
      <w:r>
        <w:rPr>
          <w:rFonts w:ascii="Helvetica" w:hAnsi="Helvetica"/>
          <w:color w:val="4A4A4A"/>
          <w:sz w:val="27"/>
          <w:szCs w:val="27"/>
        </w:rPr>
        <w:t>power</w:t>
      </w:r>
      <w:proofErr w:type="spellEnd"/>
      <w:r>
        <w:rPr>
          <w:rFonts w:ascii="Helvetica" w:hAnsi="Helvetica"/>
          <w:color w:val="4A4A4A"/>
          <w:sz w:val="27"/>
          <w:szCs w:val="27"/>
        </w:rPr>
        <w:t xml:space="preserve"> </w:t>
      </w:r>
      <w:proofErr w:type="spellStart"/>
      <w:r>
        <w:rPr>
          <w:rFonts w:ascii="Helvetica" w:hAnsi="Helvetica"/>
          <w:color w:val="4A4A4A"/>
          <w:sz w:val="27"/>
          <w:szCs w:val="27"/>
        </w:rPr>
        <w:t>measurements</w:t>
      </w:r>
      <w:proofErr w:type="spellEnd"/>
      <w:r>
        <w:rPr>
          <w:rFonts w:ascii="Helvetica" w:hAnsi="Helvetica"/>
          <w:color w:val="4A4A4A"/>
          <w:sz w:val="27"/>
          <w:szCs w:val="27"/>
        </w:rPr>
        <w:t xml:space="preserve"> </w:t>
      </w:r>
      <w:proofErr w:type="spellStart"/>
      <w:r>
        <w:rPr>
          <w:rFonts w:ascii="Helvetica" w:hAnsi="Helvetica"/>
          <w:color w:val="4A4A4A"/>
          <w:sz w:val="27"/>
          <w:szCs w:val="27"/>
        </w:rPr>
        <w:t>are</w:t>
      </w:r>
      <w:proofErr w:type="spellEnd"/>
      <w:r>
        <w:rPr>
          <w:rFonts w:ascii="Helvetica" w:hAnsi="Helvetica"/>
          <w:color w:val="4A4A4A"/>
          <w:sz w:val="27"/>
          <w:szCs w:val="27"/>
        </w:rPr>
        <w:t xml:space="preserve"> </w:t>
      </w:r>
      <w:proofErr w:type="spellStart"/>
      <w:r>
        <w:rPr>
          <w:rFonts w:ascii="Helvetica" w:hAnsi="Helvetica"/>
          <w:color w:val="4A4A4A"/>
          <w:sz w:val="27"/>
          <w:szCs w:val="27"/>
        </w:rPr>
        <w:t>displayed</w:t>
      </w:r>
      <w:proofErr w:type="spellEnd"/>
      <w:r>
        <w:rPr>
          <w:rFonts w:ascii="Helvetica" w:hAnsi="Helvetica"/>
          <w:color w:val="4A4A4A"/>
          <w:sz w:val="27"/>
          <w:szCs w:val="27"/>
        </w:rPr>
        <w:t xml:space="preserve"> </w:t>
      </w:r>
      <w:proofErr w:type="spellStart"/>
      <w:r>
        <w:rPr>
          <w:rFonts w:ascii="Helvetica" w:hAnsi="Helvetica"/>
          <w:color w:val="4A4A4A"/>
          <w:sz w:val="27"/>
          <w:szCs w:val="27"/>
        </w:rPr>
        <w:t>on</w:t>
      </w:r>
      <w:proofErr w:type="spellEnd"/>
      <w:r>
        <w:rPr>
          <w:rFonts w:ascii="Helvetica" w:hAnsi="Helvetica"/>
          <w:color w:val="4A4A4A"/>
          <w:sz w:val="27"/>
          <w:szCs w:val="27"/>
        </w:rPr>
        <w:t xml:space="preserve"> </w:t>
      </w:r>
      <w:proofErr w:type="spellStart"/>
      <w:r>
        <w:rPr>
          <w:rFonts w:ascii="Helvetica" w:hAnsi="Helvetica"/>
          <w:color w:val="4A4A4A"/>
          <w:sz w:val="27"/>
          <w:szCs w:val="27"/>
        </w:rPr>
        <w:t>an</w:t>
      </w:r>
      <w:proofErr w:type="spellEnd"/>
      <w:r>
        <w:rPr>
          <w:rFonts w:ascii="Helvetica" w:hAnsi="Helvetica"/>
          <w:color w:val="4A4A4A"/>
          <w:sz w:val="27"/>
          <w:szCs w:val="27"/>
        </w:rPr>
        <w:t xml:space="preserve"> LCD </w:t>
      </w:r>
      <w:proofErr w:type="spellStart"/>
      <w:r>
        <w:rPr>
          <w:rFonts w:ascii="Helvetica" w:hAnsi="Helvetica"/>
          <w:color w:val="4A4A4A"/>
          <w:sz w:val="27"/>
          <w:szCs w:val="27"/>
        </w:rPr>
        <w:t>display</w:t>
      </w:r>
      <w:proofErr w:type="spellEnd"/>
      <w:r>
        <w:rPr>
          <w:rFonts w:ascii="Helvetica" w:hAnsi="Helvetica"/>
          <w:color w:val="4A4A4A"/>
          <w:sz w:val="27"/>
          <w:szCs w:val="27"/>
        </w:rPr>
        <w:t xml:space="preserve"> </w:t>
      </w:r>
      <w:proofErr w:type="spellStart"/>
      <w:r>
        <w:rPr>
          <w:rFonts w:ascii="Helvetica" w:hAnsi="Helvetica"/>
          <w:color w:val="4A4A4A"/>
          <w:sz w:val="27"/>
          <w:szCs w:val="27"/>
        </w:rPr>
        <w:t>and</w:t>
      </w:r>
      <w:proofErr w:type="spellEnd"/>
      <w:r>
        <w:rPr>
          <w:rFonts w:ascii="Helvetica" w:hAnsi="Helvetica"/>
          <w:color w:val="4A4A4A"/>
          <w:sz w:val="27"/>
          <w:szCs w:val="27"/>
        </w:rPr>
        <w:t xml:space="preserve"> </w:t>
      </w:r>
      <w:proofErr w:type="spellStart"/>
      <w:r>
        <w:rPr>
          <w:rFonts w:ascii="Helvetica" w:hAnsi="Helvetica"/>
          <w:color w:val="4A4A4A"/>
          <w:sz w:val="27"/>
          <w:szCs w:val="27"/>
        </w:rPr>
        <w:t>saved</w:t>
      </w:r>
      <w:proofErr w:type="spellEnd"/>
      <w:r>
        <w:rPr>
          <w:rFonts w:ascii="Helvetica" w:hAnsi="Helvetica"/>
          <w:color w:val="4A4A4A"/>
          <w:sz w:val="27"/>
          <w:szCs w:val="27"/>
        </w:rPr>
        <w:t xml:space="preserve"> </w:t>
      </w:r>
      <w:proofErr w:type="spellStart"/>
      <w:r>
        <w:rPr>
          <w:rFonts w:ascii="Helvetica" w:hAnsi="Helvetica"/>
          <w:color w:val="4A4A4A"/>
          <w:sz w:val="27"/>
          <w:szCs w:val="27"/>
        </w:rPr>
        <w:t>on</w:t>
      </w:r>
      <w:proofErr w:type="spellEnd"/>
      <w:r>
        <w:rPr>
          <w:rFonts w:ascii="Helvetica" w:hAnsi="Helvetica"/>
          <w:color w:val="4A4A4A"/>
          <w:sz w:val="27"/>
          <w:szCs w:val="27"/>
        </w:rPr>
        <w:t xml:space="preserve"> a </w:t>
      </w:r>
      <w:proofErr w:type="spellStart"/>
      <w:r>
        <w:rPr>
          <w:rFonts w:ascii="Helvetica" w:hAnsi="Helvetica"/>
          <w:color w:val="4A4A4A"/>
          <w:sz w:val="27"/>
          <w:szCs w:val="27"/>
        </w:rPr>
        <w:t>micro</w:t>
      </w:r>
      <w:proofErr w:type="spellEnd"/>
      <w:r>
        <w:rPr>
          <w:rFonts w:ascii="Helvetica" w:hAnsi="Helvetica"/>
          <w:color w:val="4A4A4A"/>
          <w:sz w:val="27"/>
          <w:szCs w:val="27"/>
        </w:rPr>
        <w:t xml:space="preserve"> SD </w:t>
      </w:r>
      <w:proofErr w:type="spellStart"/>
      <w:r>
        <w:rPr>
          <w:rFonts w:ascii="Helvetica" w:hAnsi="Helvetica"/>
          <w:color w:val="4A4A4A"/>
          <w:sz w:val="27"/>
          <w:szCs w:val="27"/>
        </w:rPr>
        <w:t>card</w:t>
      </w:r>
      <w:proofErr w:type="spellEnd"/>
      <w:r>
        <w:rPr>
          <w:rFonts w:ascii="Helvetica" w:hAnsi="Helvetica"/>
          <w:color w:val="4A4A4A"/>
          <w:sz w:val="27"/>
          <w:szCs w:val="27"/>
        </w:rPr>
        <w:t>.</w:t>
      </w:r>
    </w:p>
    <w:p w14:paraId="061AEA2F" w14:textId="77777777" w:rsidR="00934E41" w:rsidRDefault="00934E41" w:rsidP="00934E41">
      <w:pPr>
        <w:pStyle w:val="hckuitypographybodyl"/>
        <w:shd w:val="clear" w:color="auto" w:fill="FFFFFF"/>
        <w:spacing w:before="225" w:beforeAutospacing="0" w:after="150" w:afterAutospacing="0" w:line="390" w:lineRule="atLeast"/>
        <w:rPr>
          <w:rFonts w:ascii="Helvetica" w:hAnsi="Helvetica"/>
          <w:color w:val="4A4A4A"/>
          <w:sz w:val="27"/>
          <w:szCs w:val="27"/>
        </w:rPr>
      </w:pPr>
      <w:proofErr w:type="spellStart"/>
      <w:r>
        <w:rPr>
          <w:rFonts w:ascii="Helvetica" w:hAnsi="Helvetica"/>
          <w:color w:val="4A4A4A"/>
          <w:sz w:val="27"/>
          <w:szCs w:val="27"/>
        </w:rPr>
        <w:t>There</w:t>
      </w:r>
      <w:proofErr w:type="spellEnd"/>
      <w:r>
        <w:rPr>
          <w:rFonts w:ascii="Helvetica" w:hAnsi="Helvetica"/>
          <w:color w:val="4A4A4A"/>
          <w:sz w:val="27"/>
          <w:szCs w:val="27"/>
        </w:rPr>
        <w:t xml:space="preserve"> </w:t>
      </w:r>
      <w:proofErr w:type="spellStart"/>
      <w:r>
        <w:rPr>
          <w:rFonts w:ascii="Helvetica" w:hAnsi="Helvetica"/>
          <w:color w:val="4A4A4A"/>
          <w:sz w:val="27"/>
          <w:szCs w:val="27"/>
        </w:rPr>
        <w:t>are</w:t>
      </w:r>
      <w:proofErr w:type="spellEnd"/>
      <w:r>
        <w:rPr>
          <w:rFonts w:ascii="Helvetica" w:hAnsi="Helvetica"/>
          <w:color w:val="4A4A4A"/>
          <w:sz w:val="27"/>
          <w:szCs w:val="27"/>
        </w:rPr>
        <w:t xml:space="preserve"> </w:t>
      </w:r>
      <w:proofErr w:type="spellStart"/>
      <w:r>
        <w:rPr>
          <w:rFonts w:ascii="Helvetica" w:hAnsi="Helvetica"/>
          <w:color w:val="4A4A4A"/>
          <w:sz w:val="27"/>
          <w:szCs w:val="27"/>
        </w:rPr>
        <w:t>numerous</w:t>
      </w:r>
      <w:proofErr w:type="spellEnd"/>
      <w:r>
        <w:rPr>
          <w:rFonts w:ascii="Helvetica" w:hAnsi="Helvetica"/>
          <w:color w:val="4A4A4A"/>
          <w:sz w:val="27"/>
          <w:szCs w:val="27"/>
        </w:rPr>
        <w:t xml:space="preserve"> </w:t>
      </w:r>
      <w:proofErr w:type="spellStart"/>
      <w:r>
        <w:rPr>
          <w:rFonts w:ascii="Helvetica" w:hAnsi="Helvetica"/>
          <w:color w:val="4A4A4A"/>
          <w:sz w:val="27"/>
          <w:szCs w:val="27"/>
        </w:rPr>
        <w:t>possible</w:t>
      </w:r>
      <w:proofErr w:type="spellEnd"/>
      <w:r>
        <w:rPr>
          <w:rFonts w:ascii="Helvetica" w:hAnsi="Helvetica"/>
          <w:color w:val="4A4A4A"/>
          <w:sz w:val="27"/>
          <w:szCs w:val="27"/>
        </w:rPr>
        <w:t xml:space="preserve"> </w:t>
      </w:r>
      <w:proofErr w:type="spellStart"/>
      <w:r>
        <w:rPr>
          <w:rFonts w:ascii="Helvetica" w:hAnsi="Helvetica"/>
          <w:color w:val="4A4A4A"/>
          <w:sz w:val="27"/>
          <w:szCs w:val="27"/>
        </w:rPr>
        <w:t>applications</w:t>
      </w:r>
      <w:proofErr w:type="spellEnd"/>
      <w:r>
        <w:rPr>
          <w:rFonts w:ascii="Helvetica" w:hAnsi="Helvetica"/>
          <w:color w:val="4A4A4A"/>
          <w:sz w:val="27"/>
          <w:szCs w:val="27"/>
        </w:rPr>
        <w:t xml:space="preserve"> </w:t>
      </w:r>
      <w:proofErr w:type="spellStart"/>
      <w:r>
        <w:rPr>
          <w:rFonts w:ascii="Helvetica" w:hAnsi="Helvetica"/>
          <w:color w:val="4A4A4A"/>
          <w:sz w:val="27"/>
          <w:szCs w:val="27"/>
        </w:rPr>
        <w:t>for</w:t>
      </w:r>
      <w:proofErr w:type="spellEnd"/>
      <w:r>
        <w:rPr>
          <w:rFonts w:ascii="Helvetica" w:hAnsi="Helvetica"/>
          <w:color w:val="4A4A4A"/>
          <w:sz w:val="27"/>
          <w:szCs w:val="27"/>
        </w:rPr>
        <w:t xml:space="preserve"> </w:t>
      </w:r>
      <w:proofErr w:type="spellStart"/>
      <w:r>
        <w:rPr>
          <w:rFonts w:ascii="Helvetica" w:hAnsi="Helvetica"/>
          <w:color w:val="4A4A4A"/>
          <w:sz w:val="27"/>
          <w:szCs w:val="27"/>
        </w:rPr>
        <w:t>this</w:t>
      </w:r>
      <w:proofErr w:type="spellEnd"/>
      <w:r>
        <w:rPr>
          <w:rFonts w:ascii="Helvetica" w:hAnsi="Helvetica"/>
          <w:color w:val="4A4A4A"/>
          <w:sz w:val="27"/>
          <w:szCs w:val="27"/>
        </w:rPr>
        <w:t xml:space="preserve"> </w:t>
      </w:r>
      <w:proofErr w:type="spellStart"/>
      <w:r>
        <w:rPr>
          <w:rFonts w:ascii="Helvetica" w:hAnsi="Helvetica"/>
          <w:color w:val="4A4A4A"/>
          <w:sz w:val="27"/>
          <w:szCs w:val="27"/>
        </w:rPr>
        <w:t>monitoring</w:t>
      </w:r>
      <w:proofErr w:type="spellEnd"/>
      <w:r>
        <w:rPr>
          <w:rFonts w:ascii="Helvetica" w:hAnsi="Helvetica"/>
          <w:color w:val="4A4A4A"/>
          <w:sz w:val="27"/>
          <w:szCs w:val="27"/>
        </w:rPr>
        <w:t xml:space="preserve"> </w:t>
      </w:r>
      <w:proofErr w:type="spellStart"/>
      <w:r>
        <w:rPr>
          <w:rFonts w:ascii="Helvetica" w:hAnsi="Helvetica"/>
          <w:color w:val="4A4A4A"/>
          <w:sz w:val="27"/>
          <w:szCs w:val="27"/>
        </w:rPr>
        <w:t>tool</w:t>
      </w:r>
      <w:proofErr w:type="spellEnd"/>
      <w:r>
        <w:rPr>
          <w:rFonts w:ascii="Helvetica" w:hAnsi="Helvetica"/>
          <w:color w:val="4A4A4A"/>
          <w:sz w:val="27"/>
          <w:szCs w:val="27"/>
        </w:rPr>
        <w:t xml:space="preserve">: </w:t>
      </w:r>
      <w:proofErr w:type="spellStart"/>
      <w:r>
        <w:rPr>
          <w:rFonts w:ascii="Helvetica" w:hAnsi="Helvetica"/>
          <w:color w:val="4A4A4A"/>
          <w:sz w:val="27"/>
          <w:szCs w:val="27"/>
        </w:rPr>
        <w:t>battery-powered</w:t>
      </w:r>
      <w:proofErr w:type="spellEnd"/>
      <w:r>
        <w:rPr>
          <w:rFonts w:ascii="Helvetica" w:hAnsi="Helvetica"/>
          <w:color w:val="4A4A4A"/>
          <w:sz w:val="27"/>
          <w:szCs w:val="27"/>
        </w:rPr>
        <w:t xml:space="preserve"> </w:t>
      </w:r>
      <w:proofErr w:type="spellStart"/>
      <w:r>
        <w:rPr>
          <w:rFonts w:ascii="Helvetica" w:hAnsi="Helvetica"/>
          <w:color w:val="4A4A4A"/>
          <w:sz w:val="27"/>
          <w:szCs w:val="27"/>
        </w:rPr>
        <w:t>devices</w:t>
      </w:r>
      <w:proofErr w:type="spellEnd"/>
      <w:r>
        <w:rPr>
          <w:rFonts w:ascii="Helvetica" w:hAnsi="Helvetica"/>
          <w:color w:val="4A4A4A"/>
          <w:sz w:val="27"/>
          <w:szCs w:val="27"/>
        </w:rPr>
        <w:t xml:space="preserve"> </w:t>
      </w:r>
      <w:proofErr w:type="spellStart"/>
      <w:r>
        <w:rPr>
          <w:rFonts w:ascii="Helvetica" w:hAnsi="Helvetica"/>
          <w:color w:val="4A4A4A"/>
          <w:sz w:val="27"/>
          <w:szCs w:val="27"/>
        </w:rPr>
        <w:t>such</w:t>
      </w:r>
      <w:proofErr w:type="spellEnd"/>
      <w:r>
        <w:rPr>
          <w:rFonts w:ascii="Helvetica" w:hAnsi="Helvetica"/>
          <w:color w:val="4A4A4A"/>
          <w:sz w:val="27"/>
          <w:szCs w:val="27"/>
        </w:rPr>
        <w:t xml:space="preserve"> </w:t>
      </w:r>
      <w:proofErr w:type="spellStart"/>
      <w:r>
        <w:rPr>
          <w:rFonts w:ascii="Helvetica" w:hAnsi="Helvetica"/>
          <w:color w:val="4A4A4A"/>
          <w:sz w:val="27"/>
          <w:szCs w:val="27"/>
        </w:rPr>
        <w:t>as</w:t>
      </w:r>
      <w:proofErr w:type="spellEnd"/>
      <w:r>
        <w:rPr>
          <w:rFonts w:ascii="Helvetica" w:hAnsi="Helvetica"/>
          <w:color w:val="4A4A4A"/>
          <w:sz w:val="27"/>
          <w:szCs w:val="27"/>
        </w:rPr>
        <w:t xml:space="preserve"> </w:t>
      </w:r>
      <w:proofErr w:type="spellStart"/>
      <w:r>
        <w:rPr>
          <w:rFonts w:ascii="Helvetica" w:hAnsi="Helvetica"/>
          <w:color w:val="4A4A4A"/>
          <w:sz w:val="27"/>
          <w:szCs w:val="27"/>
        </w:rPr>
        <w:t>scooters</w:t>
      </w:r>
      <w:proofErr w:type="spellEnd"/>
      <w:r>
        <w:rPr>
          <w:rFonts w:ascii="Helvetica" w:hAnsi="Helvetica"/>
          <w:color w:val="4A4A4A"/>
          <w:sz w:val="27"/>
          <w:szCs w:val="27"/>
        </w:rPr>
        <w:t xml:space="preserve"> </w:t>
      </w:r>
      <w:proofErr w:type="spellStart"/>
      <w:r>
        <w:rPr>
          <w:rFonts w:ascii="Helvetica" w:hAnsi="Helvetica"/>
          <w:color w:val="4A4A4A"/>
          <w:sz w:val="27"/>
          <w:szCs w:val="27"/>
        </w:rPr>
        <w:t>or</w:t>
      </w:r>
      <w:proofErr w:type="spellEnd"/>
      <w:r>
        <w:rPr>
          <w:rFonts w:ascii="Helvetica" w:hAnsi="Helvetica"/>
          <w:color w:val="4A4A4A"/>
          <w:sz w:val="27"/>
          <w:szCs w:val="27"/>
        </w:rPr>
        <w:t xml:space="preserve"> </w:t>
      </w:r>
      <w:proofErr w:type="spellStart"/>
      <w:r>
        <w:rPr>
          <w:rFonts w:ascii="Helvetica" w:hAnsi="Helvetica"/>
          <w:color w:val="4A4A4A"/>
          <w:sz w:val="27"/>
          <w:szCs w:val="27"/>
        </w:rPr>
        <w:t>pedal-assisted</w:t>
      </w:r>
      <w:proofErr w:type="spellEnd"/>
      <w:r>
        <w:rPr>
          <w:rFonts w:ascii="Helvetica" w:hAnsi="Helvetica"/>
          <w:color w:val="4A4A4A"/>
          <w:sz w:val="27"/>
          <w:szCs w:val="27"/>
        </w:rPr>
        <w:t xml:space="preserve"> </w:t>
      </w:r>
      <w:proofErr w:type="spellStart"/>
      <w:r>
        <w:rPr>
          <w:rFonts w:ascii="Helvetica" w:hAnsi="Helvetica"/>
          <w:color w:val="4A4A4A"/>
          <w:sz w:val="27"/>
          <w:szCs w:val="27"/>
        </w:rPr>
        <w:t>bicycles</w:t>
      </w:r>
      <w:proofErr w:type="spellEnd"/>
      <w:r>
        <w:rPr>
          <w:rFonts w:ascii="Helvetica" w:hAnsi="Helvetica"/>
          <w:color w:val="4A4A4A"/>
          <w:sz w:val="27"/>
          <w:szCs w:val="27"/>
        </w:rPr>
        <w:t xml:space="preserve">, </w:t>
      </w:r>
      <w:proofErr w:type="spellStart"/>
      <w:r>
        <w:rPr>
          <w:rFonts w:ascii="Helvetica" w:hAnsi="Helvetica"/>
          <w:color w:val="4A4A4A"/>
          <w:sz w:val="27"/>
          <w:szCs w:val="27"/>
        </w:rPr>
        <w:t>photovoltaic</w:t>
      </w:r>
      <w:proofErr w:type="spellEnd"/>
      <w:r>
        <w:rPr>
          <w:rFonts w:ascii="Helvetica" w:hAnsi="Helvetica"/>
          <w:color w:val="4A4A4A"/>
          <w:sz w:val="27"/>
          <w:szCs w:val="27"/>
        </w:rPr>
        <w:t xml:space="preserve"> </w:t>
      </w:r>
      <w:proofErr w:type="spellStart"/>
      <w:r>
        <w:rPr>
          <w:rFonts w:ascii="Helvetica" w:hAnsi="Helvetica"/>
          <w:color w:val="4A4A4A"/>
          <w:sz w:val="27"/>
          <w:szCs w:val="27"/>
        </w:rPr>
        <w:t>panels</w:t>
      </w:r>
      <w:proofErr w:type="spellEnd"/>
      <w:r>
        <w:rPr>
          <w:rFonts w:ascii="Helvetica" w:hAnsi="Helvetica"/>
          <w:color w:val="4A4A4A"/>
          <w:sz w:val="27"/>
          <w:szCs w:val="27"/>
        </w:rPr>
        <w:t xml:space="preserve">, </w:t>
      </w:r>
      <w:proofErr w:type="spellStart"/>
      <w:r>
        <w:rPr>
          <w:rFonts w:ascii="Helvetica" w:hAnsi="Helvetica"/>
          <w:color w:val="4A4A4A"/>
          <w:sz w:val="27"/>
          <w:szCs w:val="27"/>
        </w:rPr>
        <w:t>etc</w:t>
      </w:r>
      <w:proofErr w:type="spellEnd"/>
      <w:r>
        <w:rPr>
          <w:rFonts w:ascii="Helvetica" w:hAnsi="Helvetica"/>
          <w:color w:val="4A4A4A"/>
          <w:sz w:val="27"/>
          <w:szCs w:val="27"/>
        </w:rPr>
        <w:t>.</w:t>
      </w:r>
    </w:p>
    <w:p w14:paraId="5196CBDD" w14:textId="77777777" w:rsidR="00934E41" w:rsidRDefault="00934E41" w:rsidP="00934E41">
      <w:pPr>
        <w:pStyle w:val="hckuitypographybodyl"/>
        <w:shd w:val="clear" w:color="auto" w:fill="FFFFFF"/>
        <w:spacing w:before="225" w:beforeAutospacing="0" w:after="150" w:afterAutospacing="0" w:line="390" w:lineRule="atLeast"/>
        <w:rPr>
          <w:rFonts w:ascii="Helvetica" w:hAnsi="Helvetica"/>
          <w:color w:val="4A4A4A"/>
          <w:sz w:val="27"/>
          <w:szCs w:val="27"/>
        </w:rPr>
      </w:pPr>
      <w:proofErr w:type="spellStart"/>
      <w:r>
        <w:rPr>
          <w:rFonts w:ascii="Helvetica" w:hAnsi="Helvetica"/>
          <w:color w:val="4A4A4A"/>
          <w:sz w:val="27"/>
          <w:szCs w:val="27"/>
        </w:rPr>
        <w:t>There</w:t>
      </w:r>
      <w:proofErr w:type="spellEnd"/>
      <w:r>
        <w:rPr>
          <w:rFonts w:ascii="Helvetica" w:hAnsi="Helvetica"/>
          <w:color w:val="4A4A4A"/>
          <w:sz w:val="27"/>
          <w:szCs w:val="27"/>
        </w:rPr>
        <w:t xml:space="preserve"> </w:t>
      </w:r>
      <w:proofErr w:type="spellStart"/>
      <w:r>
        <w:rPr>
          <w:rFonts w:ascii="Helvetica" w:hAnsi="Helvetica"/>
          <w:color w:val="4A4A4A"/>
          <w:sz w:val="27"/>
          <w:szCs w:val="27"/>
        </w:rPr>
        <w:t>are</w:t>
      </w:r>
      <w:proofErr w:type="spellEnd"/>
      <w:r>
        <w:rPr>
          <w:rFonts w:ascii="Helvetica" w:hAnsi="Helvetica"/>
          <w:color w:val="4A4A4A"/>
          <w:sz w:val="27"/>
          <w:szCs w:val="27"/>
        </w:rPr>
        <w:t xml:space="preserve"> </w:t>
      </w:r>
      <w:proofErr w:type="spellStart"/>
      <w:r>
        <w:rPr>
          <w:rFonts w:ascii="Helvetica" w:hAnsi="Helvetica"/>
          <w:color w:val="4A4A4A"/>
          <w:sz w:val="27"/>
          <w:szCs w:val="27"/>
        </w:rPr>
        <w:t>some</w:t>
      </w:r>
      <w:proofErr w:type="spellEnd"/>
      <w:r>
        <w:rPr>
          <w:rFonts w:ascii="Helvetica" w:hAnsi="Helvetica"/>
          <w:color w:val="4A4A4A"/>
          <w:sz w:val="27"/>
          <w:szCs w:val="27"/>
        </w:rPr>
        <w:t xml:space="preserve"> </w:t>
      </w:r>
      <w:proofErr w:type="spellStart"/>
      <w:r>
        <w:rPr>
          <w:rFonts w:ascii="Helvetica" w:hAnsi="Helvetica"/>
          <w:color w:val="4A4A4A"/>
          <w:sz w:val="27"/>
          <w:szCs w:val="27"/>
        </w:rPr>
        <w:t>libraries</w:t>
      </w:r>
      <w:proofErr w:type="spellEnd"/>
      <w:r>
        <w:rPr>
          <w:rFonts w:ascii="Helvetica" w:hAnsi="Helvetica"/>
          <w:color w:val="4A4A4A"/>
          <w:sz w:val="27"/>
          <w:szCs w:val="27"/>
        </w:rPr>
        <w:t xml:space="preserve"> </w:t>
      </w:r>
      <w:proofErr w:type="spellStart"/>
      <w:r>
        <w:rPr>
          <w:rFonts w:ascii="Helvetica" w:hAnsi="Helvetica"/>
          <w:color w:val="4A4A4A"/>
          <w:sz w:val="27"/>
          <w:szCs w:val="27"/>
        </w:rPr>
        <w:t>for</w:t>
      </w:r>
      <w:proofErr w:type="spellEnd"/>
      <w:r>
        <w:rPr>
          <w:rFonts w:ascii="Helvetica" w:hAnsi="Helvetica"/>
          <w:color w:val="4A4A4A"/>
          <w:sz w:val="27"/>
          <w:szCs w:val="27"/>
        </w:rPr>
        <w:t xml:space="preserve"> </w:t>
      </w:r>
      <w:proofErr w:type="spellStart"/>
      <w:r>
        <w:rPr>
          <w:rFonts w:ascii="Helvetica" w:hAnsi="Helvetica"/>
          <w:color w:val="4A4A4A"/>
          <w:sz w:val="27"/>
          <w:szCs w:val="27"/>
        </w:rPr>
        <w:t>the</w:t>
      </w:r>
      <w:proofErr w:type="spellEnd"/>
      <w:r>
        <w:rPr>
          <w:rFonts w:ascii="Helvetica" w:hAnsi="Helvetica"/>
          <w:color w:val="4A4A4A"/>
          <w:sz w:val="27"/>
          <w:szCs w:val="27"/>
        </w:rPr>
        <w:t xml:space="preserve"> INA226 </w:t>
      </w:r>
      <w:proofErr w:type="spellStart"/>
      <w:r>
        <w:rPr>
          <w:rFonts w:ascii="Helvetica" w:hAnsi="Helvetica"/>
          <w:color w:val="4A4A4A"/>
          <w:sz w:val="27"/>
          <w:szCs w:val="27"/>
        </w:rPr>
        <w:t>chip</w:t>
      </w:r>
      <w:proofErr w:type="spellEnd"/>
      <w:r>
        <w:rPr>
          <w:rFonts w:ascii="Helvetica" w:hAnsi="Helvetica"/>
          <w:color w:val="4A4A4A"/>
          <w:sz w:val="27"/>
          <w:szCs w:val="27"/>
        </w:rPr>
        <w:t xml:space="preserve">, I </w:t>
      </w:r>
      <w:proofErr w:type="spellStart"/>
      <w:r>
        <w:rPr>
          <w:rFonts w:ascii="Helvetica" w:hAnsi="Helvetica"/>
          <w:color w:val="4A4A4A"/>
          <w:sz w:val="27"/>
          <w:szCs w:val="27"/>
        </w:rPr>
        <w:t>used</w:t>
      </w:r>
      <w:proofErr w:type="spellEnd"/>
      <w:r>
        <w:rPr>
          <w:rFonts w:ascii="Helvetica" w:hAnsi="Helvetica"/>
          <w:color w:val="4A4A4A"/>
          <w:sz w:val="27"/>
          <w:szCs w:val="27"/>
        </w:rPr>
        <w:t xml:space="preserve"> </w:t>
      </w:r>
      <w:proofErr w:type="spellStart"/>
      <w:r>
        <w:rPr>
          <w:rFonts w:ascii="Helvetica" w:hAnsi="Helvetica"/>
          <w:color w:val="4A4A4A"/>
          <w:sz w:val="27"/>
          <w:szCs w:val="27"/>
        </w:rPr>
        <w:t>the</w:t>
      </w:r>
      <w:proofErr w:type="spellEnd"/>
      <w:r>
        <w:rPr>
          <w:rFonts w:ascii="Helvetica" w:hAnsi="Helvetica"/>
          <w:color w:val="4A4A4A"/>
          <w:sz w:val="27"/>
          <w:szCs w:val="27"/>
        </w:rPr>
        <w:t xml:space="preserve"> </w:t>
      </w:r>
      <w:proofErr w:type="spellStart"/>
      <w:r>
        <w:rPr>
          <w:rFonts w:ascii="Helvetica" w:hAnsi="Helvetica"/>
          <w:color w:val="4A4A4A"/>
          <w:sz w:val="27"/>
          <w:szCs w:val="27"/>
        </w:rPr>
        <w:t>Korneliusz</w:t>
      </w:r>
      <w:proofErr w:type="spellEnd"/>
      <w:r>
        <w:rPr>
          <w:rFonts w:ascii="Helvetica" w:hAnsi="Helvetica"/>
          <w:color w:val="4A4A4A"/>
          <w:sz w:val="27"/>
          <w:szCs w:val="27"/>
        </w:rPr>
        <w:t xml:space="preserve"> </w:t>
      </w:r>
      <w:proofErr w:type="spellStart"/>
      <w:r>
        <w:rPr>
          <w:rFonts w:ascii="Helvetica" w:hAnsi="Helvetica"/>
          <w:color w:val="4A4A4A"/>
          <w:sz w:val="27"/>
          <w:szCs w:val="27"/>
        </w:rPr>
        <w:t>Jarzebski</w:t>
      </w:r>
      <w:proofErr w:type="spellEnd"/>
      <w:r>
        <w:rPr>
          <w:rFonts w:ascii="Helvetica" w:hAnsi="Helvetica"/>
          <w:color w:val="4A4A4A"/>
          <w:sz w:val="27"/>
          <w:szCs w:val="27"/>
        </w:rPr>
        <w:t xml:space="preserve"> </w:t>
      </w:r>
      <w:proofErr w:type="spellStart"/>
      <w:r>
        <w:rPr>
          <w:rFonts w:ascii="Helvetica" w:hAnsi="Helvetica"/>
          <w:color w:val="4A4A4A"/>
          <w:sz w:val="27"/>
          <w:szCs w:val="27"/>
        </w:rPr>
        <w:t>library</w:t>
      </w:r>
      <w:proofErr w:type="spellEnd"/>
      <w:r>
        <w:rPr>
          <w:rFonts w:ascii="Helvetica" w:hAnsi="Helvetica"/>
          <w:color w:val="4A4A4A"/>
          <w:sz w:val="27"/>
          <w:szCs w:val="27"/>
        </w:rPr>
        <w:t xml:space="preserve"> </w:t>
      </w:r>
      <w:proofErr w:type="spellStart"/>
      <w:r>
        <w:rPr>
          <w:rFonts w:ascii="Helvetica" w:hAnsi="Helvetica"/>
          <w:color w:val="4A4A4A"/>
          <w:sz w:val="27"/>
          <w:szCs w:val="27"/>
        </w:rPr>
        <w:t>which</w:t>
      </w:r>
      <w:proofErr w:type="spellEnd"/>
      <w:r>
        <w:rPr>
          <w:rFonts w:ascii="Helvetica" w:hAnsi="Helvetica"/>
          <w:color w:val="4A4A4A"/>
          <w:sz w:val="27"/>
          <w:szCs w:val="27"/>
        </w:rPr>
        <w:t xml:space="preserve"> </w:t>
      </w:r>
      <w:proofErr w:type="spellStart"/>
      <w:r>
        <w:rPr>
          <w:rFonts w:ascii="Helvetica" w:hAnsi="Helvetica"/>
          <w:color w:val="4A4A4A"/>
          <w:sz w:val="27"/>
          <w:szCs w:val="27"/>
        </w:rPr>
        <w:t>seems</w:t>
      </w:r>
      <w:proofErr w:type="spellEnd"/>
      <w:r>
        <w:rPr>
          <w:rFonts w:ascii="Helvetica" w:hAnsi="Helvetica"/>
          <w:color w:val="4A4A4A"/>
          <w:sz w:val="27"/>
          <w:szCs w:val="27"/>
        </w:rPr>
        <w:t xml:space="preserve"> </w:t>
      </w:r>
      <w:proofErr w:type="spellStart"/>
      <w:r>
        <w:rPr>
          <w:rFonts w:ascii="Helvetica" w:hAnsi="Helvetica"/>
          <w:color w:val="4A4A4A"/>
          <w:sz w:val="27"/>
          <w:szCs w:val="27"/>
        </w:rPr>
        <w:t>to</w:t>
      </w:r>
      <w:proofErr w:type="spellEnd"/>
      <w:r>
        <w:rPr>
          <w:rFonts w:ascii="Helvetica" w:hAnsi="Helvetica"/>
          <w:color w:val="4A4A4A"/>
          <w:sz w:val="27"/>
          <w:szCs w:val="27"/>
        </w:rPr>
        <w:t xml:space="preserve"> </w:t>
      </w:r>
      <w:proofErr w:type="spellStart"/>
      <w:r>
        <w:rPr>
          <w:rFonts w:ascii="Helvetica" w:hAnsi="Helvetica"/>
          <w:color w:val="4A4A4A"/>
          <w:sz w:val="27"/>
          <w:szCs w:val="27"/>
        </w:rPr>
        <w:t>me</w:t>
      </w:r>
      <w:proofErr w:type="spellEnd"/>
      <w:r>
        <w:rPr>
          <w:rFonts w:ascii="Helvetica" w:hAnsi="Helvetica"/>
          <w:color w:val="4A4A4A"/>
          <w:sz w:val="27"/>
          <w:szCs w:val="27"/>
        </w:rPr>
        <w:t xml:space="preserve"> </w:t>
      </w:r>
      <w:proofErr w:type="spellStart"/>
      <w:r>
        <w:rPr>
          <w:rFonts w:ascii="Helvetica" w:hAnsi="Helvetica"/>
          <w:color w:val="4A4A4A"/>
          <w:sz w:val="27"/>
          <w:szCs w:val="27"/>
        </w:rPr>
        <w:t>quite</w:t>
      </w:r>
      <w:proofErr w:type="spellEnd"/>
      <w:r>
        <w:rPr>
          <w:rFonts w:ascii="Helvetica" w:hAnsi="Helvetica"/>
          <w:color w:val="4A4A4A"/>
          <w:sz w:val="27"/>
          <w:szCs w:val="27"/>
        </w:rPr>
        <w:t xml:space="preserve"> </w:t>
      </w:r>
      <w:proofErr w:type="spellStart"/>
      <w:r>
        <w:rPr>
          <w:rFonts w:ascii="Helvetica" w:hAnsi="Helvetica"/>
          <w:color w:val="4A4A4A"/>
          <w:sz w:val="27"/>
          <w:szCs w:val="27"/>
        </w:rPr>
        <w:t>complete</w:t>
      </w:r>
      <w:proofErr w:type="spellEnd"/>
      <w:r>
        <w:rPr>
          <w:rFonts w:ascii="Helvetica" w:hAnsi="Helvetica"/>
          <w:color w:val="4A4A4A"/>
          <w:sz w:val="27"/>
          <w:szCs w:val="27"/>
        </w:rPr>
        <w:t xml:space="preserve"> </w:t>
      </w:r>
      <w:proofErr w:type="spellStart"/>
      <w:r>
        <w:rPr>
          <w:rFonts w:ascii="Helvetica" w:hAnsi="Helvetica"/>
          <w:color w:val="4A4A4A"/>
          <w:sz w:val="27"/>
          <w:szCs w:val="27"/>
        </w:rPr>
        <w:t>although</w:t>
      </w:r>
      <w:proofErr w:type="spellEnd"/>
      <w:r>
        <w:rPr>
          <w:rFonts w:ascii="Helvetica" w:hAnsi="Helvetica"/>
          <w:color w:val="4A4A4A"/>
          <w:sz w:val="27"/>
          <w:szCs w:val="27"/>
        </w:rPr>
        <w:t xml:space="preserve"> I </w:t>
      </w:r>
      <w:proofErr w:type="spellStart"/>
      <w:r>
        <w:rPr>
          <w:rFonts w:ascii="Helvetica" w:hAnsi="Helvetica"/>
          <w:color w:val="4A4A4A"/>
          <w:sz w:val="27"/>
          <w:szCs w:val="27"/>
        </w:rPr>
        <w:t>had</w:t>
      </w:r>
      <w:proofErr w:type="spellEnd"/>
      <w:r>
        <w:rPr>
          <w:rFonts w:ascii="Helvetica" w:hAnsi="Helvetica"/>
          <w:color w:val="4A4A4A"/>
          <w:sz w:val="27"/>
          <w:szCs w:val="27"/>
        </w:rPr>
        <w:t xml:space="preserve"> </w:t>
      </w:r>
      <w:proofErr w:type="spellStart"/>
      <w:r>
        <w:rPr>
          <w:rFonts w:ascii="Helvetica" w:hAnsi="Helvetica"/>
          <w:color w:val="4A4A4A"/>
          <w:sz w:val="27"/>
          <w:szCs w:val="27"/>
        </w:rPr>
        <w:t>to</w:t>
      </w:r>
      <w:proofErr w:type="spellEnd"/>
      <w:r>
        <w:rPr>
          <w:rFonts w:ascii="Helvetica" w:hAnsi="Helvetica"/>
          <w:color w:val="4A4A4A"/>
          <w:sz w:val="27"/>
          <w:szCs w:val="27"/>
        </w:rPr>
        <w:t xml:space="preserve"> </w:t>
      </w:r>
      <w:proofErr w:type="spellStart"/>
      <w:r>
        <w:rPr>
          <w:rFonts w:ascii="Helvetica" w:hAnsi="Helvetica"/>
          <w:color w:val="4A4A4A"/>
          <w:sz w:val="27"/>
          <w:szCs w:val="27"/>
        </w:rPr>
        <w:t>modify</w:t>
      </w:r>
      <w:proofErr w:type="spellEnd"/>
      <w:r>
        <w:rPr>
          <w:rFonts w:ascii="Helvetica" w:hAnsi="Helvetica"/>
          <w:color w:val="4A4A4A"/>
          <w:sz w:val="27"/>
          <w:szCs w:val="27"/>
        </w:rPr>
        <w:t xml:space="preserve"> a </w:t>
      </w:r>
      <w:proofErr w:type="spellStart"/>
      <w:r>
        <w:rPr>
          <w:rFonts w:ascii="Helvetica" w:hAnsi="Helvetica"/>
          <w:color w:val="4A4A4A"/>
          <w:sz w:val="27"/>
          <w:szCs w:val="27"/>
        </w:rPr>
        <w:t>couple</w:t>
      </w:r>
      <w:proofErr w:type="spellEnd"/>
      <w:r>
        <w:rPr>
          <w:rFonts w:ascii="Helvetica" w:hAnsi="Helvetica"/>
          <w:color w:val="4A4A4A"/>
          <w:sz w:val="27"/>
          <w:szCs w:val="27"/>
        </w:rPr>
        <w:t xml:space="preserve"> </w:t>
      </w:r>
      <w:proofErr w:type="spellStart"/>
      <w:r>
        <w:rPr>
          <w:rFonts w:ascii="Helvetica" w:hAnsi="Helvetica"/>
          <w:color w:val="4A4A4A"/>
          <w:sz w:val="27"/>
          <w:szCs w:val="27"/>
        </w:rPr>
        <w:t>of</w:t>
      </w:r>
      <w:proofErr w:type="spellEnd"/>
      <w:r>
        <w:rPr>
          <w:rFonts w:ascii="Helvetica" w:hAnsi="Helvetica"/>
          <w:color w:val="4A4A4A"/>
          <w:sz w:val="27"/>
          <w:szCs w:val="27"/>
        </w:rPr>
        <w:t xml:space="preserve"> </w:t>
      </w:r>
      <w:proofErr w:type="spellStart"/>
      <w:r>
        <w:rPr>
          <w:rFonts w:ascii="Helvetica" w:hAnsi="Helvetica"/>
          <w:color w:val="4A4A4A"/>
          <w:sz w:val="27"/>
          <w:szCs w:val="27"/>
        </w:rPr>
        <w:t>functions</w:t>
      </w:r>
      <w:proofErr w:type="spellEnd"/>
      <w:r>
        <w:rPr>
          <w:rFonts w:ascii="Helvetica" w:hAnsi="Helvetica"/>
          <w:color w:val="4A4A4A"/>
          <w:sz w:val="27"/>
          <w:szCs w:val="27"/>
        </w:rPr>
        <w:t xml:space="preserve"> </w:t>
      </w:r>
      <w:proofErr w:type="spellStart"/>
      <w:r>
        <w:rPr>
          <w:rFonts w:ascii="Helvetica" w:hAnsi="Helvetica"/>
          <w:color w:val="4A4A4A"/>
          <w:sz w:val="27"/>
          <w:szCs w:val="27"/>
        </w:rPr>
        <w:t>because</w:t>
      </w:r>
      <w:proofErr w:type="spellEnd"/>
      <w:r>
        <w:rPr>
          <w:rFonts w:ascii="Helvetica" w:hAnsi="Helvetica"/>
          <w:color w:val="4A4A4A"/>
          <w:sz w:val="27"/>
          <w:szCs w:val="27"/>
        </w:rPr>
        <w:t xml:space="preserve"> </w:t>
      </w:r>
      <w:proofErr w:type="spellStart"/>
      <w:r>
        <w:rPr>
          <w:rFonts w:ascii="Helvetica" w:hAnsi="Helvetica"/>
          <w:color w:val="4A4A4A"/>
          <w:sz w:val="27"/>
          <w:szCs w:val="27"/>
        </w:rPr>
        <w:t>they</w:t>
      </w:r>
      <w:proofErr w:type="spellEnd"/>
      <w:r>
        <w:rPr>
          <w:rFonts w:ascii="Helvetica" w:hAnsi="Helvetica"/>
          <w:color w:val="4A4A4A"/>
          <w:sz w:val="27"/>
          <w:szCs w:val="27"/>
        </w:rPr>
        <w:t xml:space="preserve"> </w:t>
      </w:r>
      <w:proofErr w:type="spellStart"/>
      <w:r>
        <w:rPr>
          <w:rFonts w:ascii="Helvetica" w:hAnsi="Helvetica"/>
          <w:color w:val="4A4A4A"/>
          <w:sz w:val="27"/>
          <w:szCs w:val="27"/>
        </w:rPr>
        <w:t>led</w:t>
      </w:r>
      <w:proofErr w:type="spellEnd"/>
      <w:r>
        <w:rPr>
          <w:rFonts w:ascii="Helvetica" w:hAnsi="Helvetica"/>
          <w:color w:val="4A4A4A"/>
          <w:sz w:val="27"/>
          <w:szCs w:val="27"/>
        </w:rPr>
        <w:t xml:space="preserve"> </w:t>
      </w:r>
      <w:proofErr w:type="spellStart"/>
      <w:r>
        <w:rPr>
          <w:rFonts w:ascii="Helvetica" w:hAnsi="Helvetica"/>
          <w:color w:val="4A4A4A"/>
          <w:sz w:val="27"/>
          <w:szCs w:val="27"/>
        </w:rPr>
        <w:t>to</w:t>
      </w:r>
      <w:proofErr w:type="spellEnd"/>
      <w:r>
        <w:rPr>
          <w:rFonts w:ascii="Helvetica" w:hAnsi="Helvetica"/>
          <w:color w:val="4A4A4A"/>
          <w:sz w:val="27"/>
          <w:szCs w:val="27"/>
        </w:rPr>
        <w:t xml:space="preserve"> </w:t>
      </w:r>
      <w:proofErr w:type="spellStart"/>
      <w:r>
        <w:rPr>
          <w:rFonts w:ascii="Helvetica" w:hAnsi="Helvetica"/>
          <w:color w:val="4A4A4A"/>
          <w:sz w:val="27"/>
          <w:szCs w:val="27"/>
        </w:rPr>
        <w:t>wrong</w:t>
      </w:r>
      <w:proofErr w:type="spellEnd"/>
      <w:r>
        <w:rPr>
          <w:rFonts w:ascii="Helvetica" w:hAnsi="Helvetica"/>
          <w:color w:val="4A4A4A"/>
          <w:sz w:val="27"/>
          <w:szCs w:val="27"/>
        </w:rPr>
        <w:t xml:space="preserve"> </w:t>
      </w:r>
      <w:proofErr w:type="spellStart"/>
      <w:r>
        <w:rPr>
          <w:rFonts w:ascii="Helvetica" w:hAnsi="Helvetica"/>
          <w:color w:val="4A4A4A"/>
          <w:sz w:val="27"/>
          <w:szCs w:val="27"/>
        </w:rPr>
        <w:t>results</w:t>
      </w:r>
      <w:proofErr w:type="spellEnd"/>
      <w:r>
        <w:rPr>
          <w:rFonts w:ascii="Helvetica" w:hAnsi="Helvetica"/>
          <w:color w:val="4A4A4A"/>
          <w:sz w:val="27"/>
          <w:szCs w:val="27"/>
        </w:rPr>
        <w:t>.</w:t>
      </w:r>
    </w:p>
    <w:p w14:paraId="2117BF5E" w14:textId="77777777" w:rsidR="00934E41" w:rsidRDefault="00934E41" w:rsidP="00934E41">
      <w:pPr>
        <w:pStyle w:val="hckuitypographybodyl"/>
        <w:shd w:val="clear" w:color="auto" w:fill="FFFFFF"/>
        <w:spacing w:before="225" w:beforeAutospacing="0" w:after="150" w:afterAutospacing="0" w:line="390" w:lineRule="atLeast"/>
        <w:rPr>
          <w:rFonts w:ascii="Helvetica" w:hAnsi="Helvetica"/>
          <w:color w:val="4A4A4A"/>
          <w:sz w:val="27"/>
          <w:szCs w:val="27"/>
        </w:rPr>
      </w:pPr>
      <w:r>
        <w:rPr>
          <w:rFonts w:ascii="Helvetica" w:hAnsi="Helvetica"/>
          <w:color w:val="4A4A4A"/>
          <w:sz w:val="27"/>
          <w:szCs w:val="27"/>
        </w:rPr>
        <w:lastRenderedPageBreak/>
        <w:t xml:space="preserve">A </w:t>
      </w:r>
      <w:proofErr w:type="spellStart"/>
      <w:r>
        <w:rPr>
          <w:rFonts w:ascii="Helvetica" w:hAnsi="Helvetica"/>
          <w:color w:val="4A4A4A"/>
          <w:sz w:val="27"/>
          <w:szCs w:val="27"/>
        </w:rPr>
        <w:t>complete</w:t>
      </w:r>
      <w:proofErr w:type="spellEnd"/>
      <w:r>
        <w:rPr>
          <w:rFonts w:ascii="Helvetica" w:hAnsi="Helvetica"/>
          <w:color w:val="4A4A4A"/>
          <w:sz w:val="27"/>
          <w:szCs w:val="27"/>
        </w:rPr>
        <w:t xml:space="preserve"> </w:t>
      </w:r>
      <w:proofErr w:type="spellStart"/>
      <w:r>
        <w:rPr>
          <w:rFonts w:ascii="Helvetica" w:hAnsi="Helvetica"/>
          <w:color w:val="4A4A4A"/>
          <w:sz w:val="27"/>
          <w:szCs w:val="27"/>
        </w:rPr>
        <w:t>and</w:t>
      </w:r>
      <w:proofErr w:type="spellEnd"/>
      <w:r>
        <w:rPr>
          <w:rFonts w:ascii="Helvetica" w:hAnsi="Helvetica"/>
          <w:color w:val="4A4A4A"/>
          <w:sz w:val="27"/>
          <w:szCs w:val="27"/>
        </w:rPr>
        <w:t xml:space="preserve"> </w:t>
      </w:r>
      <w:proofErr w:type="spellStart"/>
      <w:r>
        <w:rPr>
          <w:rFonts w:ascii="Helvetica" w:hAnsi="Helvetica"/>
          <w:color w:val="4A4A4A"/>
          <w:sz w:val="27"/>
          <w:szCs w:val="27"/>
        </w:rPr>
        <w:t>detailed</w:t>
      </w:r>
      <w:proofErr w:type="spellEnd"/>
      <w:r>
        <w:rPr>
          <w:rFonts w:ascii="Helvetica" w:hAnsi="Helvetica"/>
          <w:color w:val="4A4A4A"/>
          <w:sz w:val="27"/>
          <w:szCs w:val="27"/>
        </w:rPr>
        <w:t xml:space="preserve"> </w:t>
      </w:r>
      <w:proofErr w:type="spellStart"/>
      <w:r>
        <w:rPr>
          <w:rFonts w:ascii="Helvetica" w:hAnsi="Helvetica"/>
          <w:color w:val="4A4A4A"/>
          <w:sz w:val="27"/>
          <w:szCs w:val="27"/>
        </w:rPr>
        <w:t>description</w:t>
      </w:r>
      <w:proofErr w:type="spellEnd"/>
      <w:r>
        <w:rPr>
          <w:rFonts w:ascii="Helvetica" w:hAnsi="Helvetica"/>
          <w:color w:val="4A4A4A"/>
          <w:sz w:val="27"/>
          <w:szCs w:val="27"/>
        </w:rPr>
        <w:t xml:space="preserve"> </w:t>
      </w:r>
      <w:proofErr w:type="spellStart"/>
      <w:r>
        <w:rPr>
          <w:rFonts w:ascii="Helvetica" w:hAnsi="Helvetica"/>
          <w:color w:val="4A4A4A"/>
          <w:sz w:val="27"/>
          <w:szCs w:val="27"/>
        </w:rPr>
        <w:t>of</w:t>
      </w:r>
      <w:proofErr w:type="spellEnd"/>
      <w:r>
        <w:rPr>
          <w:rFonts w:ascii="Helvetica" w:hAnsi="Helvetica"/>
          <w:color w:val="4A4A4A"/>
          <w:sz w:val="27"/>
          <w:szCs w:val="27"/>
        </w:rPr>
        <w:t xml:space="preserve"> </w:t>
      </w:r>
      <w:proofErr w:type="spellStart"/>
      <w:r>
        <w:rPr>
          <w:rFonts w:ascii="Helvetica" w:hAnsi="Helvetica"/>
          <w:color w:val="4A4A4A"/>
          <w:sz w:val="27"/>
          <w:szCs w:val="27"/>
        </w:rPr>
        <w:t>this</w:t>
      </w:r>
      <w:proofErr w:type="spellEnd"/>
      <w:r>
        <w:rPr>
          <w:rFonts w:ascii="Helvetica" w:hAnsi="Helvetica"/>
          <w:color w:val="4A4A4A"/>
          <w:sz w:val="27"/>
          <w:szCs w:val="27"/>
        </w:rPr>
        <w:t xml:space="preserve"> </w:t>
      </w:r>
      <w:proofErr w:type="spellStart"/>
      <w:r>
        <w:rPr>
          <w:rFonts w:ascii="Helvetica" w:hAnsi="Helvetica"/>
          <w:color w:val="4A4A4A"/>
          <w:sz w:val="27"/>
          <w:szCs w:val="27"/>
        </w:rPr>
        <w:t>project</w:t>
      </w:r>
      <w:proofErr w:type="spellEnd"/>
      <w:r>
        <w:rPr>
          <w:rFonts w:ascii="Helvetica" w:hAnsi="Helvetica"/>
          <w:color w:val="4A4A4A"/>
          <w:sz w:val="27"/>
          <w:szCs w:val="27"/>
        </w:rPr>
        <w:t xml:space="preserve"> </w:t>
      </w:r>
      <w:proofErr w:type="spellStart"/>
      <w:r>
        <w:rPr>
          <w:rFonts w:ascii="Helvetica" w:hAnsi="Helvetica"/>
          <w:color w:val="4A4A4A"/>
          <w:sz w:val="27"/>
          <w:szCs w:val="27"/>
        </w:rPr>
        <w:t>and</w:t>
      </w:r>
      <w:proofErr w:type="spellEnd"/>
      <w:r>
        <w:rPr>
          <w:rFonts w:ascii="Helvetica" w:hAnsi="Helvetica"/>
          <w:color w:val="4A4A4A"/>
          <w:sz w:val="27"/>
          <w:szCs w:val="27"/>
        </w:rPr>
        <w:t xml:space="preserve"> </w:t>
      </w:r>
      <w:proofErr w:type="spellStart"/>
      <w:r>
        <w:rPr>
          <w:rFonts w:ascii="Helvetica" w:hAnsi="Helvetica"/>
          <w:color w:val="4A4A4A"/>
          <w:sz w:val="27"/>
          <w:szCs w:val="27"/>
        </w:rPr>
        <w:t>modified</w:t>
      </w:r>
      <w:proofErr w:type="spellEnd"/>
      <w:r>
        <w:rPr>
          <w:rFonts w:ascii="Helvetica" w:hAnsi="Helvetica"/>
          <w:color w:val="4A4A4A"/>
          <w:sz w:val="27"/>
          <w:szCs w:val="27"/>
        </w:rPr>
        <w:t xml:space="preserve"> </w:t>
      </w:r>
      <w:proofErr w:type="spellStart"/>
      <w:r>
        <w:rPr>
          <w:rFonts w:ascii="Helvetica" w:hAnsi="Helvetica"/>
          <w:color w:val="4A4A4A"/>
          <w:sz w:val="27"/>
          <w:szCs w:val="27"/>
        </w:rPr>
        <w:t>library</w:t>
      </w:r>
      <w:proofErr w:type="spellEnd"/>
      <w:r>
        <w:rPr>
          <w:rFonts w:ascii="Helvetica" w:hAnsi="Helvetica"/>
          <w:color w:val="4A4A4A"/>
          <w:sz w:val="27"/>
          <w:szCs w:val="27"/>
        </w:rPr>
        <w:t xml:space="preserve"> </w:t>
      </w:r>
      <w:proofErr w:type="spellStart"/>
      <w:r>
        <w:rPr>
          <w:rFonts w:ascii="Helvetica" w:hAnsi="Helvetica"/>
          <w:color w:val="4A4A4A"/>
          <w:sz w:val="27"/>
          <w:szCs w:val="27"/>
        </w:rPr>
        <w:t>functions</w:t>
      </w:r>
      <w:proofErr w:type="spellEnd"/>
      <w:r>
        <w:rPr>
          <w:rFonts w:ascii="Helvetica" w:hAnsi="Helvetica"/>
          <w:color w:val="4A4A4A"/>
          <w:sz w:val="27"/>
          <w:szCs w:val="27"/>
        </w:rPr>
        <w:t xml:space="preserve"> </w:t>
      </w:r>
      <w:proofErr w:type="spellStart"/>
      <w:r>
        <w:rPr>
          <w:rFonts w:ascii="Helvetica" w:hAnsi="Helvetica"/>
          <w:color w:val="4A4A4A"/>
          <w:sz w:val="27"/>
          <w:szCs w:val="27"/>
        </w:rPr>
        <w:t>can</w:t>
      </w:r>
      <w:proofErr w:type="spellEnd"/>
      <w:r>
        <w:rPr>
          <w:rFonts w:ascii="Helvetica" w:hAnsi="Helvetica"/>
          <w:color w:val="4A4A4A"/>
          <w:sz w:val="27"/>
          <w:szCs w:val="27"/>
        </w:rPr>
        <w:t xml:space="preserve"> </w:t>
      </w:r>
      <w:proofErr w:type="spellStart"/>
      <w:r>
        <w:rPr>
          <w:rFonts w:ascii="Helvetica" w:hAnsi="Helvetica"/>
          <w:color w:val="4A4A4A"/>
          <w:sz w:val="27"/>
          <w:szCs w:val="27"/>
        </w:rPr>
        <w:t>be</w:t>
      </w:r>
      <w:proofErr w:type="spellEnd"/>
      <w:r>
        <w:rPr>
          <w:rFonts w:ascii="Helvetica" w:hAnsi="Helvetica"/>
          <w:color w:val="4A4A4A"/>
          <w:sz w:val="27"/>
          <w:szCs w:val="27"/>
        </w:rPr>
        <w:t xml:space="preserve"> </w:t>
      </w:r>
      <w:proofErr w:type="spellStart"/>
      <w:r>
        <w:rPr>
          <w:rFonts w:ascii="Helvetica" w:hAnsi="Helvetica"/>
          <w:color w:val="4A4A4A"/>
          <w:sz w:val="27"/>
          <w:szCs w:val="27"/>
        </w:rPr>
        <w:t>found</w:t>
      </w:r>
      <w:proofErr w:type="spellEnd"/>
      <w:r>
        <w:rPr>
          <w:rFonts w:ascii="Helvetica" w:hAnsi="Helvetica"/>
          <w:color w:val="4A4A4A"/>
          <w:sz w:val="27"/>
          <w:szCs w:val="27"/>
        </w:rPr>
        <w:t xml:space="preserve"> </w:t>
      </w:r>
      <w:proofErr w:type="spellStart"/>
      <w:r>
        <w:rPr>
          <w:rFonts w:ascii="Helvetica" w:hAnsi="Helvetica"/>
          <w:color w:val="4A4A4A"/>
          <w:sz w:val="27"/>
          <w:szCs w:val="27"/>
        </w:rPr>
        <w:t>on</w:t>
      </w:r>
      <w:proofErr w:type="spellEnd"/>
      <w:r>
        <w:rPr>
          <w:rFonts w:ascii="Helvetica" w:hAnsi="Helvetica"/>
          <w:color w:val="4A4A4A"/>
          <w:sz w:val="27"/>
          <w:szCs w:val="27"/>
        </w:rPr>
        <w:t xml:space="preserve"> </w:t>
      </w:r>
      <w:proofErr w:type="spellStart"/>
      <w:r>
        <w:rPr>
          <w:rFonts w:ascii="Helvetica" w:hAnsi="Helvetica"/>
          <w:color w:val="4A4A4A"/>
          <w:sz w:val="27"/>
          <w:szCs w:val="27"/>
        </w:rPr>
        <w:t>my</w:t>
      </w:r>
      <w:proofErr w:type="spellEnd"/>
      <w:r>
        <w:rPr>
          <w:rFonts w:ascii="Helvetica" w:hAnsi="Helvetica"/>
          <w:color w:val="4A4A4A"/>
          <w:sz w:val="27"/>
          <w:szCs w:val="27"/>
        </w:rPr>
        <w:t xml:space="preserve"> </w:t>
      </w:r>
      <w:proofErr w:type="spellStart"/>
      <w:r>
        <w:rPr>
          <w:rFonts w:ascii="Helvetica" w:hAnsi="Helvetica"/>
          <w:color w:val="4A4A4A"/>
          <w:sz w:val="27"/>
          <w:szCs w:val="27"/>
        </w:rPr>
        <w:t>blog</w:t>
      </w:r>
      <w:proofErr w:type="spellEnd"/>
      <w:r>
        <w:rPr>
          <w:rFonts w:ascii="Helvetica" w:hAnsi="Helvetica"/>
          <w:color w:val="4A4A4A"/>
          <w:sz w:val="27"/>
          <w:szCs w:val="27"/>
        </w:rPr>
        <w:t>: </w:t>
      </w:r>
      <w:hyperlink r:id="rId74" w:history="1">
        <w:r>
          <w:rPr>
            <w:rStyle w:val="Hyperlink"/>
            <w:rFonts w:ascii="Helvetica" w:hAnsi="Helvetica"/>
            <w:color w:val="2E9FE6"/>
            <w:sz w:val="27"/>
            <w:szCs w:val="27"/>
          </w:rPr>
          <w:t>http://ardupiclab.blogspot.it/.</w:t>
        </w:r>
      </w:hyperlink>
    </w:p>
    <w:p w14:paraId="27154A13" w14:textId="77777777" w:rsidR="00934E41" w:rsidRDefault="00934E41" w:rsidP="00934E41">
      <w:pPr>
        <w:pStyle w:val="Heading2"/>
        <w:shd w:val="clear" w:color="auto" w:fill="FFFFFF"/>
        <w:spacing w:before="0" w:line="660" w:lineRule="atLeast"/>
        <w:rPr>
          <w:rFonts w:ascii="inherit" w:hAnsi="inherit"/>
          <w:color w:val="111111"/>
          <w:sz w:val="51"/>
          <w:szCs w:val="51"/>
        </w:rPr>
      </w:pPr>
      <w:proofErr w:type="spellStart"/>
      <w:r>
        <w:rPr>
          <w:rFonts w:ascii="inherit" w:hAnsi="inherit"/>
          <w:color w:val="111111"/>
          <w:sz w:val="51"/>
          <w:szCs w:val="51"/>
        </w:rPr>
        <w:t>Schematics</w:t>
      </w:r>
      <w:proofErr w:type="spellEnd"/>
    </w:p>
    <w:p w14:paraId="76C774F8" w14:textId="77777777" w:rsidR="00934E41" w:rsidRDefault="00934E41" w:rsidP="00934E41">
      <w:pPr>
        <w:pStyle w:val="Heading3"/>
        <w:shd w:val="clear" w:color="auto" w:fill="FFFFFF"/>
        <w:spacing w:before="0" w:beforeAutospacing="0" w:after="0" w:afterAutospacing="0" w:line="480" w:lineRule="atLeast"/>
        <w:rPr>
          <w:rFonts w:ascii="inherit" w:hAnsi="inherit"/>
          <w:color w:val="111111"/>
          <w:sz w:val="36"/>
          <w:szCs w:val="36"/>
        </w:rPr>
      </w:pPr>
      <w:r>
        <w:rPr>
          <w:rFonts w:ascii="inherit" w:hAnsi="inherit"/>
          <w:color w:val="111111"/>
          <w:sz w:val="36"/>
          <w:szCs w:val="36"/>
        </w:rPr>
        <w:t>arduina226_natguBmVWY.jpg</w:t>
      </w:r>
    </w:p>
    <w:p w14:paraId="5CDF4587" w14:textId="5B396BF5" w:rsidR="00934E41" w:rsidRDefault="00934E41" w:rsidP="00934E41">
      <w:pPr>
        <w:shd w:val="clear" w:color="auto" w:fill="FFFFFF"/>
        <w:jc w:val="center"/>
        <w:rPr>
          <w:rFonts w:ascii="Helvetica" w:hAnsi="Helvetica"/>
          <w:color w:val="4D4D4D"/>
          <w:sz w:val="27"/>
          <w:szCs w:val="27"/>
        </w:rPr>
      </w:pPr>
      <w:r>
        <w:rPr>
          <w:rFonts w:ascii="Helvetica" w:hAnsi="Helvetica"/>
          <w:noProof/>
          <w:color w:val="4D4D4D"/>
          <w:sz w:val="27"/>
          <w:szCs w:val="27"/>
        </w:rPr>
        <w:drawing>
          <wp:inline distT="0" distB="0" distL="0" distR="0" wp14:anchorId="4209BA37" wp14:editId="7E3BE7D2">
            <wp:extent cx="6120765" cy="6104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0765" cy="6104890"/>
                    </a:xfrm>
                    <a:prstGeom prst="rect">
                      <a:avLst/>
                    </a:prstGeom>
                    <a:noFill/>
                    <a:ln>
                      <a:noFill/>
                    </a:ln>
                  </pic:spPr>
                </pic:pic>
              </a:graphicData>
            </a:graphic>
          </wp:inline>
        </w:drawing>
      </w:r>
    </w:p>
    <w:p w14:paraId="7C7B3A8F" w14:textId="77777777" w:rsidR="00934E41" w:rsidRDefault="00934E41" w:rsidP="00934E41">
      <w:pPr>
        <w:pStyle w:val="Heading2"/>
        <w:shd w:val="clear" w:color="auto" w:fill="FFFFFF"/>
        <w:spacing w:before="0" w:line="660" w:lineRule="atLeast"/>
        <w:rPr>
          <w:rFonts w:ascii="inherit" w:hAnsi="inherit"/>
          <w:color w:val="111111"/>
          <w:sz w:val="51"/>
          <w:szCs w:val="51"/>
        </w:rPr>
      </w:pPr>
      <w:proofErr w:type="spellStart"/>
      <w:r>
        <w:rPr>
          <w:rFonts w:ascii="inherit" w:hAnsi="inherit"/>
          <w:color w:val="111111"/>
          <w:sz w:val="51"/>
          <w:szCs w:val="51"/>
        </w:rPr>
        <w:t>Code</w:t>
      </w:r>
      <w:proofErr w:type="spellEnd"/>
    </w:p>
    <w:p w14:paraId="1E827D15" w14:textId="77777777" w:rsidR="00934E41" w:rsidRDefault="00934E41" w:rsidP="00934E41">
      <w:pPr>
        <w:pStyle w:val="Heading3"/>
        <w:shd w:val="clear" w:color="auto" w:fill="FFFFFF"/>
        <w:spacing w:before="0" w:beforeAutospacing="0" w:after="0" w:afterAutospacing="0" w:line="480" w:lineRule="atLeast"/>
        <w:ind w:right="75"/>
        <w:rPr>
          <w:rFonts w:ascii="inherit" w:hAnsi="inherit"/>
          <w:color w:val="111111"/>
          <w:sz w:val="36"/>
          <w:szCs w:val="36"/>
        </w:rPr>
      </w:pPr>
      <w:r>
        <w:rPr>
          <w:rFonts w:ascii="inherit" w:hAnsi="inherit"/>
          <w:color w:val="111111"/>
          <w:sz w:val="36"/>
          <w:szCs w:val="36"/>
        </w:rPr>
        <w:t>ArduINA226.ino</w:t>
      </w:r>
    </w:p>
    <w:p w14:paraId="0F054F4C" w14:textId="77777777" w:rsidR="00934E41" w:rsidRDefault="00934E41" w:rsidP="00934E41">
      <w:pPr>
        <w:shd w:val="clear" w:color="auto" w:fill="FFFFFF"/>
        <w:rPr>
          <w:rFonts w:ascii="Helvetica" w:hAnsi="Helvetica"/>
          <w:color w:val="4D4D4D"/>
          <w:sz w:val="27"/>
          <w:szCs w:val="27"/>
        </w:rPr>
      </w:pPr>
      <w:proofErr w:type="spellStart"/>
      <w:r>
        <w:rPr>
          <w:rStyle w:val="hckuitypographybodys"/>
          <w:rFonts w:ascii="Helvetica" w:hAnsi="Helvetica"/>
          <w:color w:val="4D4D4D"/>
          <w:sz w:val="21"/>
          <w:szCs w:val="21"/>
        </w:rPr>
        <w:t>Arduino</w:t>
      </w:r>
      <w:proofErr w:type="spellEnd"/>
    </w:p>
    <w:p w14:paraId="59BFC0B8" w14:textId="77777777" w:rsidR="00934E41" w:rsidRDefault="00934E41" w:rsidP="00934E41">
      <w:pPr>
        <w:shd w:val="clear" w:color="auto" w:fill="FFFFFF"/>
        <w:spacing w:line="270" w:lineRule="atLeast"/>
        <w:rPr>
          <w:rFonts w:ascii="Helvetica" w:hAnsi="Helvetica"/>
          <w:color w:val="4D4D4D"/>
          <w:sz w:val="21"/>
          <w:szCs w:val="21"/>
        </w:rPr>
      </w:pPr>
      <w:proofErr w:type="spellStart"/>
      <w:r>
        <w:rPr>
          <w:rFonts w:ascii="Helvetica" w:hAnsi="Helvetica"/>
          <w:color w:val="4D4D4D"/>
          <w:sz w:val="21"/>
          <w:szCs w:val="21"/>
        </w:rPr>
        <w:t>The</w:t>
      </w:r>
      <w:proofErr w:type="spellEnd"/>
      <w:r>
        <w:rPr>
          <w:rFonts w:ascii="Helvetica" w:hAnsi="Helvetica"/>
          <w:color w:val="4D4D4D"/>
          <w:sz w:val="21"/>
          <w:szCs w:val="21"/>
        </w:rPr>
        <w:t xml:space="preserve"> </w:t>
      </w:r>
      <w:proofErr w:type="spellStart"/>
      <w:r>
        <w:rPr>
          <w:rFonts w:ascii="Helvetica" w:hAnsi="Helvetica"/>
          <w:color w:val="4D4D4D"/>
          <w:sz w:val="21"/>
          <w:szCs w:val="21"/>
        </w:rPr>
        <w:t>program</w:t>
      </w:r>
      <w:proofErr w:type="spellEnd"/>
      <w:r>
        <w:rPr>
          <w:rFonts w:ascii="Helvetica" w:hAnsi="Helvetica"/>
          <w:color w:val="4D4D4D"/>
          <w:sz w:val="21"/>
          <w:szCs w:val="21"/>
        </w:rPr>
        <w:t xml:space="preserve"> </w:t>
      </w:r>
      <w:proofErr w:type="spellStart"/>
      <w:r>
        <w:rPr>
          <w:rFonts w:ascii="Helvetica" w:hAnsi="Helvetica"/>
          <w:color w:val="4D4D4D"/>
          <w:sz w:val="21"/>
          <w:szCs w:val="21"/>
        </w:rPr>
        <w:t>requires</w:t>
      </w:r>
      <w:proofErr w:type="spellEnd"/>
      <w:r>
        <w:rPr>
          <w:rFonts w:ascii="Helvetica" w:hAnsi="Helvetica"/>
          <w:color w:val="4D4D4D"/>
          <w:sz w:val="21"/>
          <w:szCs w:val="21"/>
        </w:rPr>
        <w:t xml:space="preserve"> </w:t>
      </w:r>
      <w:proofErr w:type="spellStart"/>
      <w:r>
        <w:rPr>
          <w:rFonts w:ascii="Helvetica" w:hAnsi="Helvetica"/>
          <w:color w:val="4D4D4D"/>
          <w:sz w:val="21"/>
          <w:szCs w:val="21"/>
        </w:rPr>
        <w:t>only</w:t>
      </w:r>
      <w:proofErr w:type="spellEnd"/>
      <w:r>
        <w:rPr>
          <w:rFonts w:ascii="Helvetica" w:hAnsi="Helvetica"/>
          <w:color w:val="4D4D4D"/>
          <w:sz w:val="21"/>
          <w:szCs w:val="21"/>
        </w:rPr>
        <w:t xml:space="preserve"> </w:t>
      </w:r>
      <w:proofErr w:type="spellStart"/>
      <w:r>
        <w:rPr>
          <w:rFonts w:ascii="Helvetica" w:hAnsi="Helvetica"/>
          <w:color w:val="4D4D4D"/>
          <w:sz w:val="21"/>
          <w:szCs w:val="21"/>
        </w:rPr>
        <w:t>two</w:t>
      </w:r>
      <w:proofErr w:type="spellEnd"/>
      <w:r>
        <w:rPr>
          <w:rFonts w:ascii="Helvetica" w:hAnsi="Helvetica"/>
          <w:color w:val="4D4D4D"/>
          <w:sz w:val="21"/>
          <w:szCs w:val="21"/>
        </w:rPr>
        <w:t xml:space="preserve"> </w:t>
      </w:r>
      <w:proofErr w:type="spellStart"/>
      <w:r>
        <w:rPr>
          <w:rFonts w:ascii="Helvetica" w:hAnsi="Helvetica"/>
          <w:color w:val="4D4D4D"/>
          <w:sz w:val="21"/>
          <w:szCs w:val="21"/>
        </w:rPr>
        <w:t>parameters</w:t>
      </w:r>
      <w:proofErr w:type="spellEnd"/>
      <w:r>
        <w:rPr>
          <w:rFonts w:ascii="Helvetica" w:hAnsi="Helvetica"/>
          <w:color w:val="4D4D4D"/>
          <w:sz w:val="21"/>
          <w:szCs w:val="21"/>
        </w:rPr>
        <w:t xml:space="preserve"> </w:t>
      </w:r>
      <w:proofErr w:type="spellStart"/>
      <w:r>
        <w:rPr>
          <w:rFonts w:ascii="Helvetica" w:hAnsi="Helvetica"/>
          <w:color w:val="4D4D4D"/>
          <w:sz w:val="21"/>
          <w:szCs w:val="21"/>
        </w:rPr>
        <w:t>which</w:t>
      </w:r>
      <w:proofErr w:type="spellEnd"/>
      <w:r>
        <w:rPr>
          <w:rFonts w:ascii="Helvetica" w:hAnsi="Helvetica"/>
          <w:color w:val="4D4D4D"/>
          <w:sz w:val="21"/>
          <w:szCs w:val="21"/>
        </w:rPr>
        <w:t xml:space="preserve"> </w:t>
      </w:r>
      <w:proofErr w:type="spellStart"/>
      <w:r>
        <w:rPr>
          <w:rFonts w:ascii="Helvetica" w:hAnsi="Helvetica"/>
          <w:color w:val="4D4D4D"/>
          <w:sz w:val="21"/>
          <w:szCs w:val="21"/>
        </w:rPr>
        <w:t>are</w:t>
      </w:r>
      <w:proofErr w:type="spellEnd"/>
      <w:r>
        <w:rPr>
          <w:rFonts w:ascii="Helvetica" w:hAnsi="Helvetica"/>
          <w:color w:val="4D4D4D"/>
          <w:sz w:val="21"/>
          <w:szCs w:val="21"/>
        </w:rPr>
        <w:t xml:space="preserve">: </w:t>
      </w:r>
      <w:proofErr w:type="spellStart"/>
      <w:r>
        <w:rPr>
          <w:rFonts w:ascii="Helvetica" w:hAnsi="Helvetica"/>
          <w:color w:val="4D4D4D"/>
          <w:sz w:val="21"/>
          <w:szCs w:val="21"/>
        </w:rPr>
        <w:t>rShunt</w:t>
      </w:r>
      <w:proofErr w:type="spellEnd"/>
      <w:r>
        <w:rPr>
          <w:rFonts w:ascii="Helvetica" w:hAnsi="Helvetica"/>
          <w:color w:val="4D4D4D"/>
          <w:sz w:val="21"/>
          <w:szCs w:val="21"/>
        </w:rPr>
        <w:t xml:space="preserve"> </w:t>
      </w:r>
      <w:proofErr w:type="spellStart"/>
      <w:r>
        <w:rPr>
          <w:rFonts w:ascii="Helvetica" w:hAnsi="Helvetica"/>
          <w:color w:val="4D4D4D"/>
          <w:sz w:val="21"/>
          <w:szCs w:val="21"/>
        </w:rPr>
        <w:t>and</w:t>
      </w:r>
      <w:proofErr w:type="spellEnd"/>
      <w:r>
        <w:rPr>
          <w:rFonts w:ascii="Helvetica" w:hAnsi="Helvetica"/>
          <w:color w:val="4D4D4D"/>
          <w:sz w:val="21"/>
          <w:szCs w:val="21"/>
        </w:rPr>
        <w:t xml:space="preserve"> </w:t>
      </w:r>
      <w:proofErr w:type="spellStart"/>
      <w:r>
        <w:rPr>
          <w:rFonts w:ascii="Helvetica" w:hAnsi="Helvetica"/>
          <w:color w:val="4D4D4D"/>
          <w:sz w:val="21"/>
          <w:szCs w:val="21"/>
        </w:rPr>
        <w:t>iMaxExpected</w:t>
      </w:r>
      <w:proofErr w:type="spellEnd"/>
      <w:r>
        <w:rPr>
          <w:rFonts w:ascii="Helvetica" w:hAnsi="Helvetica"/>
          <w:color w:val="4D4D4D"/>
          <w:sz w:val="21"/>
          <w:szCs w:val="21"/>
        </w:rPr>
        <w:t xml:space="preserve">. </w:t>
      </w:r>
      <w:proofErr w:type="spellStart"/>
      <w:r>
        <w:rPr>
          <w:rFonts w:ascii="Helvetica" w:hAnsi="Helvetica"/>
          <w:color w:val="4D4D4D"/>
          <w:sz w:val="21"/>
          <w:szCs w:val="21"/>
        </w:rPr>
        <w:t>If</w:t>
      </w:r>
      <w:proofErr w:type="spellEnd"/>
      <w:r>
        <w:rPr>
          <w:rFonts w:ascii="Helvetica" w:hAnsi="Helvetica"/>
          <w:color w:val="4D4D4D"/>
          <w:sz w:val="21"/>
          <w:szCs w:val="21"/>
        </w:rPr>
        <w:t xml:space="preserve"> </w:t>
      </w:r>
      <w:proofErr w:type="spellStart"/>
      <w:r>
        <w:rPr>
          <w:rFonts w:ascii="Helvetica" w:hAnsi="Helvetica"/>
          <w:color w:val="4D4D4D"/>
          <w:sz w:val="21"/>
          <w:szCs w:val="21"/>
        </w:rPr>
        <w:t>you</w:t>
      </w:r>
      <w:proofErr w:type="spellEnd"/>
      <w:r>
        <w:rPr>
          <w:rFonts w:ascii="Helvetica" w:hAnsi="Helvetica"/>
          <w:color w:val="4D4D4D"/>
          <w:sz w:val="21"/>
          <w:szCs w:val="21"/>
        </w:rPr>
        <w:t xml:space="preserve"> </w:t>
      </w:r>
      <w:proofErr w:type="spellStart"/>
      <w:r>
        <w:rPr>
          <w:rFonts w:ascii="Helvetica" w:hAnsi="Helvetica"/>
          <w:color w:val="4D4D4D"/>
          <w:sz w:val="21"/>
          <w:szCs w:val="21"/>
        </w:rPr>
        <w:t>want</w:t>
      </w:r>
      <w:proofErr w:type="spellEnd"/>
      <w:r>
        <w:rPr>
          <w:rFonts w:ascii="Helvetica" w:hAnsi="Helvetica"/>
          <w:color w:val="4D4D4D"/>
          <w:sz w:val="21"/>
          <w:szCs w:val="21"/>
        </w:rPr>
        <w:t xml:space="preserve"> </w:t>
      </w:r>
      <w:proofErr w:type="spellStart"/>
      <w:r>
        <w:rPr>
          <w:rFonts w:ascii="Helvetica" w:hAnsi="Helvetica"/>
          <w:color w:val="4D4D4D"/>
          <w:sz w:val="21"/>
          <w:szCs w:val="21"/>
        </w:rPr>
        <w:t>to</w:t>
      </w:r>
      <w:proofErr w:type="spellEnd"/>
      <w:r>
        <w:rPr>
          <w:rFonts w:ascii="Helvetica" w:hAnsi="Helvetica"/>
          <w:color w:val="4D4D4D"/>
          <w:sz w:val="21"/>
          <w:szCs w:val="21"/>
        </w:rPr>
        <w:t xml:space="preserve"> </w:t>
      </w:r>
      <w:proofErr w:type="spellStart"/>
      <w:r>
        <w:rPr>
          <w:rFonts w:ascii="Helvetica" w:hAnsi="Helvetica"/>
          <w:color w:val="4D4D4D"/>
          <w:sz w:val="21"/>
          <w:szCs w:val="21"/>
        </w:rPr>
        <w:t>use</w:t>
      </w:r>
      <w:proofErr w:type="spellEnd"/>
      <w:r>
        <w:rPr>
          <w:rFonts w:ascii="Helvetica" w:hAnsi="Helvetica"/>
          <w:color w:val="4D4D4D"/>
          <w:sz w:val="21"/>
          <w:szCs w:val="21"/>
        </w:rPr>
        <w:t xml:space="preserve"> </w:t>
      </w:r>
      <w:proofErr w:type="spellStart"/>
      <w:r>
        <w:rPr>
          <w:rFonts w:ascii="Helvetica" w:hAnsi="Helvetica"/>
          <w:color w:val="4D4D4D"/>
          <w:sz w:val="21"/>
          <w:szCs w:val="21"/>
        </w:rPr>
        <w:t>an</w:t>
      </w:r>
      <w:proofErr w:type="spellEnd"/>
      <w:r>
        <w:rPr>
          <w:rFonts w:ascii="Helvetica" w:hAnsi="Helvetica"/>
          <w:color w:val="4D4D4D"/>
          <w:sz w:val="21"/>
          <w:szCs w:val="21"/>
        </w:rPr>
        <w:t xml:space="preserve"> </w:t>
      </w:r>
      <w:proofErr w:type="spellStart"/>
      <w:r>
        <w:rPr>
          <w:rFonts w:ascii="Helvetica" w:hAnsi="Helvetica"/>
          <w:color w:val="4D4D4D"/>
          <w:sz w:val="21"/>
          <w:szCs w:val="21"/>
        </w:rPr>
        <w:t>alert</w:t>
      </w:r>
      <w:proofErr w:type="spellEnd"/>
      <w:r>
        <w:rPr>
          <w:rFonts w:ascii="Helvetica" w:hAnsi="Helvetica"/>
          <w:color w:val="4D4D4D"/>
          <w:sz w:val="21"/>
          <w:szCs w:val="21"/>
        </w:rPr>
        <w:t xml:space="preserve">, </w:t>
      </w:r>
      <w:proofErr w:type="spellStart"/>
      <w:r>
        <w:rPr>
          <w:rFonts w:ascii="Helvetica" w:hAnsi="Helvetica"/>
          <w:color w:val="4D4D4D"/>
          <w:sz w:val="21"/>
          <w:szCs w:val="21"/>
        </w:rPr>
        <w:t>you</w:t>
      </w:r>
      <w:proofErr w:type="spellEnd"/>
      <w:r>
        <w:rPr>
          <w:rFonts w:ascii="Helvetica" w:hAnsi="Helvetica"/>
          <w:color w:val="4D4D4D"/>
          <w:sz w:val="21"/>
          <w:szCs w:val="21"/>
        </w:rPr>
        <w:t xml:space="preserve"> </w:t>
      </w:r>
      <w:proofErr w:type="spellStart"/>
      <w:r>
        <w:rPr>
          <w:rFonts w:ascii="Helvetica" w:hAnsi="Helvetica"/>
          <w:color w:val="4D4D4D"/>
          <w:sz w:val="21"/>
          <w:szCs w:val="21"/>
        </w:rPr>
        <w:t>need</w:t>
      </w:r>
      <w:proofErr w:type="spellEnd"/>
      <w:r>
        <w:rPr>
          <w:rFonts w:ascii="Helvetica" w:hAnsi="Helvetica"/>
          <w:color w:val="4D4D4D"/>
          <w:sz w:val="21"/>
          <w:szCs w:val="21"/>
        </w:rPr>
        <w:t xml:space="preserve"> </w:t>
      </w:r>
      <w:proofErr w:type="spellStart"/>
      <w:r>
        <w:rPr>
          <w:rFonts w:ascii="Helvetica" w:hAnsi="Helvetica"/>
          <w:color w:val="4D4D4D"/>
          <w:sz w:val="21"/>
          <w:szCs w:val="21"/>
        </w:rPr>
        <w:t>to</w:t>
      </w:r>
      <w:proofErr w:type="spellEnd"/>
      <w:r>
        <w:rPr>
          <w:rFonts w:ascii="Helvetica" w:hAnsi="Helvetica"/>
          <w:color w:val="4D4D4D"/>
          <w:sz w:val="21"/>
          <w:szCs w:val="21"/>
        </w:rPr>
        <w:t xml:space="preserve"> </w:t>
      </w:r>
      <w:proofErr w:type="spellStart"/>
      <w:r>
        <w:rPr>
          <w:rFonts w:ascii="Helvetica" w:hAnsi="Helvetica"/>
          <w:color w:val="4D4D4D"/>
          <w:sz w:val="21"/>
          <w:szCs w:val="21"/>
        </w:rPr>
        <w:t>decide</w:t>
      </w:r>
      <w:proofErr w:type="spellEnd"/>
      <w:r>
        <w:rPr>
          <w:rFonts w:ascii="Helvetica" w:hAnsi="Helvetica"/>
          <w:color w:val="4D4D4D"/>
          <w:sz w:val="21"/>
          <w:szCs w:val="21"/>
        </w:rPr>
        <w:t xml:space="preserve"> </w:t>
      </w:r>
      <w:proofErr w:type="spellStart"/>
      <w:r>
        <w:rPr>
          <w:rFonts w:ascii="Helvetica" w:hAnsi="Helvetica"/>
          <w:color w:val="4D4D4D"/>
          <w:sz w:val="21"/>
          <w:szCs w:val="21"/>
        </w:rPr>
        <w:t>which</w:t>
      </w:r>
      <w:proofErr w:type="spellEnd"/>
      <w:r>
        <w:rPr>
          <w:rFonts w:ascii="Helvetica" w:hAnsi="Helvetica"/>
          <w:color w:val="4D4D4D"/>
          <w:sz w:val="21"/>
          <w:szCs w:val="21"/>
        </w:rPr>
        <w:t xml:space="preserve"> </w:t>
      </w:r>
      <w:proofErr w:type="spellStart"/>
      <w:r>
        <w:rPr>
          <w:rFonts w:ascii="Helvetica" w:hAnsi="Helvetica"/>
          <w:color w:val="4D4D4D"/>
          <w:sz w:val="21"/>
          <w:szCs w:val="21"/>
        </w:rPr>
        <w:t>signal</w:t>
      </w:r>
      <w:proofErr w:type="spellEnd"/>
      <w:r>
        <w:rPr>
          <w:rFonts w:ascii="Helvetica" w:hAnsi="Helvetica"/>
          <w:color w:val="4D4D4D"/>
          <w:sz w:val="21"/>
          <w:szCs w:val="21"/>
        </w:rPr>
        <w:t xml:space="preserve"> </w:t>
      </w:r>
      <w:proofErr w:type="spellStart"/>
      <w:r>
        <w:rPr>
          <w:rFonts w:ascii="Helvetica" w:hAnsi="Helvetica"/>
          <w:color w:val="4D4D4D"/>
          <w:sz w:val="21"/>
          <w:szCs w:val="21"/>
        </w:rPr>
        <w:t>is</w:t>
      </w:r>
      <w:proofErr w:type="spellEnd"/>
      <w:r>
        <w:rPr>
          <w:rFonts w:ascii="Helvetica" w:hAnsi="Helvetica"/>
          <w:color w:val="4D4D4D"/>
          <w:sz w:val="21"/>
          <w:szCs w:val="21"/>
        </w:rPr>
        <w:t xml:space="preserve"> </w:t>
      </w:r>
      <w:proofErr w:type="spellStart"/>
      <w:r>
        <w:rPr>
          <w:rFonts w:ascii="Helvetica" w:hAnsi="Helvetica"/>
          <w:color w:val="4D4D4D"/>
          <w:sz w:val="21"/>
          <w:szCs w:val="21"/>
        </w:rPr>
        <w:t>of</w:t>
      </w:r>
      <w:proofErr w:type="spellEnd"/>
      <w:r>
        <w:rPr>
          <w:rFonts w:ascii="Helvetica" w:hAnsi="Helvetica"/>
          <w:color w:val="4D4D4D"/>
          <w:sz w:val="21"/>
          <w:szCs w:val="21"/>
        </w:rPr>
        <w:t xml:space="preserve"> </w:t>
      </w:r>
      <w:proofErr w:type="spellStart"/>
      <w:r>
        <w:rPr>
          <w:rFonts w:ascii="Helvetica" w:hAnsi="Helvetica"/>
          <w:color w:val="4D4D4D"/>
          <w:sz w:val="21"/>
          <w:szCs w:val="21"/>
        </w:rPr>
        <w:t>interest</w:t>
      </w:r>
      <w:proofErr w:type="spellEnd"/>
      <w:r>
        <w:rPr>
          <w:rFonts w:ascii="Helvetica" w:hAnsi="Helvetica"/>
          <w:color w:val="4D4D4D"/>
          <w:sz w:val="21"/>
          <w:szCs w:val="21"/>
        </w:rPr>
        <w:t xml:space="preserve">. </w:t>
      </w:r>
      <w:proofErr w:type="spellStart"/>
      <w:r>
        <w:rPr>
          <w:rFonts w:ascii="Helvetica" w:hAnsi="Helvetica"/>
          <w:color w:val="4D4D4D"/>
          <w:sz w:val="21"/>
          <w:szCs w:val="21"/>
        </w:rPr>
        <w:t>In</w:t>
      </w:r>
      <w:proofErr w:type="spellEnd"/>
      <w:r>
        <w:rPr>
          <w:rFonts w:ascii="Helvetica" w:hAnsi="Helvetica"/>
          <w:color w:val="4D4D4D"/>
          <w:sz w:val="21"/>
          <w:szCs w:val="21"/>
        </w:rPr>
        <w:t xml:space="preserve"> </w:t>
      </w:r>
      <w:proofErr w:type="spellStart"/>
      <w:r>
        <w:rPr>
          <w:rFonts w:ascii="Helvetica" w:hAnsi="Helvetica"/>
          <w:color w:val="4D4D4D"/>
          <w:sz w:val="21"/>
          <w:szCs w:val="21"/>
        </w:rPr>
        <w:t>my</w:t>
      </w:r>
      <w:proofErr w:type="spellEnd"/>
      <w:r>
        <w:rPr>
          <w:rFonts w:ascii="Helvetica" w:hAnsi="Helvetica"/>
          <w:color w:val="4D4D4D"/>
          <w:sz w:val="21"/>
          <w:szCs w:val="21"/>
        </w:rPr>
        <w:t xml:space="preserve"> </w:t>
      </w:r>
      <w:proofErr w:type="spellStart"/>
      <w:r>
        <w:rPr>
          <w:rFonts w:ascii="Helvetica" w:hAnsi="Helvetica"/>
          <w:color w:val="4D4D4D"/>
          <w:sz w:val="21"/>
          <w:szCs w:val="21"/>
        </w:rPr>
        <w:t>case</w:t>
      </w:r>
      <w:proofErr w:type="spellEnd"/>
      <w:r>
        <w:rPr>
          <w:rFonts w:ascii="Helvetica" w:hAnsi="Helvetica"/>
          <w:color w:val="4D4D4D"/>
          <w:sz w:val="21"/>
          <w:szCs w:val="21"/>
        </w:rPr>
        <w:t xml:space="preserve"> I </w:t>
      </w:r>
      <w:proofErr w:type="spellStart"/>
      <w:r>
        <w:rPr>
          <w:rFonts w:ascii="Helvetica" w:hAnsi="Helvetica"/>
          <w:color w:val="4D4D4D"/>
          <w:sz w:val="21"/>
          <w:szCs w:val="21"/>
        </w:rPr>
        <w:t>chose</w:t>
      </w:r>
      <w:proofErr w:type="spellEnd"/>
      <w:r>
        <w:rPr>
          <w:rFonts w:ascii="Helvetica" w:hAnsi="Helvetica"/>
          <w:color w:val="4D4D4D"/>
          <w:sz w:val="21"/>
          <w:szCs w:val="21"/>
        </w:rPr>
        <w:t xml:space="preserve"> </w:t>
      </w:r>
      <w:proofErr w:type="spellStart"/>
      <w:r>
        <w:rPr>
          <w:rFonts w:ascii="Helvetica" w:hAnsi="Helvetica"/>
          <w:color w:val="4D4D4D"/>
          <w:sz w:val="21"/>
          <w:szCs w:val="21"/>
        </w:rPr>
        <w:t>the</w:t>
      </w:r>
      <w:proofErr w:type="spellEnd"/>
      <w:r>
        <w:rPr>
          <w:rFonts w:ascii="Helvetica" w:hAnsi="Helvetica"/>
          <w:color w:val="4D4D4D"/>
          <w:sz w:val="21"/>
          <w:szCs w:val="21"/>
        </w:rPr>
        <w:t xml:space="preserve"> </w:t>
      </w:r>
      <w:proofErr w:type="spellStart"/>
      <w:r>
        <w:rPr>
          <w:rFonts w:ascii="Helvetica" w:hAnsi="Helvetica"/>
          <w:color w:val="4D4D4D"/>
          <w:sz w:val="21"/>
          <w:szCs w:val="21"/>
        </w:rPr>
        <w:t>maximum</w:t>
      </w:r>
      <w:proofErr w:type="spellEnd"/>
      <w:r>
        <w:rPr>
          <w:rFonts w:ascii="Helvetica" w:hAnsi="Helvetica"/>
          <w:color w:val="4D4D4D"/>
          <w:sz w:val="21"/>
          <w:szCs w:val="21"/>
        </w:rPr>
        <w:t xml:space="preserve"> </w:t>
      </w:r>
      <w:proofErr w:type="spellStart"/>
      <w:r>
        <w:rPr>
          <w:rFonts w:ascii="Helvetica" w:hAnsi="Helvetica"/>
          <w:color w:val="4D4D4D"/>
          <w:sz w:val="21"/>
          <w:szCs w:val="21"/>
        </w:rPr>
        <w:t>current</w:t>
      </w:r>
      <w:proofErr w:type="spellEnd"/>
      <w:r>
        <w:rPr>
          <w:rFonts w:ascii="Helvetica" w:hAnsi="Helvetica"/>
          <w:color w:val="4D4D4D"/>
          <w:sz w:val="21"/>
          <w:szCs w:val="21"/>
        </w:rPr>
        <w:t xml:space="preserve">, </w:t>
      </w:r>
      <w:proofErr w:type="spellStart"/>
      <w:r>
        <w:rPr>
          <w:rFonts w:ascii="Helvetica" w:hAnsi="Helvetica"/>
          <w:color w:val="4D4D4D"/>
          <w:sz w:val="21"/>
          <w:szCs w:val="21"/>
        </w:rPr>
        <w:t>therefore</w:t>
      </w:r>
      <w:proofErr w:type="spellEnd"/>
      <w:r>
        <w:rPr>
          <w:rFonts w:ascii="Helvetica" w:hAnsi="Helvetica"/>
          <w:color w:val="4D4D4D"/>
          <w:sz w:val="21"/>
          <w:szCs w:val="21"/>
        </w:rPr>
        <w:t xml:space="preserve">, </w:t>
      </w:r>
      <w:proofErr w:type="spellStart"/>
      <w:r>
        <w:rPr>
          <w:rFonts w:ascii="Helvetica" w:hAnsi="Helvetica"/>
          <w:color w:val="4D4D4D"/>
          <w:sz w:val="21"/>
          <w:szCs w:val="21"/>
        </w:rPr>
        <w:t>the</w:t>
      </w:r>
      <w:proofErr w:type="spellEnd"/>
      <w:r>
        <w:rPr>
          <w:rFonts w:ascii="Helvetica" w:hAnsi="Helvetica"/>
          <w:color w:val="4D4D4D"/>
          <w:sz w:val="21"/>
          <w:szCs w:val="21"/>
        </w:rPr>
        <w:t xml:space="preserve"> </w:t>
      </w:r>
      <w:proofErr w:type="spellStart"/>
      <w:r>
        <w:rPr>
          <w:rFonts w:ascii="Helvetica" w:hAnsi="Helvetica"/>
          <w:color w:val="4D4D4D"/>
          <w:sz w:val="21"/>
          <w:szCs w:val="21"/>
        </w:rPr>
        <w:t>maximum</w:t>
      </w:r>
      <w:proofErr w:type="spellEnd"/>
      <w:r>
        <w:rPr>
          <w:rFonts w:ascii="Helvetica" w:hAnsi="Helvetica"/>
          <w:color w:val="4D4D4D"/>
          <w:sz w:val="21"/>
          <w:szCs w:val="21"/>
        </w:rPr>
        <w:t xml:space="preserve"> </w:t>
      </w:r>
      <w:proofErr w:type="spellStart"/>
      <w:r>
        <w:rPr>
          <w:rFonts w:ascii="Helvetica" w:hAnsi="Helvetica"/>
          <w:color w:val="4D4D4D"/>
          <w:sz w:val="21"/>
          <w:szCs w:val="21"/>
        </w:rPr>
        <w:t>shunt</w:t>
      </w:r>
      <w:proofErr w:type="spellEnd"/>
      <w:r>
        <w:rPr>
          <w:rFonts w:ascii="Helvetica" w:hAnsi="Helvetica"/>
          <w:color w:val="4D4D4D"/>
          <w:sz w:val="21"/>
          <w:szCs w:val="21"/>
        </w:rPr>
        <w:t xml:space="preserve"> </w:t>
      </w:r>
      <w:proofErr w:type="spellStart"/>
      <w:r>
        <w:rPr>
          <w:rFonts w:ascii="Helvetica" w:hAnsi="Helvetica"/>
          <w:color w:val="4D4D4D"/>
          <w:sz w:val="21"/>
          <w:szCs w:val="21"/>
        </w:rPr>
        <w:t>voltage</w:t>
      </w:r>
      <w:proofErr w:type="spellEnd"/>
      <w:r>
        <w:rPr>
          <w:rFonts w:ascii="Helvetica" w:hAnsi="Helvetica"/>
          <w:color w:val="4D4D4D"/>
          <w:sz w:val="21"/>
          <w:szCs w:val="21"/>
        </w:rPr>
        <w:t xml:space="preserve"> </w:t>
      </w:r>
      <w:proofErr w:type="spellStart"/>
      <w:r>
        <w:rPr>
          <w:rFonts w:ascii="Helvetica" w:hAnsi="Helvetica"/>
          <w:color w:val="4D4D4D"/>
          <w:sz w:val="21"/>
          <w:szCs w:val="21"/>
        </w:rPr>
        <w:t>and</w:t>
      </w:r>
      <w:proofErr w:type="spellEnd"/>
      <w:r>
        <w:rPr>
          <w:rFonts w:ascii="Helvetica" w:hAnsi="Helvetica"/>
          <w:color w:val="4D4D4D"/>
          <w:sz w:val="21"/>
          <w:szCs w:val="21"/>
        </w:rPr>
        <w:t xml:space="preserve"> </w:t>
      </w:r>
      <w:proofErr w:type="spellStart"/>
      <w:r>
        <w:rPr>
          <w:rFonts w:ascii="Helvetica" w:hAnsi="Helvetica"/>
          <w:color w:val="4D4D4D"/>
          <w:sz w:val="21"/>
          <w:szCs w:val="21"/>
        </w:rPr>
        <w:t>use</w:t>
      </w:r>
      <w:proofErr w:type="spellEnd"/>
      <w:r>
        <w:rPr>
          <w:rFonts w:ascii="Helvetica" w:hAnsi="Helvetica"/>
          <w:color w:val="4D4D4D"/>
          <w:sz w:val="21"/>
          <w:szCs w:val="21"/>
        </w:rPr>
        <w:t xml:space="preserve"> </w:t>
      </w:r>
      <w:proofErr w:type="spellStart"/>
      <w:r>
        <w:rPr>
          <w:rFonts w:ascii="Helvetica" w:hAnsi="Helvetica"/>
          <w:color w:val="4D4D4D"/>
          <w:sz w:val="21"/>
          <w:szCs w:val="21"/>
        </w:rPr>
        <w:t>the</w:t>
      </w:r>
      <w:proofErr w:type="spellEnd"/>
      <w:r>
        <w:rPr>
          <w:rFonts w:ascii="Helvetica" w:hAnsi="Helvetica"/>
          <w:color w:val="4D4D4D"/>
          <w:sz w:val="21"/>
          <w:szCs w:val="21"/>
        </w:rPr>
        <w:t xml:space="preserve"> </w:t>
      </w:r>
      <w:proofErr w:type="spellStart"/>
      <w:r>
        <w:rPr>
          <w:rFonts w:ascii="Helvetica" w:hAnsi="Helvetica"/>
          <w:color w:val="4D4D4D"/>
          <w:sz w:val="21"/>
          <w:szCs w:val="21"/>
        </w:rPr>
        <w:t>enableShuntOverLimitAlert</w:t>
      </w:r>
      <w:proofErr w:type="spellEnd"/>
      <w:r>
        <w:rPr>
          <w:rFonts w:ascii="Helvetica" w:hAnsi="Helvetica"/>
          <w:color w:val="4D4D4D"/>
          <w:sz w:val="21"/>
          <w:szCs w:val="21"/>
        </w:rPr>
        <w:t xml:space="preserve"> </w:t>
      </w:r>
      <w:proofErr w:type="spellStart"/>
      <w:r>
        <w:rPr>
          <w:rFonts w:ascii="Helvetica" w:hAnsi="Helvetica"/>
          <w:color w:val="4D4D4D"/>
          <w:sz w:val="21"/>
          <w:szCs w:val="21"/>
        </w:rPr>
        <w:t>and</w:t>
      </w:r>
      <w:proofErr w:type="spellEnd"/>
      <w:r>
        <w:rPr>
          <w:rFonts w:ascii="Helvetica" w:hAnsi="Helvetica"/>
          <w:color w:val="4D4D4D"/>
          <w:sz w:val="21"/>
          <w:szCs w:val="21"/>
        </w:rPr>
        <w:t xml:space="preserve"> </w:t>
      </w:r>
      <w:proofErr w:type="spellStart"/>
      <w:r>
        <w:rPr>
          <w:rFonts w:ascii="Helvetica" w:hAnsi="Helvetica"/>
          <w:color w:val="4D4D4D"/>
          <w:sz w:val="21"/>
          <w:szCs w:val="21"/>
        </w:rPr>
        <w:t>setShuntVoltageLimit</w:t>
      </w:r>
      <w:proofErr w:type="spellEnd"/>
      <w:r>
        <w:rPr>
          <w:rFonts w:ascii="Helvetica" w:hAnsi="Helvetica"/>
          <w:color w:val="4D4D4D"/>
          <w:sz w:val="21"/>
          <w:szCs w:val="21"/>
        </w:rPr>
        <w:t xml:space="preserve"> </w:t>
      </w:r>
      <w:proofErr w:type="spellStart"/>
      <w:r>
        <w:rPr>
          <w:rFonts w:ascii="Helvetica" w:hAnsi="Helvetica"/>
          <w:color w:val="4D4D4D"/>
          <w:sz w:val="21"/>
          <w:szCs w:val="21"/>
        </w:rPr>
        <w:t>functions</w:t>
      </w:r>
      <w:proofErr w:type="spellEnd"/>
      <w:r>
        <w:rPr>
          <w:rFonts w:ascii="Helvetica" w:hAnsi="Helvetica"/>
          <w:color w:val="4D4D4D"/>
          <w:sz w:val="21"/>
          <w:szCs w:val="21"/>
        </w:rPr>
        <w:t xml:space="preserve">. </w:t>
      </w:r>
      <w:proofErr w:type="spellStart"/>
      <w:r>
        <w:rPr>
          <w:rFonts w:ascii="Helvetica" w:hAnsi="Helvetica"/>
          <w:color w:val="4D4D4D"/>
          <w:sz w:val="21"/>
          <w:szCs w:val="21"/>
        </w:rPr>
        <w:t>In</w:t>
      </w:r>
      <w:proofErr w:type="spellEnd"/>
      <w:r>
        <w:rPr>
          <w:rFonts w:ascii="Helvetica" w:hAnsi="Helvetica"/>
          <w:color w:val="4D4D4D"/>
          <w:sz w:val="21"/>
          <w:szCs w:val="21"/>
        </w:rPr>
        <w:t xml:space="preserve"> </w:t>
      </w:r>
      <w:proofErr w:type="spellStart"/>
      <w:r>
        <w:rPr>
          <w:rFonts w:ascii="Helvetica" w:hAnsi="Helvetica"/>
          <w:color w:val="4D4D4D"/>
          <w:sz w:val="21"/>
          <w:szCs w:val="21"/>
        </w:rPr>
        <w:t>the</w:t>
      </w:r>
      <w:proofErr w:type="spellEnd"/>
      <w:r>
        <w:rPr>
          <w:rFonts w:ascii="Helvetica" w:hAnsi="Helvetica"/>
          <w:color w:val="4D4D4D"/>
          <w:sz w:val="21"/>
          <w:szCs w:val="21"/>
        </w:rPr>
        <w:t xml:space="preserve"> </w:t>
      </w:r>
      <w:proofErr w:type="spellStart"/>
      <w:r>
        <w:rPr>
          <w:rFonts w:ascii="Helvetica" w:hAnsi="Helvetica"/>
          <w:color w:val="4D4D4D"/>
          <w:sz w:val="21"/>
          <w:szCs w:val="21"/>
        </w:rPr>
        <w:t>case</w:t>
      </w:r>
      <w:proofErr w:type="spellEnd"/>
      <w:r>
        <w:rPr>
          <w:rFonts w:ascii="Helvetica" w:hAnsi="Helvetica"/>
          <w:color w:val="4D4D4D"/>
          <w:sz w:val="21"/>
          <w:szCs w:val="21"/>
        </w:rPr>
        <w:t xml:space="preserve"> </w:t>
      </w:r>
      <w:proofErr w:type="spellStart"/>
      <w:r>
        <w:rPr>
          <w:rFonts w:ascii="Helvetica" w:hAnsi="Helvetica"/>
          <w:color w:val="4D4D4D"/>
          <w:sz w:val="21"/>
          <w:szCs w:val="21"/>
        </w:rPr>
        <w:t>of</w:t>
      </w:r>
      <w:proofErr w:type="spellEnd"/>
      <w:r>
        <w:rPr>
          <w:rFonts w:ascii="Helvetica" w:hAnsi="Helvetica"/>
          <w:color w:val="4D4D4D"/>
          <w:sz w:val="21"/>
          <w:szCs w:val="21"/>
        </w:rPr>
        <w:t xml:space="preserve"> a </w:t>
      </w:r>
      <w:proofErr w:type="spellStart"/>
      <w:r>
        <w:rPr>
          <w:rFonts w:ascii="Helvetica" w:hAnsi="Helvetica"/>
          <w:color w:val="4D4D4D"/>
          <w:sz w:val="21"/>
          <w:szCs w:val="21"/>
        </w:rPr>
        <w:t>system</w:t>
      </w:r>
      <w:proofErr w:type="spellEnd"/>
      <w:r>
        <w:rPr>
          <w:rFonts w:ascii="Helvetica" w:hAnsi="Helvetica"/>
          <w:color w:val="4D4D4D"/>
          <w:sz w:val="21"/>
          <w:szCs w:val="21"/>
        </w:rPr>
        <w:t xml:space="preserve"> </w:t>
      </w:r>
      <w:proofErr w:type="spellStart"/>
      <w:r>
        <w:rPr>
          <w:rFonts w:ascii="Helvetica" w:hAnsi="Helvetica"/>
          <w:color w:val="4D4D4D"/>
          <w:sz w:val="21"/>
          <w:szCs w:val="21"/>
        </w:rPr>
        <w:t>powered</w:t>
      </w:r>
      <w:proofErr w:type="spellEnd"/>
      <w:r>
        <w:rPr>
          <w:rFonts w:ascii="Helvetica" w:hAnsi="Helvetica"/>
          <w:color w:val="4D4D4D"/>
          <w:sz w:val="21"/>
          <w:szCs w:val="21"/>
        </w:rPr>
        <w:t xml:space="preserve"> </w:t>
      </w:r>
      <w:proofErr w:type="spellStart"/>
      <w:r>
        <w:rPr>
          <w:rFonts w:ascii="Helvetica" w:hAnsi="Helvetica"/>
          <w:color w:val="4D4D4D"/>
          <w:sz w:val="21"/>
          <w:szCs w:val="21"/>
        </w:rPr>
        <w:t>by</w:t>
      </w:r>
      <w:proofErr w:type="spellEnd"/>
      <w:r>
        <w:rPr>
          <w:rFonts w:ascii="Helvetica" w:hAnsi="Helvetica"/>
          <w:color w:val="4D4D4D"/>
          <w:sz w:val="21"/>
          <w:szCs w:val="21"/>
        </w:rPr>
        <w:t xml:space="preserve"> </w:t>
      </w:r>
      <w:proofErr w:type="spellStart"/>
      <w:r>
        <w:rPr>
          <w:rFonts w:ascii="Helvetica" w:hAnsi="Helvetica"/>
          <w:color w:val="4D4D4D"/>
          <w:sz w:val="21"/>
          <w:szCs w:val="21"/>
        </w:rPr>
        <w:t>lead</w:t>
      </w:r>
      <w:proofErr w:type="spellEnd"/>
      <w:r>
        <w:rPr>
          <w:rFonts w:ascii="Helvetica" w:hAnsi="Helvetica"/>
          <w:color w:val="4D4D4D"/>
          <w:sz w:val="21"/>
          <w:szCs w:val="21"/>
        </w:rPr>
        <w:t xml:space="preserve"> </w:t>
      </w:r>
      <w:proofErr w:type="spellStart"/>
      <w:r>
        <w:rPr>
          <w:rFonts w:ascii="Helvetica" w:hAnsi="Helvetica"/>
          <w:color w:val="4D4D4D"/>
          <w:sz w:val="21"/>
          <w:szCs w:val="21"/>
        </w:rPr>
        <w:t>or</w:t>
      </w:r>
      <w:proofErr w:type="spellEnd"/>
      <w:r>
        <w:rPr>
          <w:rFonts w:ascii="Helvetica" w:hAnsi="Helvetica"/>
          <w:color w:val="4D4D4D"/>
          <w:sz w:val="21"/>
          <w:szCs w:val="21"/>
        </w:rPr>
        <w:t xml:space="preserve"> </w:t>
      </w:r>
      <w:proofErr w:type="spellStart"/>
      <w:r>
        <w:rPr>
          <w:rFonts w:ascii="Helvetica" w:hAnsi="Helvetica"/>
          <w:color w:val="4D4D4D"/>
          <w:sz w:val="21"/>
          <w:szCs w:val="21"/>
        </w:rPr>
        <w:t>lithium</w:t>
      </w:r>
      <w:proofErr w:type="spellEnd"/>
      <w:r>
        <w:rPr>
          <w:rFonts w:ascii="Helvetica" w:hAnsi="Helvetica"/>
          <w:color w:val="4D4D4D"/>
          <w:sz w:val="21"/>
          <w:szCs w:val="21"/>
        </w:rPr>
        <w:t xml:space="preserve"> </w:t>
      </w:r>
      <w:proofErr w:type="spellStart"/>
      <w:r>
        <w:rPr>
          <w:rFonts w:ascii="Helvetica" w:hAnsi="Helvetica"/>
          <w:color w:val="4D4D4D"/>
          <w:sz w:val="21"/>
          <w:szCs w:val="21"/>
        </w:rPr>
        <w:t>ion</w:t>
      </w:r>
      <w:proofErr w:type="spellEnd"/>
      <w:r>
        <w:rPr>
          <w:rFonts w:ascii="Helvetica" w:hAnsi="Helvetica"/>
          <w:color w:val="4D4D4D"/>
          <w:sz w:val="21"/>
          <w:szCs w:val="21"/>
        </w:rPr>
        <w:t xml:space="preserve"> </w:t>
      </w:r>
      <w:proofErr w:type="spellStart"/>
      <w:r>
        <w:rPr>
          <w:rFonts w:ascii="Helvetica" w:hAnsi="Helvetica"/>
          <w:color w:val="4D4D4D"/>
          <w:sz w:val="21"/>
          <w:szCs w:val="21"/>
        </w:rPr>
        <w:t>batteries</w:t>
      </w:r>
      <w:proofErr w:type="spellEnd"/>
      <w:r>
        <w:rPr>
          <w:rFonts w:ascii="Helvetica" w:hAnsi="Helvetica"/>
          <w:color w:val="4D4D4D"/>
          <w:sz w:val="21"/>
          <w:szCs w:val="21"/>
        </w:rPr>
        <w:t xml:space="preserve">, </w:t>
      </w:r>
      <w:proofErr w:type="spellStart"/>
      <w:r>
        <w:rPr>
          <w:rFonts w:ascii="Helvetica" w:hAnsi="Helvetica"/>
          <w:color w:val="4D4D4D"/>
          <w:sz w:val="21"/>
          <w:szCs w:val="21"/>
        </w:rPr>
        <w:t>it</w:t>
      </w:r>
      <w:proofErr w:type="spellEnd"/>
      <w:r>
        <w:rPr>
          <w:rFonts w:ascii="Helvetica" w:hAnsi="Helvetica"/>
          <w:color w:val="4D4D4D"/>
          <w:sz w:val="21"/>
          <w:szCs w:val="21"/>
        </w:rPr>
        <w:t xml:space="preserve"> </w:t>
      </w:r>
      <w:proofErr w:type="spellStart"/>
      <w:r>
        <w:rPr>
          <w:rFonts w:ascii="Helvetica" w:hAnsi="Helvetica"/>
          <w:color w:val="4D4D4D"/>
          <w:sz w:val="21"/>
          <w:szCs w:val="21"/>
        </w:rPr>
        <w:t>would</w:t>
      </w:r>
      <w:proofErr w:type="spellEnd"/>
      <w:r>
        <w:rPr>
          <w:rFonts w:ascii="Helvetica" w:hAnsi="Helvetica"/>
          <w:color w:val="4D4D4D"/>
          <w:sz w:val="21"/>
          <w:szCs w:val="21"/>
        </w:rPr>
        <w:t xml:space="preserve"> </w:t>
      </w:r>
      <w:proofErr w:type="spellStart"/>
      <w:r>
        <w:rPr>
          <w:rFonts w:ascii="Helvetica" w:hAnsi="Helvetica"/>
          <w:color w:val="4D4D4D"/>
          <w:sz w:val="21"/>
          <w:szCs w:val="21"/>
        </w:rPr>
        <w:t>be</w:t>
      </w:r>
      <w:proofErr w:type="spellEnd"/>
      <w:r>
        <w:rPr>
          <w:rFonts w:ascii="Helvetica" w:hAnsi="Helvetica"/>
          <w:color w:val="4D4D4D"/>
          <w:sz w:val="21"/>
          <w:szCs w:val="21"/>
        </w:rPr>
        <w:t xml:space="preserve"> </w:t>
      </w:r>
      <w:proofErr w:type="spellStart"/>
      <w:r>
        <w:rPr>
          <w:rFonts w:ascii="Helvetica" w:hAnsi="Helvetica"/>
          <w:color w:val="4D4D4D"/>
          <w:sz w:val="21"/>
          <w:szCs w:val="21"/>
        </w:rPr>
        <w:t>more</w:t>
      </w:r>
      <w:proofErr w:type="spellEnd"/>
      <w:r>
        <w:rPr>
          <w:rFonts w:ascii="Helvetica" w:hAnsi="Helvetica"/>
          <w:color w:val="4D4D4D"/>
          <w:sz w:val="21"/>
          <w:szCs w:val="21"/>
        </w:rPr>
        <w:t xml:space="preserve"> </w:t>
      </w:r>
      <w:proofErr w:type="spellStart"/>
      <w:r>
        <w:rPr>
          <w:rFonts w:ascii="Helvetica" w:hAnsi="Helvetica"/>
          <w:color w:val="4D4D4D"/>
          <w:sz w:val="21"/>
          <w:szCs w:val="21"/>
        </w:rPr>
        <w:t>useful</w:t>
      </w:r>
      <w:proofErr w:type="spellEnd"/>
      <w:r>
        <w:rPr>
          <w:rFonts w:ascii="Helvetica" w:hAnsi="Helvetica"/>
          <w:color w:val="4D4D4D"/>
          <w:sz w:val="21"/>
          <w:szCs w:val="21"/>
        </w:rPr>
        <w:t xml:space="preserve"> </w:t>
      </w:r>
      <w:proofErr w:type="spellStart"/>
      <w:r>
        <w:rPr>
          <w:rFonts w:ascii="Helvetica" w:hAnsi="Helvetica"/>
          <w:color w:val="4D4D4D"/>
          <w:sz w:val="21"/>
          <w:szCs w:val="21"/>
        </w:rPr>
        <w:t>to</w:t>
      </w:r>
      <w:proofErr w:type="spellEnd"/>
      <w:r>
        <w:rPr>
          <w:rFonts w:ascii="Helvetica" w:hAnsi="Helvetica"/>
          <w:color w:val="4D4D4D"/>
          <w:sz w:val="21"/>
          <w:szCs w:val="21"/>
        </w:rPr>
        <w:t xml:space="preserve"> </w:t>
      </w:r>
      <w:proofErr w:type="spellStart"/>
      <w:r>
        <w:rPr>
          <w:rFonts w:ascii="Helvetica" w:hAnsi="Helvetica"/>
          <w:color w:val="4D4D4D"/>
          <w:sz w:val="21"/>
          <w:szCs w:val="21"/>
        </w:rPr>
        <w:t>check</w:t>
      </w:r>
      <w:proofErr w:type="spellEnd"/>
      <w:r>
        <w:rPr>
          <w:rFonts w:ascii="Helvetica" w:hAnsi="Helvetica"/>
          <w:color w:val="4D4D4D"/>
          <w:sz w:val="21"/>
          <w:szCs w:val="21"/>
        </w:rPr>
        <w:t xml:space="preserve"> </w:t>
      </w:r>
      <w:proofErr w:type="spellStart"/>
      <w:r>
        <w:rPr>
          <w:rFonts w:ascii="Helvetica" w:hAnsi="Helvetica"/>
          <w:color w:val="4D4D4D"/>
          <w:sz w:val="21"/>
          <w:szCs w:val="21"/>
        </w:rPr>
        <w:t>the</w:t>
      </w:r>
      <w:proofErr w:type="spellEnd"/>
      <w:r>
        <w:rPr>
          <w:rFonts w:ascii="Helvetica" w:hAnsi="Helvetica"/>
          <w:color w:val="4D4D4D"/>
          <w:sz w:val="21"/>
          <w:szCs w:val="21"/>
        </w:rPr>
        <w:t xml:space="preserve"> </w:t>
      </w:r>
      <w:proofErr w:type="spellStart"/>
      <w:r>
        <w:rPr>
          <w:rFonts w:ascii="Helvetica" w:hAnsi="Helvetica"/>
          <w:color w:val="4D4D4D"/>
          <w:sz w:val="21"/>
          <w:szCs w:val="21"/>
        </w:rPr>
        <w:t>minimum</w:t>
      </w:r>
      <w:proofErr w:type="spellEnd"/>
      <w:r>
        <w:rPr>
          <w:rFonts w:ascii="Helvetica" w:hAnsi="Helvetica"/>
          <w:color w:val="4D4D4D"/>
          <w:sz w:val="21"/>
          <w:szCs w:val="21"/>
        </w:rPr>
        <w:t xml:space="preserve"> </w:t>
      </w:r>
      <w:proofErr w:type="spellStart"/>
      <w:r>
        <w:rPr>
          <w:rFonts w:ascii="Helvetica" w:hAnsi="Helvetica"/>
          <w:color w:val="4D4D4D"/>
          <w:sz w:val="21"/>
          <w:szCs w:val="21"/>
        </w:rPr>
        <w:t>voltage</w:t>
      </w:r>
      <w:proofErr w:type="spellEnd"/>
      <w:r>
        <w:rPr>
          <w:rFonts w:ascii="Helvetica" w:hAnsi="Helvetica"/>
          <w:color w:val="4D4D4D"/>
          <w:sz w:val="21"/>
          <w:szCs w:val="21"/>
        </w:rPr>
        <w:t xml:space="preserve"> </w:t>
      </w:r>
      <w:proofErr w:type="spellStart"/>
      <w:r>
        <w:rPr>
          <w:rFonts w:ascii="Helvetica" w:hAnsi="Helvetica"/>
          <w:color w:val="4D4D4D"/>
          <w:sz w:val="21"/>
          <w:szCs w:val="21"/>
        </w:rPr>
        <w:t>of</w:t>
      </w:r>
      <w:proofErr w:type="spellEnd"/>
      <w:r>
        <w:rPr>
          <w:rFonts w:ascii="Helvetica" w:hAnsi="Helvetica"/>
          <w:color w:val="4D4D4D"/>
          <w:sz w:val="21"/>
          <w:szCs w:val="21"/>
        </w:rPr>
        <w:t xml:space="preserve"> VBUS </w:t>
      </w:r>
      <w:proofErr w:type="spellStart"/>
      <w:r>
        <w:rPr>
          <w:rFonts w:ascii="Helvetica" w:hAnsi="Helvetica"/>
          <w:color w:val="4D4D4D"/>
          <w:sz w:val="21"/>
          <w:szCs w:val="21"/>
        </w:rPr>
        <w:t>with</w:t>
      </w:r>
      <w:proofErr w:type="spellEnd"/>
      <w:r>
        <w:rPr>
          <w:rFonts w:ascii="Helvetica" w:hAnsi="Helvetica"/>
          <w:color w:val="4D4D4D"/>
          <w:sz w:val="21"/>
          <w:szCs w:val="21"/>
        </w:rPr>
        <w:t xml:space="preserve"> </w:t>
      </w:r>
      <w:proofErr w:type="spellStart"/>
      <w:r>
        <w:rPr>
          <w:rFonts w:ascii="Helvetica" w:hAnsi="Helvetica"/>
          <w:color w:val="4D4D4D"/>
          <w:sz w:val="21"/>
          <w:szCs w:val="21"/>
        </w:rPr>
        <w:t>the</w:t>
      </w:r>
      <w:proofErr w:type="spellEnd"/>
      <w:r>
        <w:rPr>
          <w:rFonts w:ascii="Helvetica" w:hAnsi="Helvetica"/>
          <w:color w:val="4D4D4D"/>
          <w:sz w:val="21"/>
          <w:szCs w:val="21"/>
        </w:rPr>
        <w:t xml:space="preserve"> </w:t>
      </w:r>
      <w:proofErr w:type="spellStart"/>
      <w:r>
        <w:rPr>
          <w:rFonts w:ascii="Helvetica" w:hAnsi="Helvetica"/>
          <w:color w:val="4D4D4D"/>
          <w:sz w:val="21"/>
          <w:szCs w:val="21"/>
        </w:rPr>
        <w:t>enableBusUnderLimitAlert</w:t>
      </w:r>
      <w:proofErr w:type="spellEnd"/>
      <w:r>
        <w:rPr>
          <w:rFonts w:ascii="Helvetica" w:hAnsi="Helvetica"/>
          <w:color w:val="4D4D4D"/>
          <w:sz w:val="21"/>
          <w:szCs w:val="21"/>
        </w:rPr>
        <w:t xml:space="preserve"> </w:t>
      </w:r>
      <w:proofErr w:type="spellStart"/>
      <w:r>
        <w:rPr>
          <w:rFonts w:ascii="Helvetica" w:hAnsi="Helvetica"/>
          <w:color w:val="4D4D4D"/>
          <w:sz w:val="21"/>
          <w:szCs w:val="21"/>
        </w:rPr>
        <w:t>and</w:t>
      </w:r>
      <w:proofErr w:type="spellEnd"/>
      <w:r>
        <w:rPr>
          <w:rFonts w:ascii="Helvetica" w:hAnsi="Helvetica"/>
          <w:color w:val="4D4D4D"/>
          <w:sz w:val="21"/>
          <w:szCs w:val="21"/>
        </w:rPr>
        <w:t xml:space="preserve"> </w:t>
      </w:r>
      <w:proofErr w:type="spellStart"/>
      <w:r>
        <w:rPr>
          <w:rFonts w:ascii="Helvetica" w:hAnsi="Helvetica"/>
          <w:color w:val="4D4D4D"/>
          <w:sz w:val="21"/>
          <w:szCs w:val="21"/>
        </w:rPr>
        <w:t>setBusVoltageLimit</w:t>
      </w:r>
      <w:proofErr w:type="spellEnd"/>
      <w:r>
        <w:rPr>
          <w:rFonts w:ascii="Helvetica" w:hAnsi="Helvetica"/>
          <w:color w:val="4D4D4D"/>
          <w:sz w:val="21"/>
          <w:szCs w:val="21"/>
        </w:rPr>
        <w:t xml:space="preserve"> </w:t>
      </w:r>
      <w:proofErr w:type="spellStart"/>
      <w:r>
        <w:rPr>
          <w:rFonts w:ascii="Helvetica" w:hAnsi="Helvetica"/>
          <w:color w:val="4D4D4D"/>
          <w:sz w:val="21"/>
          <w:szCs w:val="21"/>
        </w:rPr>
        <w:t>functions</w:t>
      </w:r>
      <w:proofErr w:type="spellEnd"/>
      <w:r>
        <w:rPr>
          <w:rFonts w:ascii="Helvetica" w:hAnsi="Helvetica"/>
          <w:color w:val="4D4D4D"/>
          <w:sz w:val="21"/>
          <w:szCs w:val="21"/>
        </w:rPr>
        <w:t>.</w:t>
      </w:r>
    </w:p>
    <w:p w14:paraId="2C512FD5" w14:textId="77777777" w:rsidR="00934E41" w:rsidRDefault="00934E41" w:rsidP="00934E41">
      <w:pPr>
        <w:pStyle w:val="HTMLPreformatted"/>
        <w:shd w:val="clear" w:color="auto" w:fill="FFFFFF"/>
        <w:rPr>
          <w:rFonts w:ascii="Consolas" w:hAnsi="Consolas"/>
          <w:color w:val="444444"/>
        </w:rPr>
      </w:pPr>
      <w:r>
        <w:rPr>
          <w:rFonts w:ascii="Consolas" w:hAnsi="Consolas"/>
          <w:color w:val="444444"/>
        </w:rPr>
        <w:lastRenderedPageBreak/>
        <w:t xml:space="preserve">/* </w:t>
      </w:r>
      <w:proofErr w:type="spellStart"/>
      <w:r>
        <w:rPr>
          <w:rFonts w:ascii="Consolas" w:hAnsi="Consolas"/>
          <w:color w:val="444444"/>
        </w:rPr>
        <w:t>Program</w:t>
      </w:r>
      <w:proofErr w:type="spellEnd"/>
      <w:r>
        <w:rPr>
          <w:rFonts w:ascii="Consolas" w:hAnsi="Consolas"/>
          <w:color w:val="444444"/>
        </w:rPr>
        <w:t xml:space="preserve"> ArduINA226 </w:t>
      </w:r>
      <w:proofErr w:type="spellStart"/>
      <w:r>
        <w:rPr>
          <w:rFonts w:ascii="Consolas" w:hAnsi="Consolas"/>
          <w:color w:val="444444"/>
        </w:rPr>
        <w:t>to</w:t>
      </w:r>
      <w:proofErr w:type="spellEnd"/>
      <w:r>
        <w:rPr>
          <w:rFonts w:ascii="Consolas" w:hAnsi="Consolas"/>
          <w:color w:val="444444"/>
        </w:rPr>
        <w:t xml:space="preserve"> </w:t>
      </w:r>
      <w:proofErr w:type="spellStart"/>
      <w:r>
        <w:rPr>
          <w:rFonts w:ascii="Consolas" w:hAnsi="Consolas"/>
          <w:color w:val="444444"/>
        </w:rPr>
        <w:t>current</w:t>
      </w:r>
      <w:proofErr w:type="spellEnd"/>
      <w:r>
        <w:rPr>
          <w:rFonts w:ascii="Consolas" w:hAnsi="Consolas"/>
          <w:color w:val="444444"/>
        </w:rPr>
        <w:t xml:space="preserve">, </w:t>
      </w:r>
      <w:proofErr w:type="spellStart"/>
      <w:r>
        <w:rPr>
          <w:rFonts w:ascii="Consolas" w:hAnsi="Consolas"/>
          <w:color w:val="444444"/>
        </w:rPr>
        <w:t>voltage</w:t>
      </w:r>
      <w:proofErr w:type="spellEnd"/>
      <w:r>
        <w:rPr>
          <w:rFonts w:ascii="Consolas" w:hAnsi="Consolas"/>
          <w:color w:val="444444"/>
        </w:rPr>
        <w:t xml:space="preserve"> </w:t>
      </w:r>
      <w:proofErr w:type="spellStart"/>
      <w:r>
        <w:rPr>
          <w:rFonts w:ascii="Consolas" w:hAnsi="Consolas"/>
          <w:color w:val="444444"/>
        </w:rPr>
        <w:t>and</w:t>
      </w:r>
      <w:proofErr w:type="spellEnd"/>
      <w:r>
        <w:rPr>
          <w:rFonts w:ascii="Consolas" w:hAnsi="Consolas"/>
          <w:color w:val="444444"/>
        </w:rPr>
        <w:t xml:space="preserve"> </w:t>
      </w:r>
      <w:proofErr w:type="spellStart"/>
      <w:r>
        <w:rPr>
          <w:rFonts w:ascii="Consolas" w:hAnsi="Consolas"/>
          <w:color w:val="444444"/>
        </w:rPr>
        <w:t>power</w:t>
      </w:r>
      <w:proofErr w:type="spellEnd"/>
    </w:p>
    <w:p w14:paraId="41A4C1D1" w14:textId="77777777" w:rsidR="00934E41" w:rsidRDefault="00934E41" w:rsidP="00934E41">
      <w:pPr>
        <w:pStyle w:val="HTMLPreformatted"/>
        <w:shd w:val="clear" w:color="auto" w:fill="FFFFFF"/>
        <w:rPr>
          <w:rFonts w:ascii="Consolas" w:hAnsi="Consolas"/>
          <w:color w:val="444444"/>
        </w:rPr>
      </w:pPr>
      <w:r>
        <w:rPr>
          <w:rFonts w:ascii="Consolas" w:hAnsi="Consolas"/>
          <w:color w:val="444444"/>
        </w:rPr>
        <w:t xml:space="preserve"> </w:t>
      </w:r>
      <w:proofErr w:type="spellStart"/>
      <w:r>
        <w:rPr>
          <w:rFonts w:ascii="Consolas" w:hAnsi="Consolas"/>
          <w:color w:val="444444"/>
        </w:rPr>
        <w:t>with</w:t>
      </w:r>
      <w:proofErr w:type="spellEnd"/>
      <w:r>
        <w:rPr>
          <w:rFonts w:ascii="Consolas" w:hAnsi="Consolas"/>
          <w:color w:val="444444"/>
        </w:rPr>
        <w:t xml:space="preserve"> </w:t>
      </w:r>
      <w:proofErr w:type="spellStart"/>
      <w:r>
        <w:rPr>
          <w:rFonts w:ascii="Consolas" w:hAnsi="Consolas"/>
          <w:color w:val="444444"/>
        </w:rPr>
        <w:t>Arduino</w:t>
      </w:r>
      <w:proofErr w:type="spellEnd"/>
      <w:r>
        <w:rPr>
          <w:rFonts w:ascii="Consolas" w:hAnsi="Consolas"/>
          <w:color w:val="444444"/>
        </w:rPr>
        <w:t xml:space="preserve"> </w:t>
      </w:r>
      <w:proofErr w:type="spellStart"/>
      <w:r>
        <w:rPr>
          <w:rFonts w:ascii="Consolas" w:hAnsi="Consolas"/>
          <w:color w:val="444444"/>
        </w:rPr>
        <w:t>Nano</w:t>
      </w:r>
      <w:proofErr w:type="spellEnd"/>
      <w:r>
        <w:rPr>
          <w:rFonts w:ascii="Consolas" w:hAnsi="Consolas"/>
          <w:color w:val="444444"/>
        </w:rPr>
        <w:t xml:space="preserve"> </w:t>
      </w:r>
      <w:proofErr w:type="spellStart"/>
      <w:r>
        <w:rPr>
          <w:rFonts w:ascii="Consolas" w:hAnsi="Consolas"/>
          <w:color w:val="444444"/>
        </w:rPr>
        <w:t>and</w:t>
      </w:r>
      <w:proofErr w:type="spellEnd"/>
      <w:r>
        <w:rPr>
          <w:rFonts w:ascii="Consolas" w:hAnsi="Consolas"/>
          <w:color w:val="444444"/>
        </w:rPr>
        <w:t xml:space="preserve"> INA226 </w:t>
      </w:r>
      <w:proofErr w:type="spellStart"/>
      <w:r>
        <w:rPr>
          <w:rFonts w:ascii="Consolas" w:hAnsi="Consolas"/>
          <w:color w:val="444444"/>
        </w:rPr>
        <w:t>module</w:t>
      </w:r>
      <w:proofErr w:type="spellEnd"/>
    </w:p>
    <w:p w14:paraId="68AC34AF" w14:textId="77777777" w:rsidR="00934E41" w:rsidRDefault="00934E41" w:rsidP="00934E41">
      <w:pPr>
        <w:pStyle w:val="HTMLPreformatted"/>
        <w:shd w:val="clear" w:color="auto" w:fill="FFFFFF"/>
        <w:rPr>
          <w:rFonts w:ascii="Consolas" w:hAnsi="Consolas"/>
          <w:color w:val="444444"/>
        </w:rPr>
      </w:pPr>
      <w:proofErr w:type="spellStart"/>
      <w:r>
        <w:rPr>
          <w:rFonts w:ascii="Consolas" w:hAnsi="Consolas"/>
          <w:color w:val="444444"/>
        </w:rPr>
        <w:t>uses</w:t>
      </w:r>
      <w:proofErr w:type="spellEnd"/>
      <w:r>
        <w:rPr>
          <w:rFonts w:ascii="Consolas" w:hAnsi="Consolas"/>
          <w:color w:val="444444"/>
        </w:rPr>
        <w:t xml:space="preserve"> </w:t>
      </w:r>
      <w:proofErr w:type="spellStart"/>
      <w:r>
        <w:rPr>
          <w:rFonts w:ascii="Consolas" w:hAnsi="Consolas"/>
          <w:color w:val="444444"/>
        </w:rPr>
        <w:t>Korneliusz</w:t>
      </w:r>
      <w:proofErr w:type="spellEnd"/>
      <w:r>
        <w:rPr>
          <w:rFonts w:ascii="Consolas" w:hAnsi="Consolas"/>
          <w:color w:val="444444"/>
        </w:rPr>
        <w:t xml:space="preserve"> </w:t>
      </w:r>
      <w:proofErr w:type="spellStart"/>
      <w:r>
        <w:rPr>
          <w:rFonts w:ascii="Consolas" w:hAnsi="Consolas"/>
          <w:color w:val="444444"/>
        </w:rPr>
        <w:t>Jarzebski</w:t>
      </w:r>
      <w:proofErr w:type="spellEnd"/>
      <w:r>
        <w:rPr>
          <w:rFonts w:ascii="Consolas" w:hAnsi="Consolas"/>
          <w:color w:val="444444"/>
        </w:rPr>
        <w:t xml:space="preserve"> </w:t>
      </w:r>
      <w:proofErr w:type="spellStart"/>
      <w:r>
        <w:rPr>
          <w:rFonts w:ascii="Consolas" w:hAnsi="Consolas"/>
          <w:color w:val="444444"/>
        </w:rPr>
        <w:t>Library</w:t>
      </w:r>
      <w:proofErr w:type="spellEnd"/>
      <w:r>
        <w:rPr>
          <w:rFonts w:ascii="Consolas" w:hAnsi="Consolas"/>
          <w:color w:val="444444"/>
        </w:rPr>
        <w:t xml:space="preserve"> </w:t>
      </w:r>
      <w:proofErr w:type="spellStart"/>
      <w:r>
        <w:rPr>
          <w:rStyle w:val="k"/>
          <w:rFonts w:ascii="Consolas" w:hAnsi="Consolas"/>
          <w:color w:val="728E00"/>
        </w:rPr>
        <w:t>for</w:t>
      </w:r>
      <w:proofErr w:type="spellEnd"/>
      <w:r>
        <w:rPr>
          <w:rFonts w:ascii="Consolas" w:hAnsi="Consolas"/>
          <w:color w:val="444444"/>
        </w:rPr>
        <w:t xml:space="preserve"> INA226 </w:t>
      </w:r>
      <w:r>
        <w:rPr>
          <w:rStyle w:val="o"/>
          <w:rFonts w:ascii="Consolas" w:hAnsi="Consolas"/>
          <w:color w:val="434F54"/>
        </w:rPr>
        <w:t>(</w:t>
      </w:r>
      <w:proofErr w:type="spellStart"/>
      <w:r>
        <w:rPr>
          <w:rFonts w:ascii="Consolas" w:hAnsi="Consolas"/>
          <w:color w:val="444444"/>
        </w:rPr>
        <w:t>modified</w:t>
      </w:r>
      <w:proofErr w:type="spellEnd"/>
      <w:r>
        <w:rPr>
          <w:rStyle w:val="o"/>
          <w:rFonts w:ascii="Consolas" w:hAnsi="Consolas"/>
          <w:color w:val="434F54"/>
        </w:rPr>
        <w:t>)</w:t>
      </w:r>
    </w:p>
    <w:p w14:paraId="316DFB89" w14:textId="77777777" w:rsidR="00934E41" w:rsidRDefault="00934E41" w:rsidP="00934E41">
      <w:pPr>
        <w:pStyle w:val="HTMLPreformatted"/>
        <w:shd w:val="clear" w:color="auto" w:fill="FFFFFF"/>
        <w:rPr>
          <w:rFonts w:ascii="Consolas" w:hAnsi="Consolas"/>
          <w:color w:val="444444"/>
        </w:rPr>
      </w:pPr>
      <w:proofErr w:type="spellStart"/>
      <w:r>
        <w:rPr>
          <w:rFonts w:ascii="Consolas" w:hAnsi="Consolas"/>
          <w:color w:val="444444"/>
        </w:rPr>
        <w:t>save</w:t>
      </w:r>
      <w:proofErr w:type="spellEnd"/>
      <w:r>
        <w:rPr>
          <w:rFonts w:ascii="Consolas" w:hAnsi="Consolas"/>
          <w:color w:val="444444"/>
        </w:rPr>
        <w:t xml:space="preserve"> </w:t>
      </w:r>
      <w:proofErr w:type="spellStart"/>
      <w:r>
        <w:rPr>
          <w:rFonts w:ascii="Consolas" w:hAnsi="Consolas"/>
          <w:color w:val="444444"/>
        </w:rPr>
        <w:t>measurements</w:t>
      </w:r>
      <w:proofErr w:type="spellEnd"/>
      <w:r>
        <w:rPr>
          <w:rFonts w:ascii="Consolas" w:hAnsi="Consolas"/>
          <w:color w:val="444444"/>
        </w:rPr>
        <w:t xml:space="preserve"> </w:t>
      </w:r>
      <w:proofErr w:type="spellStart"/>
      <w:r>
        <w:rPr>
          <w:rFonts w:ascii="Consolas" w:hAnsi="Consolas"/>
          <w:color w:val="444444"/>
        </w:rPr>
        <w:t>on</w:t>
      </w:r>
      <w:proofErr w:type="spellEnd"/>
      <w:r>
        <w:rPr>
          <w:rFonts w:ascii="Consolas" w:hAnsi="Consolas"/>
          <w:color w:val="444444"/>
        </w:rPr>
        <w:t xml:space="preserve"> SD </w:t>
      </w:r>
      <w:proofErr w:type="spellStart"/>
      <w:r>
        <w:rPr>
          <w:rStyle w:val="k"/>
          <w:rFonts w:ascii="Consolas" w:hAnsi="Consolas"/>
          <w:color w:val="728E00"/>
        </w:rPr>
        <w:t>if</w:t>
      </w:r>
      <w:proofErr w:type="spellEnd"/>
      <w:r>
        <w:rPr>
          <w:rFonts w:ascii="Consolas" w:hAnsi="Consolas"/>
          <w:color w:val="444444"/>
        </w:rPr>
        <w:t xml:space="preserve"> </w:t>
      </w:r>
      <w:proofErr w:type="spellStart"/>
      <w:r>
        <w:rPr>
          <w:rFonts w:ascii="Consolas" w:hAnsi="Consolas"/>
          <w:color w:val="444444"/>
        </w:rPr>
        <w:t>present</w:t>
      </w:r>
      <w:proofErr w:type="spellEnd"/>
    </w:p>
    <w:p w14:paraId="63578811" w14:textId="77777777" w:rsidR="00934E41" w:rsidRDefault="00934E41" w:rsidP="00934E41">
      <w:pPr>
        <w:pStyle w:val="HTMLPreformatted"/>
        <w:shd w:val="clear" w:color="auto" w:fill="FFFFFF"/>
        <w:rPr>
          <w:rFonts w:ascii="Consolas" w:hAnsi="Consolas"/>
          <w:color w:val="444444"/>
        </w:rPr>
      </w:pPr>
      <w:proofErr w:type="spellStart"/>
      <w:r>
        <w:rPr>
          <w:rFonts w:ascii="Consolas" w:hAnsi="Consolas"/>
          <w:color w:val="444444"/>
        </w:rPr>
        <w:t>Giovanni</w:t>
      </w:r>
      <w:proofErr w:type="spellEnd"/>
      <w:r>
        <w:rPr>
          <w:rFonts w:ascii="Consolas" w:hAnsi="Consolas"/>
          <w:color w:val="444444"/>
        </w:rPr>
        <w:t xml:space="preserve"> </w:t>
      </w:r>
      <w:proofErr w:type="spellStart"/>
      <w:r>
        <w:rPr>
          <w:rFonts w:ascii="Consolas" w:hAnsi="Consolas"/>
          <w:color w:val="444444"/>
        </w:rPr>
        <w:t>Carrera</w:t>
      </w:r>
      <w:proofErr w:type="spellEnd"/>
      <w:r>
        <w:rPr>
          <w:rFonts w:ascii="Consolas" w:hAnsi="Consolas"/>
          <w:color w:val="444444"/>
        </w:rPr>
        <w:t xml:space="preserve">, </w:t>
      </w:r>
      <w:r>
        <w:rPr>
          <w:rStyle w:val="m"/>
          <w:rFonts w:ascii="Consolas" w:hAnsi="Consolas"/>
          <w:color w:val="434F54"/>
        </w:rPr>
        <w:t>14</w:t>
      </w:r>
      <w:r>
        <w:rPr>
          <w:rFonts w:ascii="Consolas" w:hAnsi="Consolas"/>
          <w:color w:val="444444"/>
        </w:rPr>
        <w:t>/03/2020</w:t>
      </w:r>
    </w:p>
    <w:p w14:paraId="300BD117" w14:textId="77777777" w:rsidR="00934E41" w:rsidRDefault="00934E41" w:rsidP="00934E41">
      <w:pPr>
        <w:pStyle w:val="HTMLPreformatted"/>
        <w:shd w:val="clear" w:color="auto" w:fill="FFFFFF"/>
        <w:rPr>
          <w:rFonts w:ascii="Consolas" w:hAnsi="Consolas"/>
          <w:color w:val="444444"/>
        </w:rPr>
      </w:pPr>
      <w:r>
        <w:rPr>
          <w:rFonts w:ascii="Consolas" w:hAnsi="Consolas"/>
          <w:color w:val="444444"/>
        </w:rPr>
        <w:t xml:space="preserve"> */</w:t>
      </w:r>
    </w:p>
    <w:p w14:paraId="50611BD2" w14:textId="77777777" w:rsidR="00934E41" w:rsidRDefault="00934E41" w:rsidP="00934E41">
      <w:pPr>
        <w:pStyle w:val="HTMLPreformatted"/>
        <w:shd w:val="clear" w:color="auto" w:fill="FFFFFF"/>
        <w:rPr>
          <w:rFonts w:ascii="Consolas" w:hAnsi="Consolas"/>
          <w:color w:val="444444"/>
        </w:rPr>
      </w:pPr>
    </w:p>
    <w:p w14:paraId="38753788" w14:textId="77777777" w:rsidR="00934E41" w:rsidRDefault="00934E41" w:rsidP="00934E41">
      <w:pPr>
        <w:pStyle w:val="HTMLPreformatted"/>
        <w:shd w:val="clear" w:color="auto" w:fill="FFFFFF"/>
        <w:rPr>
          <w:rFonts w:ascii="Consolas" w:hAnsi="Consolas"/>
          <w:color w:val="444444"/>
        </w:rPr>
      </w:pPr>
      <w:r>
        <w:rPr>
          <w:rStyle w:val="c1"/>
          <w:rFonts w:ascii="Consolas" w:hAnsi="Consolas"/>
          <w:color w:val="95A5A6"/>
        </w:rPr>
        <w:t>#include &lt;</w:t>
      </w:r>
      <w:proofErr w:type="spellStart"/>
      <w:r>
        <w:rPr>
          <w:rStyle w:val="c1"/>
          <w:rFonts w:ascii="Consolas" w:hAnsi="Consolas"/>
          <w:color w:val="95A5A6"/>
        </w:rPr>
        <w:t>SPI.h</w:t>
      </w:r>
      <w:proofErr w:type="spellEnd"/>
      <w:r>
        <w:rPr>
          <w:rStyle w:val="c1"/>
          <w:rFonts w:ascii="Consolas" w:hAnsi="Consolas"/>
          <w:color w:val="95A5A6"/>
        </w:rPr>
        <w:t>&gt;</w:t>
      </w:r>
    </w:p>
    <w:p w14:paraId="03E039FF" w14:textId="77777777" w:rsidR="00934E41" w:rsidRDefault="00934E41" w:rsidP="00934E41">
      <w:pPr>
        <w:pStyle w:val="HTMLPreformatted"/>
        <w:shd w:val="clear" w:color="auto" w:fill="FFFFFF"/>
        <w:rPr>
          <w:rFonts w:ascii="Consolas" w:hAnsi="Consolas"/>
          <w:color w:val="444444"/>
        </w:rPr>
      </w:pPr>
      <w:r>
        <w:rPr>
          <w:rStyle w:val="c1"/>
          <w:rFonts w:ascii="Consolas" w:hAnsi="Consolas"/>
          <w:color w:val="95A5A6"/>
        </w:rPr>
        <w:t>#include &lt;</w:t>
      </w:r>
      <w:proofErr w:type="spellStart"/>
      <w:r>
        <w:rPr>
          <w:rStyle w:val="c1"/>
          <w:rFonts w:ascii="Consolas" w:hAnsi="Consolas"/>
          <w:color w:val="95A5A6"/>
        </w:rPr>
        <w:t>LiquidCrystal.h</w:t>
      </w:r>
      <w:proofErr w:type="spellEnd"/>
      <w:r>
        <w:rPr>
          <w:rStyle w:val="c1"/>
          <w:rFonts w:ascii="Consolas" w:hAnsi="Consolas"/>
          <w:color w:val="95A5A6"/>
        </w:rPr>
        <w:t>&gt;</w:t>
      </w:r>
    </w:p>
    <w:p w14:paraId="4C1D9A18" w14:textId="77777777" w:rsidR="00934E41" w:rsidRDefault="00934E41" w:rsidP="00934E41">
      <w:pPr>
        <w:pStyle w:val="HTMLPreformatted"/>
        <w:shd w:val="clear" w:color="auto" w:fill="FFFFFF"/>
        <w:rPr>
          <w:rFonts w:ascii="Consolas" w:hAnsi="Consolas"/>
          <w:color w:val="444444"/>
        </w:rPr>
      </w:pPr>
      <w:r>
        <w:rPr>
          <w:rStyle w:val="c1"/>
          <w:rFonts w:ascii="Consolas" w:hAnsi="Consolas"/>
          <w:color w:val="95A5A6"/>
        </w:rPr>
        <w:t>#include &lt;</w:t>
      </w:r>
      <w:proofErr w:type="spellStart"/>
      <w:r>
        <w:rPr>
          <w:rStyle w:val="c1"/>
          <w:rFonts w:ascii="Consolas" w:hAnsi="Consolas"/>
          <w:color w:val="95A5A6"/>
        </w:rPr>
        <w:t>Wire.h</w:t>
      </w:r>
      <w:proofErr w:type="spellEnd"/>
      <w:r>
        <w:rPr>
          <w:rStyle w:val="c1"/>
          <w:rFonts w:ascii="Consolas" w:hAnsi="Consolas"/>
          <w:color w:val="95A5A6"/>
        </w:rPr>
        <w:t>&gt;</w:t>
      </w:r>
    </w:p>
    <w:p w14:paraId="26AD55E0" w14:textId="77777777" w:rsidR="00934E41" w:rsidRDefault="00934E41" w:rsidP="00934E41">
      <w:pPr>
        <w:pStyle w:val="HTMLPreformatted"/>
        <w:shd w:val="clear" w:color="auto" w:fill="FFFFFF"/>
        <w:rPr>
          <w:rFonts w:ascii="Consolas" w:hAnsi="Consolas"/>
          <w:color w:val="444444"/>
        </w:rPr>
      </w:pPr>
      <w:r>
        <w:rPr>
          <w:rStyle w:val="c1"/>
          <w:rFonts w:ascii="Consolas" w:hAnsi="Consolas"/>
          <w:color w:val="95A5A6"/>
        </w:rPr>
        <w:t>#include &lt;</w:t>
      </w:r>
      <w:proofErr w:type="spellStart"/>
      <w:r>
        <w:rPr>
          <w:rStyle w:val="c1"/>
          <w:rFonts w:ascii="Consolas" w:hAnsi="Consolas"/>
          <w:color w:val="95A5A6"/>
        </w:rPr>
        <w:t>SD.h</w:t>
      </w:r>
      <w:proofErr w:type="spellEnd"/>
      <w:r>
        <w:rPr>
          <w:rStyle w:val="c1"/>
          <w:rFonts w:ascii="Consolas" w:hAnsi="Consolas"/>
          <w:color w:val="95A5A6"/>
        </w:rPr>
        <w:t>&gt;</w:t>
      </w:r>
    </w:p>
    <w:p w14:paraId="62C42CF8" w14:textId="77777777" w:rsidR="00934E41" w:rsidRDefault="00934E41" w:rsidP="00934E41">
      <w:pPr>
        <w:pStyle w:val="HTMLPreformatted"/>
        <w:shd w:val="clear" w:color="auto" w:fill="FFFFFF"/>
        <w:rPr>
          <w:rFonts w:ascii="Consolas" w:hAnsi="Consolas"/>
          <w:color w:val="444444"/>
        </w:rPr>
      </w:pPr>
      <w:r>
        <w:rPr>
          <w:rStyle w:val="c1"/>
          <w:rFonts w:ascii="Consolas" w:hAnsi="Consolas"/>
          <w:color w:val="95A5A6"/>
        </w:rPr>
        <w:t>#include &lt;INA226.h&gt;</w:t>
      </w:r>
    </w:p>
    <w:p w14:paraId="1AFE0195" w14:textId="77777777" w:rsidR="00934E41" w:rsidRDefault="00934E41" w:rsidP="00934E41">
      <w:pPr>
        <w:pStyle w:val="HTMLPreformatted"/>
        <w:shd w:val="clear" w:color="auto" w:fill="FFFFFF"/>
        <w:rPr>
          <w:rFonts w:ascii="Consolas" w:hAnsi="Consolas"/>
          <w:color w:val="444444"/>
        </w:rPr>
      </w:pPr>
      <w:r>
        <w:rPr>
          <w:rFonts w:ascii="Consolas" w:hAnsi="Consolas"/>
          <w:color w:val="444444"/>
        </w:rPr>
        <w:t xml:space="preserve">// LCD </w:t>
      </w:r>
      <w:proofErr w:type="spellStart"/>
      <w:r>
        <w:rPr>
          <w:rFonts w:ascii="Consolas" w:hAnsi="Consolas"/>
          <w:color w:val="444444"/>
        </w:rPr>
        <w:t>pins</w:t>
      </w:r>
      <w:proofErr w:type="spellEnd"/>
    </w:p>
    <w:p w14:paraId="1D8F82A7" w14:textId="77777777" w:rsidR="00934E41" w:rsidRDefault="00934E41" w:rsidP="00934E41">
      <w:pPr>
        <w:pStyle w:val="HTMLPreformatted"/>
        <w:shd w:val="clear" w:color="auto" w:fill="FFFFFF"/>
        <w:rPr>
          <w:rFonts w:ascii="Consolas" w:hAnsi="Consolas"/>
          <w:color w:val="444444"/>
        </w:rPr>
      </w:pPr>
      <w:r>
        <w:rPr>
          <w:rStyle w:val="c1"/>
          <w:rFonts w:ascii="Consolas" w:hAnsi="Consolas"/>
          <w:color w:val="95A5A6"/>
        </w:rPr>
        <w:t xml:space="preserve">#define </w:t>
      </w:r>
      <w:proofErr w:type="spellStart"/>
      <w:r>
        <w:rPr>
          <w:rStyle w:val="c1"/>
          <w:rFonts w:ascii="Consolas" w:hAnsi="Consolas"/>
          <w:color w:val="95A5A6"/>
        </w:rPr>
        <w:t>rs</w:t>
      </w:r>
      <w:proofErr w:type="spellEnd"/>
      <w:r>
        <w:rPr>
          <w:rStyle w:val="c1"/>
          <w:rFonts w:ascii="Consolas" w:hAnsi="Consolas"/>
          <w:color w:val="95A5A6"/>
        </w:rPr>
        <w:t xml:space="preserve"> 7</w:t>
      </w:r>
    </w:p>
    <w:p w14:paraId="25940C1F" w14:textId="77777777" w:rsidR="00934E41" w:rsidRDefault="00934E41" w:rsidP="00934E41">
      <w:pPr>
        <w:pStyle w:val="HTMLPreformatted"/>
        <w:shd w:val="clear" w:color="auto" w:fill="FFFFFF"/>
        <w:rPr>
          <w:rFonts w:ascii="Consolas" w:hAnsi="Consolas"/>
          <w:color w:val="444444"/>
        </w:rPr>
      </w:pPr>
      <w:r>
        <w:rPr>
          <w:rStyle w:val="c1"/>
          <w:rFonts w:ascii="Consolas" w:hAnsi="Consolas"/>
          <w:color w:val="95A5A6"/>
        </w:rPr>
        <w:t xml:space="preserve">#define </w:t>
      </w:r>
      <w:proofErr w:type="spellStart"/>
      <w:r>
        <w:rPr>
          <w:rStyle w:val="c1"/>
          <w:rFonts w:ascii="Consolas" w:hAnsi="Consolas"/>
          <w:color w:val="95A5A6"/>
        </w:rPr>
        <w:t>en</w:t>
      </w:r>
      <w:proofErr w:type="spellEnd"/>
      <w:r>
        <w:rPr>
          <w:rStyle w:val="c1"/>
          <w:rFonts w:ascii="Consolas" w:hAnsi="Consolas"/>
          <w:color w:val="95A5A6"/>
        </w:rPr>
        <w:t xml:space="preserve"> 6</w:t>
      </w:r>
    </w:p>
    <w:p w14:paraId="3BA1D7BB" w14:textId="77777777" w:rsidR="00934E41" w:rsidRDefault="00934E41" w:rsidP="00934E41">
      <w:pPr>
        <w:pStyle w:val="HTMLPreformatted"/>
        <w:shd w:val="clear" w:color="auto" w:fill="FFFFFF"/>
        <w:rPr>
          <w:rFonts w:ascii="Consolas" w:hAnsi="Consolas"/>
          <w:color w:val="444444"/>
        </w:rPr>
      </w:pPr>
      <w:r>
        <w:rPr>
          <w:rStyle w:val="c1"/>
          <w:rFonts w:ascii="Consolas" w:hAnsi="Consolas"/>
          <w:color w:val="95A5A6"/>
        </w:rPr>
        <w:t>#define d4 5</w:t>
      </w:r>
    </w:p>
    <w:p w14:paraId="4ADDEBF0" w14:textId="77777777" w:rsidR="00934E41" w:rsidRDefault="00934E41" w:rsidP="00934E41">
      <w:pPr>
        <w:pStyle w:val="HTMLPreformatted"/>
        <w:shd w:val="clear" w:color="auto" w:fill="FFFFFF"/>
        <w:rPr>
          <w:rFonts w:ascii="Consolas" w:hAnsi="Consolas"/>
          <w:color w:val="444444"/>
        </w:rPr>
      </w:pPr>
      <w:r>
        <w:rPr>
          <w:rStyle w:val="c1"/>
          <w:rFonts w:ascii="Consolas" w:hAnsi="Consolas"/>
          <w:color w:val="95A5A6"/>
        </w:rPr>
        <w:t>#define d5 4</w:t>
      </w:r>
    </w:p>
    <w:p w14:paraId="3EB12935" w14:textId="77777777" w:rsidR="00934E41" w:rsidRDefault="00934E41" w:rsidP="00934E41">
      <w:pPr>
        <w:pStyle w:val="HTMLPreformatted"/>
        <w:shd w:val="clear" w:color="auto" w:fill="FFFFFF"/>
        <w:rPr>
          <w:rFonts w:ascii="Consolas" w:hAnsi="Consolas"/>
          <w:color w:val="444444"/>
        </w:rPr>
      </w:pPr>
      <w:r>
        <w:rPr>
          <w:rStyle w:val="c1"/>
          <w:rFonts w:ascii="Consolas" w:hAnsi="Consolas"/>
          <w:color w:val="95A5A6"/>
        </w:rPr>
        <w:t>#define d6 A2</w:t>
      </w:r>
    </w:p>
    <w:p w14:paraId="2D86B9FC" w14:textId="77777777" w:rsidR="00934E41" w:rsidRDefault="00934E41" w:rsidP="00934E41">
      <w:pPr>
        <w:pStyle w:val="HTMLPreformatted"/>
        <w:shd w:val="clear" w:color="auto" w:fill="FFFFFF"/>
        <w:rPr>
          <w:rFonts w:ascii="Consolas" w:hAnsi="Consolas"/>
          <w:color w:val="444444"/>
        </w:rPr>
      </w:pPr>
      <w:r>
        <w:rPr>
          <w:rStyle w:val="c1"/>
          <w:rFonts w:ascii="Consolas" w:hAnsi="Consolas"/>
          <w:color w:val="95A5A6"/>
        </w:rPr>
        <w:t>#define d7 A3</w:t>
      </w:r>
    </w:p>
    <w:p w14:paraId="2499C952" w14:textId="77777777" w:rsidR="00934E41" w:rsidRDefault="00934E41" w:rsidP="00934E41">
      <w:pPr>
        <w:pStyle w:val="HTMLPreformatted"/>
        <w:shd w:val="clear" w:color="auto" w:fill="FFFFFF"/>
        <w:rPr>
          <w:rFonts w:ascii="Consolas" w:hAnsi="Consolas"/>
          <w:color w:val="444444"/>
        </w:rPr>
      </w:pPr>
      <w:r>
        <w:rPr>
          <w:rStyle w:val="c1"/>
          <w:rFonts w:ascii="Consolas" w:hAnsi="Consolas"/>
          <w:color w:val="95A5A6"/>
        </w:rPr>
        <w:t xml:space="preserve">#define </w:t>
      </w:r>
      <w:proofErr w:type="spellStart"/>
      <w:r>
        <w:rPr>
          <w:rStyle w:val="c1"/>
          <w:rFonts w:ascii="Consolas" w:hAnsi="Consolas"/>
          <w:color w:val="95A5A6"/>
        </w:rPr>
        <w:t>SSbutton</w:t>
      </w:r>
      <w:proofErr w:type="spellEnd"/>
      <w:r>
        <w:rPr>
          <w:rStyle w:val="c1"/>
          <w:rFonts w:ascii="Consolas" w:hAnsi="Consolas"/>
          <w:color w:val="95A5A6"/>
        </w:rPr>
        <w:t xml:space="preserve"> 2</w:t>
      </w:r>
    </w:p>
    <w:p w14:paraId="3ACD2149" w14:textId="77777777" w:rsidR="00934E41" w:rsidRDefault="00934E41" w:rsidP="00934E41">
      <w:pPr>
        <w:pStyle w:val="HTMLPreformatted"/>
        <w:shd w:val="clear" w:color="auto" w:fill="FFFFFF"/>
        <w:rPr>
          <w:rFonts w:ascii="Consolas" w:hAnsi="Consolas"/>
          <w:color w:val="444444"/>
        </w:rPr>
      </w:pPr>
      <w:r>
        <w:rPr>
          <w:rStyle w:val="c1"/>
          <w:rFonts w:ascii="Consolas" w:hAnsi="Consolas"/>
          <w:color w:val="95A5A6"/>
        </w:rPr>
        <w:t>#define SD_CS 10</w:t>
      </w:r>
    </w:p>
    <w:p w14:paraId="6A82C6D5" w14:textId="77777777" w:rsidR="00934E41" w:rsidRDefault="00934E41" w:rsidP="00934E41">
      <w:pPr>
        <w:pStyle w:val="HTMLPreformatted"/>
        <w:shd w:val="clear" w:color="auto" w:fill="FFFFFF"/>
        <w:rPr>
          <w:rFonts w:ascii="Consolas" w:hAnsi="Consolas"/>
          <w:color w:val="444444"/>
        </w:rPr>
      </w:pPr>
      <w:r>
        <w:rPr>
          <w:rFonts w:ascii="Consolas" w:hAnsi="Consolas"/>
          <w:color w:val="444444"/>
        </w:rPr>
        <w:t xml:space="preserve">// </w:t>
      </w:r>
      <w:proofErr w:type="spellStart"/>
      <w:r>
        <w:rPr>
          <w:rFonts w:ascii="Consolas" w:hAnsi="Consolas"/>
          <w:color w:val="444444"/>
        </w:rPr>
        <w:t>initialize</w:t>
      </w:r>
      <w:proofErr w:type="spellEnd"/>
      <w:r>
        <w:rPr>
          <w:rFonts w:ascii="Consolas" w:hAnsi="Consolas"/>
          <w:color w:val="444444"/>
        </w:rPr>
        <w:t xml:space="preserve"> </w:t>
      </w:r>
      <w:proofErr w:type="spellStart"/>
      <w:r>
        <w:rPr>
          <w:rFonts w:ascii="Consolas" w:hAnsi="Consolas"/>
          <w:color w:val="444444"/>
        </w:rPr>
        <w:t>the</w:t>
      </w:r>
      <w:proofErr w:type="spellEnd"/>
      <w:r>
        <w:rPr>
          <w:rFonts w:ascii="Consolas" w:hAnsi="Consolas"/>
          <w:color w:val="444444"/>
        </w:rPr>
        <w:t xml:space="preserve"> </w:t>
      </w:r>
      <w:proofErr w:type="spellStart"/>
      <w:r>
        <w:rPr>
          <w:rFonts w:ascii="Consolas" w:hAnsi="Consolas"/>
          <w:color w:val="444444"/>
        </w:rPr>
        <w:t>library</w:t>
      </w:r>
      <w:proofErr w:type="spellEnd"/>
      <w:r>
        <w:rPr>
          <w:rFonts w:ascii="Consolas" w:hAnsi="Consolas"/>
          <w:color w:val="444444"/>
        </w:rPr>
        <w:t xml:space="preserve"> </w:t>
      </w:r>
      <w:proofErr w:type="spellStart"/>
      <w:r>
        <w:rPr>
          <w:rFonts w:ascii="Consolas" w:hAnsi="Consolas"/>
          <w:color w:val="444444"/>
        </w:rPr>
        <w:t>by</w:t>
      </w:r>
      <w:proofErr w:type="spellEnd"/>
      <w:r>
        <w:rPr>
          <w:rFonts w:ascii="Consolas" w:hAnsi="Consolas"/>
          <w:color w:val="444444"/>
        </w:rPr>
        <w:t xml:space="preserve"> </w:t>
      </w:r>
      <w:proofErr w:type="spellStart"/>
      <w:r>
        <w:rPr>
          <w:rFonts w:ascii="Consolas" w:hAnsi="Consolas"/>
          <w:color w:val="444444"/>
        </w:rPr>
        <w:t>associating</w:t>
      </w:r>
      <w:proofErr w:type="spellEnd"/>
      <w:r>
        <w:rPr>
          <w:rFonts w:ascii="Consolas" w:hAnsi="Consolas"/>
          <w:color w:val="444444"/>
        </w:rPr>
        <w:t xml:space="preserve"> </w:t>
      </w:r>
      <w:proofErr w:type="spellStart"/>
      <w:r>
        <w:rPr>
          <w:rFonts w:ascii="Consolas" w:hAnsi="Consolas"/>
          <w:color w:val="444444"/>
        </w:rPr>
        <w:t>any</w:t>
      </w:r>
      <w:proofErr w:type="spellEnd"/>
      <w:r>
        <w:rPr>
          <w:rFonts w:ascii="Consolas" w:hAnsi="Consolas"/>
          <w:color w:val="444444"/>
        </w:rPr>
        <w:t xml:space="preserve"> </w:t>
      </w:r>
      <w:proofErr w:type="spellStart"/>
      <w:r>
        <w:rPr>
          <w:rFonts w:ascii="Consolas" w:hAnsi="Consolas"/>
          <w:color w:val="444444"/>
        </w:rPr>
        <w:t>needed</w:t>
      </w:r>
      <w:proofErr w:type="spellEnd"/>
      <w:r>
        <w:rPr>
          <w:rFonts w:ascii="Consolas" w:hAnsi="Consolas"/>
          <w:color w:val="444444"/>
        </w:rPr>
        <w:t xml:space="preserve"> LCD </w:t>
      </w:r>
      <w:proofErr w:type="spellStart"/>
      <w:r>
        <w:rPr>
          <w:rFonts w:ascii="Consolas" w:hAnsi="Consolas"/>
          <w:color w:val="444444"/>
        </w:rPr>
        <w:t>interface</w:t>
      </w:r>
      <w:proofErr w:type="spellEnd"/>
      <w:r>
        <w:rPr>
          <w:rFonts w:ascii="Consolas" w:hAnsi="Consolas"/>
          <w:color w:val="444444"/>
        </w:rPr>
        <w:t xml:space="preserve"> </w:t>
      </w:r>
      <w:proofErr w:type="spellStart"/>
      <w:r>
        <w:rPr>
          <w:rFonts w:ascii="Consolas" w:hAnsi="Consolas"/>
          <w:color w:val="444444"/>
        </w:rPr>
        <w:t>pin</w:t>
      </w:r>
      <w:proofErr w:type="spellEnd"/>
    </w:p>
    <w:p w14:paraId="3612C700" w14:textId="77777777" w:rsidR="00934E41" w:rsidRDefault="00934E41" w:rsidP="00934E41">
      <w:pPr>
        <w:pStyle w:val="HTMLPreformatted"/>
        <w:shd w:val="clear" w:color="auto" w:fill="FFFFFF"/>
        <w:rPr>
          <w:rFonts w:ascii="Consolas" w:hAnsi="Consolas"/>
          <w:color w:val="444444"/>
        </w:rPr>
      </w:pPr>
      <w:proofErr w:type="spellStart"/>
      <w:r>
        <w:rPr>
          <w:rFonts w:ascii="Consolas" w:hAnsi="Consolas"/>
          <w:color w:val="444444"/>
        </w:rPr>
        <w:t>LiquidCrystal</w:t>
      </w:r>
      <w:proofErr w:type="spellEnd"/>
      <w:r>
        <w:rPr>
          <w:rFonts w:ascii="Consolas" w:hAnsi="Consolas"/>
          <w:color w:val="444444"/>
        </w:rPr>
        <w:t xml:space="preserve"> </w:t>
      </w:r>
      <w:proofErr w:type="spellStart"/>
      <w:r>
        <w:rPr>
          <w:rFonts w:ascii="Consolas" w:hAnsi="Consolas"/>
          <w:color w:val="444444"/>
        </w:rPr>
        <w:t>lcd</w:t>
      </w:r>
      <w:proofErr w:type="spellEnd"/>
      <w:r>
        <w:rPr>
          <w:rStyle w:val="o"/>
          <w:rFonts w:ascii="Consolas" w:hAnsi="Consolas"/>
          <w:color w:val="434F54"/>
        </w:rPr>
        <w:t>(</w:t>
      </w:r>
      <w:proofErr w:type="spellStart"/>
      <w:r>
        <w:rPr>
          <w:rFonts w:ascii="Consolas" w:hAnsi="Consolas"/>
          <w:color w:val="444444"/>
        </w:rPr>
        <w:t>rs</w:t>
      </w:r>
      <w:proofErr w:type="spellEnd"/>
      <w:r>
        <w:rPr>
          <w:rFonts w:ascii="Consolas" w:hAnsi="Consolas"/>
          <w:color w:val="444444"/>
        </w:rPr>
        <w:t xml:space="preserve">, </w:t>
      </w:r>
      <w:proofErr w:type="spellStart"/>
      <w:r>
        <w:rPr>
          <w:rFonts w:ascii="Consolas" w:hAnsi="Consolas"/>
          <w:color w:val="444444"/>
        </w:rPr>
        <w:t>en</w:t>
      </w:r>
      <w:proofErr w:type="spellEnd"/>
      <w:r>
        <w:rPr>
          <w:rFonts w:ascii="Consolas" w:hAnsi="Consolas"/>
          <w:color w:val="444444"/>
        </w:rPr>
        <w:t>, d4, d5, d6, d7</w:t>
      </w:r>
      <w:r>
        <w:rPr>
          <w:rStyle w:val="o"/>
          <w:rFonts w:ascii="Consolas" w:hAnsi="Consolas"/>
          <w:color w:val="434F54"/>
        </w:rPr>
        <w:t>)</w:t>
      </w:r>
      <w:r>
        <w:rPr>
          <w:rStyle w:val="p"/>
          <w:rFonts w:ascii="Consolas" w:hAnsi="Consolas"/>
          <w:color w:val="444444"/>
        </w:rPr>
        <w:t>;</w:t>
      </w:r>
    </w:p>
    <w:p w14:paraId="09691AE1" w14:textId="77777777" w:rsidR="00934E41" w:rsidRDefault="00934E41" w:rsidP="00934E41">
      <w:pPr>
        <w:pStyle w:val="HTMLPreformatted"/>
        <w:shd w:val="clear" w:color="auto" w:fill="FFFFFF"/>
        <w:rPr>
          <w:rFonts w:ascii="Consolas" w:hAnsi="Consolas"/>
          <w:color w:val="444444"/>
        </w:rPr>
      </w:pPr>
      <w:r>
        <w:rPr>
          <w:rFonts w:ascii="Consolas" w:hAnsi="Consolas"/>
          <w:color w:val="444444"/>
        </w:rPr>
        <w:t xml:space="preserve">INA226 </w:t>
      </w:r>
      <w:proofErr w:type="spellStart"/>
      <w:r>
        <w:rPr>
          <w:rFonts w:ascii="Consolas" w:hAnsi="Consolas"/>
          <w:color w:val="444444"/>
        </w:rPr>
        <w:t>ina</w:t>
      </w:r>
      <w:proofErr w:type="spellEnd"/>
      <w:r>
        <w:rPr>
          <w:rStyle w:val="p"/>
          <w:rFonts w:ascii="Consolas" w:hAnsi="Consolas"/>
          <w:color w:val="444444"/>
        </w:rPr>
        <w:t>;</w:t>
      </w:r>
    </w:p>
    <w:p w14:paraId="2038CEFB" w14:textId="77777777" w:rsidR="00934E41" w:rsidRDefault="00934E41" w:rsidP="00934E41">
      <w:pPr>
        <w:pStyle w:val="HTMLPreformatted"/>
        <w:shd w:val="clear" w:color="auto" w:fill="FFFFFF"/>
        <w:rPr>
          <w:rFonts w:ascii="Consolas" w:hAnsi="Consolas"/>
          <w:color w:val="444444"/>
        </w:rPr>
      </w:pPr>
    </w:p>
    <w:p w14:paraId="3E69313A" w14:textId="77777777" w:rsidR="00934E41" w:rsidRDefault="00934E41" w:rsidP="00934E41">
      <w:pPr>
        <w:pStyle w:val="HTMLPreformatted"/>
        <w:shd w:val="clear" w:color="auto" w:fill="FFFFFF"/>
        <w:rPr>
          <w:rFonts w:ascii="Consolas" w:hAnsi="Consolas"/>
          <w:color w:val="444444"/>
        </w:rPr>
      </w:pPr>
    </w:p>
    <w:p w14:paraId="649240D4" w14:textId="77777777" w:rsidR="00934E41" w:rsidRDefault="00934E41" w:rsidP="00934E41">
      <w:pPr>
        <w:pStyle w:val="HTMLPreformatted"/>
        <w:shd w:val="clear" w:color="auto" w:fill="FFFFFF"/>
        <w:rPr>
          <w:rFonts w:ascii="Consolas" w:hAnsi="Consolas"/>
          <w:color w:val="444444"/>
        </w:rPr>
      </w:pPr>
      <w:proofErr w:type="spellStart"/>
      <w:r>
        <w:rPr>
          <w:rFonts w:ascii="Consolas" w:hAnsi="Consolas"/>
          <w:color w:val="444444"/>
        </w:rPr>
        <w:t>char</w:t>
      </w:r>
      <w:proofErr w:type="spellEnd"/>
      <w:r>
        <w:rPr>
          <w:rFonts w:ascii="Consolas" w:hAnsi="Consolas"/>
          <w:color w:val="444444"/>
        </w:rPr>
        <w:t xml:space="preserve"> </w:t>
      </w:r>
      <w:proofErr w:type="spellStart"/>
      <w:r>
        <w:rPr>
          <w:rFonts w:ascii="Consolas" w:hAnsi="Consolas"/>
          <w:color w:val="444444"/>
        </w:rPr>
        <w:t>bline</w:t>
      </w:r>
      <w:proofErr w:type="spellEnd"/>
      <w:r>
        <w:rPr>
          <w:rStyle w:val="o"/>
          <w:rFonts w:ascii="Consolas" w:hAnsi="Consolas"/>
          <w:color w:val="434F54"/>
        </w:rPr>
        <w:t>[</w:t>
      </w:r>
      <w:r>
        <w:rPr>
          <w:rStyle w:val="m"/>
          <w:rFonts w:ascii="Consolas" w:hAnsi="Consolas"/>
          <w:color w:val="434F54"/>
        </w:rPr>
        <w:t>17</w:t>
      </w:r>
      <w:r>
        <w:rPr>
          <w:rStyle w:val="o"/>
          <w:rFonts w:ascii="Consolas" w:hAnsi="Consolas"/>
          <w:color w:val="434F54"/>
        </w:rPr>
        <w:t>]</w:t>
      </w:r>
      <w:r>
        <w:rPr>
          <w:rFonts w:ascii="Consolas" w:hAnsi="Consolas"/>
          <w:color w:val="444444"/>
        </w:rPr>
        <w:t xml:space="preserve"> </w:t>
      </w:r>
      <w:r>
        <w:rPr>
          <w:rStyle w:val="o"/>
          <w:rFonts w:ascii="Consolas" w:hAnsi="Consolas"/>
          <w:color w:val="434F54"/>
        </w:rPr>
        <w:t>=</w:t>
      </w:r>
      <w:r>
        <w:rPr>
          <w:rFonts w:ascii="Consolas" w:hAnsi="Consolas"/>
          <w:color w:val="444444"/>
        </w:rPr>
        <w:t xml:space="preserve"> </w:t>
      </w:r>
      <w:r>
        <w:rPr>
          <w:rStyle w:val="s2"/>
          <w:rFonts w:ascii="Consolas" w:hAnsi="Consolas"/>
          <w:color w:val="7F8C8D"/>
        </w:rPr>
        <w:t>"                "</w:t>
      </w:r>
      <w:r>
        <w:rPr>
          <w:rStyle w:val="p"/>
          <w:rFonts w:ascii="Consolas" w:hAnsi="Consolas"/>
          <w:color w:val="444444"/>
        </w:rPr>
        <w:t>;</w:t>
      </w:r>
      <w:r>
        <w:rPr>
          <w:rFonts w:ascii="Consolas" w:hAnsi="Consolas"/>
          <w:color w:val="444444"/>
        </w:rPr>
        <w:t xml:space="preserve">// </w:t>
      </w:r>
      <w:proofErr w:type="spellStart"/>
      <w:r>
        <w:rPr>
          <w:rFonts w:ascii="Consolas" w:hAnsi="Consolas"/>
          <w:color w:val="444444"/>
        </w:rPr>
        <w:t>blank</w:t>
      </w:r>
      <w:proofErr w:type="spellEnd"/>
      <w:r>
        <w:rPr>
          <w:rFonts w:ascii="Consolas" w:hAnsi="Consolas"/>
          <w:color w:val="444444"/>
        </w:rPr>
        <w:t xml:space="preserve"> </w:t>
      </w:r>
      <w:proofErr w:type="spellStart"/>
      <w:r>
        <w:rPr>
          <w:rFonts w:ascii="Consolas" w:hAnsi="Consolas"/>
          <w:color w:val="444444"/>
        </w:rPr>
        <w:t>line</w:t>
      </w:r>
      <w:proofErr w:type="spellEnd"/>
    </w:p>
    <w:p w14:paraId="59CDFF26" w14:textId="77777777" w:rsidR="00934E41" w:rsidRDefault="00934E41" w:rsidP="00934E41">
      <w:pPr>
        <w:pStyle w:val="HTMLPreformatted"/>
        <w:shd w:val="clear" w:color="auto" w:fill="FFFFFF"/>
        <w:rPr>
          <w:rFonts w:ascii="Consolas" w:hAnsi="Consolas"/>
          <w:color w:val="444444"/>
        </w:rPr>
      </w:pPr>
      <w:proofErr w:type="spellStart"/>
      <w:r>
        <w:rPr>
          <w:rFonts w:ascii="Consolas" w:hAnsi="Consolas"/>
          <w:color w:val="444444"/>
        </w:rPr>
        <w:t>const</w:t>
      </w:r>
      <w:proofErr w:type="spellEnd"/>
      <w:r>
        <w:rPr>
          <w:rFonts w:ascii="Consolas" w:hAnsi="Consolas"/>
          <w:color w:val="444444"/>
        </w:rPr>
        <w:t xml:space="preserve"> </w:t>
      </w:r>
      <w:proofErr w:type="spellStart"/>
      <w:r>
        <w:rPr>
          <w:rFonts w:ascii="Consolas" w:hAnsi="Consolas"/>
          <w:color w:val="444444"/>
        </w:rPr>
        <w:t>int</w:t>
      </w:r>
      <w:proofErr w:type="spellEnd"/>
      <w:r>
        <w:rPr>
          <w:rFonts w:ascii="Consolas" w:hAnsi="Consolas"/>
          <w:color w:val="444444"/>
        </w:rPr>
        <w:t xml:space="preserve"> </w:t>
      </w:r>
      <w:proofErr w:type="spellStart"/>
      <w:r>
        <w:rPr>
          <w:rStyle w:val="nv"/>
          <w:rFonts w:ascii="Consolas" w:hAnsi="Consolas"/>
          <w:color w:val="434F54"/>
        </w:rPr>
        <w:t>deltat</w:t>
      </w:r>
      <w:proofErr w:type="spellEnd"/>
      <w:r>
        <w:rPr>
          <w:rStyle w:val="o"/>
          <w:rFonts w:ascii="Consolas" w:hAnsi="Consolas"/>
          <w:color w:val="434F54"/>
        </w:rPr>
        <w:t>=</w:t>
      </w:r>
      <w:r>
        <w:rPr>
          <w:rFonts w:ascii="Consolas" w:hAnsi="Consolas"/>
          <w:color w:val="444444"/>
        </w:rPr>
        <w:t xml:space="preserve"> </w:t>
      </w:r>
      <w:r>
        <w:rPr>
          <w:rStyle w:val="m"/>
          <w:rFonts w:ascii="Consolas" w:hAnsi="Consolas"/>
          <w:color w:val="434F54"/>
        </w:rPr>
        <w:t>500</w:t>
      </w:r>
      <w:r>
        <w:rPr>
          <w:rStyle w:val="p"/>
          <w:rFonts w:ascii="Consolas" w:hAnsi="Consolas"/>
          <w:color w:val="444444"/>
        </w:rPr>
        <w:t>;</w:t>
      </w:r>
      <w:r>
        <w:rPr>
          <w:rFonts w:ascii="Consolas" w:hAnsi="Consolas"/>
          <w:color w:val="444444"/>
        </w:rPr>
        <w:t xml:space="preserve">// </w:t>
      </w:r>
      <w:proofErr w:type="spellStart"/>
      <w:r>
        <w:rPr>
          <w:rFonts w:ascii="Consolas" w:hAnsi="Consolas"/>
          <w:color w:val="444444"/>
        </w:rPr>
        <w:t>sampling</w:t>
      </w:r>
      <w:proofErr w:type="spellEnd"/>
      <w:r>
        <w:rPr>
          <w:rFonts w:ascii="Consolas" w:hAnsi="Consolas"/>
          <w:color w:val="444444"/>
        </w:rPr>
        <w:t xml:space="preserve"> </w:t>
      </w:r>
      <w:proofErr w:type="spellStart"/>
      <w:r>
        <w:rPr>
          <w:rFonts w:ascii="Consolas" w:hAnsi="Consolas"/>
          <w:color w:val="444444"/>
        </w:rPr>
        <w:t>period</w:t>
      </w:r>
      <w:proofErr w:type="spellEnd"/>
      <w:r>
        <w:rPr>
          <w:rFonts w:ascii="Consolas" w:hAnsi="Consolas"/>
          <w:color w:val="444444"/>
        </w:rPr>
        <w:t xml:space="preserve"> </w:t>
      </w:r>
      <w:proofErr w:type="spellStart"/>
      <w:r>
        <w:rPr>
          <w:rFonts w:ascii="Consolas" w:hAnsi="Consolas"/>
          <w:color w:val="444444"/>
        </w:rPr>
        <w:t>in</w:t>
      </w:r>
      <w:proofErr w:type="spellEnd"/>
      <w:r>
        <w:rPr>
          <w:rFonts w:ascii="Consolas" w:hAnsi="Consolas"/>
          <w:color w:val="444444"/>
        </w:rPr>
        <w:t xml:space="preserve"> </w:t>
      </w:r>
      <w:proofErr w:type="spellStart"/>
      <w:r>
        <w:rPr>
          <w:rFonts w:ascii="Consolas" w:hAnsi="Consolas"/>
          <w:color w:val="444444"/>
        </w:rPr>
        <w:t>milliseconds</w:t>
      </w:r>
      <w:proofErr w:type="spellEnd"/>
    </w:p>
    <w:p w14:paraId="4EC2317E" w14:textId="77777777" w:rsidR="00934E41" w:rsidRDefault="00934E41" w:rsidP="00934E41">
      <w:pPr>
        <w:pStyle w:val="HTMLPreformatted"/>
        <w:shd w:val="clear" w:color="auto" w:fill="FFFFFF"/>
        <w:rPr>
          <w:rFonts w:ascii="Consolas" w:hAnsi="Consolas"/>
          <w:color w:val="444444"/>
        </w:rPr>
      </w:pPr>
      <w:proofErr w:type="spellStart"/>
      <w:r>
        <w:rPr>
          <w:rFonts w:ascii="Consolas" w:hAnsi="Consolas"/>
          <w:color w:val="444444"/>
        </w:rPr>
        <w:t>unsigned</w:t>
      </w:r>
      <w:proofErr w:type="spellEnd"/>
      <w:r>
        <w:rPr>
          <w:rFonts w:ascii="Consolas" w:hAnsi="Consolas"/>
          <w:color w:val="444444"/>
        </w:rPr>
        <w:t xml:space="preserve"> </w:t>
      </w:r>
      <w:proofErr w:type="spellStart"/>
      <w:r>
        <w:rPr>
          <w:rFonts w:ascii="Consolas" w:hAnsi="Consolas"/>
          <w:color w:val="444444"/>
        </w:rPr>
        <w:t>long</w:t>
      </w:r>
      <w:proofErr w:type="spellEnd"/>
      <w:r>
        <w:rPr>
          <w:rFonts w:ascii="Consolas" w:hAnsi="Consolas"/>
          <w:color w:val="444444"/>
        </w:rPr>
        <w:t xml:space="preserve"> </w:t>
      </w:r>
      <w:proofErr w:type="spellStart"/>
      <w:r>
        <w:rPr>
          <w:rFonts w:ascii="Consolas" w:hAnsi="Consolas"/>
          <w:color w:val="444444"/>
        </w:rPr>
        <w:t>cmilli</w:t>
      </w:r>
      <w:proofErr w:type="spellEnd"/>
      <w:r>
        <w:rPr>
          <w:rFonts w:ascii="Consolas" w:hAnsi="Consolas"/>
          <w:color w:val="444444"/>
        </w:rPr>
        <w:t xml:space="preserve">, </w:t>
      </w:r>
      <w:proofErr w:type="spellStart"/>
      <w:r>
        <w:rPr>
          <w:rFonts w:ascii="Consolas" w:hAnsi="Consolas"/>
          <w:color w:val="444444"/>
        </w:rPr>
        <w:t>pmilli</w:t>
      </w:r>
      <w:proofErr w:type="spellEnd"/>
      <w:r>
        <w:rPr>
          <w:rStyle w:val="p"/>
          <w:rFonts w:ascii="Consolas" w:hAnsi="Consolas"/>
          <w:color w:val="444444"/>
        </w:rPr>
        <w:t>;</w:t>
      </w:r>
    </w:p>
    <w:p w14:paraId="0AF17CB4" w14:textId="77777777" w:rsidR="00934E41" w:rsidRDefault="00934E41" w:rsidP="00934E41">
      <w:pPr>
        <w:pStyle w:val="HTMLPreformatted"/>
        <w:shd w:val="clear" w:color="auto" w:fill="FFFFFF"/>
        <w:rPr>
          <w:rFonts w:ascii="Consolas" w:hAnsi="Consolas"/>
          <w:color w:val="444444"/>
        </w:rPr>
      </w:pPr>
      <w:proofErr w:type="spellStart"/>
      <w:r>
        <w:rPr>
          <w:rFonts w:ascii="Consolas" w:hAnsi="Consolas"/>
          <w:color w:val="444444"/>
        </w:rPr>
        <w:t>boolean</w:t>
      </w:r>
      <w:proofErr w:type="spellEnd"/>
      <w:r>
        <w:rPr>
          <w:rFonts w:ascii="Consolas" w:hAnsi="Consolas"/>
          <w:color w:val="444444"/>
        </w:rPr>
        <w:t xml:space="preserve"> </w:t>
      </w:r>
      <w:proofErr w:type="spellStart"/>
      <w:r>
        <w:rPr>
          <w:rStyle w:val="nv"/>
          <w:rFonts w:ascii="Consolas" w:hAnsi="Consolas"/>
          <w:color w:val="434F54"/>
        </w:rPr>
        <w:t>SDOk</w:t>
      </w:r>
      <w:proofErr w:type="spellEnd"/>
      <w:r>
        <w:rPr>
          <w:rFonts w:ascii="Consolas" w:hAnsi="Consolas"/>
          <w:color w:val="444444"/>
        </w:rPr>
        <w:t xml:space="preserve"> </w:t>
      </w:r>
      <w:r>
        <w:rPr>
          <w:rStyle w:val="o"/>
          <w:rFonts w:ascii="Consolas" w:hAnsi="Consolas"/>
          <w:color w:val="434F54"/>
        </w:rPr>
        <w:t>=</w:t>
      </w:r>
      <w:r>
        <w:rPr>
          <w:rFonts w:ascii="Consolas" w:hAnsi="Consolas"/>
          <w:color w:val="444444"/>
        </w:rPr>
        <w:t xml:space="preserve"> </w:t>
      </w:r>
      <w:proofErr w:type="spellStart"/>
      <w:r>
        <w:rPr>
          <w:rFonts w:ascii="Consolas" w:hAnsi="Consolas"/>
          <w:color w:val="444444"/>
        </w:rPr>
        <w:t>true</w:t>
      </w:r>
      <w:proofErr w:type="spellEnd"/>
      <w:r>
        <w:rPr>
          <w:rFonts w:ascii="Consolas" w:hAnsi="Consolas"/>
          <w:color w:val="444444"/>
        </w:rPr>
        <w:t xml:space="preserve">, </w:t>
      </w:r>
      <w:proofErr w:type="spellStart"/>
      <w:r>
        <w:rPr>
          <w:rStyle w:val="nv"/>
          <w:rFonts w:ascii="Consolas" w:hAnsi="Consolas"/>
          <w:color w:val="434F54"/>
        </w:rPr>
        <w:t>FileHeader</w:t>
      </w:r>
      <w:proofErr w:type="spellEnd"/>
      <w:r>
        <w:rPr>
          <w:rFonts w:ascii="Consolas" w:hAnsi="Consolas"/>
          <w:color w:val="444444"/>
        </w:rPr>
        <w:t xml:space="preserve"> </w:t>
      </w:r>
      <w:r>
        <w:rPr>
          <w:rStyle w:val="o"/>
          <w:rFonts w:ascii="Consolas" w:hAnsi="Consolas"/>
          <w:color w:val="434F54"/>
        </w:rPr>
        <w:t>=</w:t>
      </w:r>
      <w:r>
        <w:rPr>
          <w:rFonts w:ascii="Consolas" w:hAnsi="Consolas"/>
          <w:color w:val="444444"/>
        </w:rPr>
        <w:t xml:space="preserve"> </w:t>
      </w:r>
      <w:proofErr w:type="spellStart"/>
      <w:r>
        <w:rPr>
          <w:rFonts w:ascii="Consolas" w:hAnsi="Consolas"/>
          <w:color w:val="444444"/>
        </w:rPr>
        <w:t>true</w:t>
      </w:r>
      <w:proofErr w:type="spellEnd"/>
      <w:r>
        <w:rPr>
          <w:rFonts w:ascii="Consolas" w:hAnsi="Consolas"/>
          <w:color w:val="444444"/>
        </w:rPr>
        <w:t xml:space="preserve">, </w:t>
      </w:r>
      <w:r>
        <w:rPr>
          <w:rStyle w:val="nv"/>
          <w:rFonts w:ascii="Consolas" w:hAnsi="Consolas"/>
          <w:color w:val="434F54"/>
        </w:rPr>
        <w:t>ACQ</w:t>
      </w:r>
      <w:r>
        <w:rPr>
          <w:rFonts w:ascii="Consolas" w:hAnsi="Consolas"/>
          <w:color w:val="444444"/>
        </w:rPr>
        <w:t xml:space="preserve"> </w:t>
      </w:r>
      <w:r>
        <w:rPr>
          <w:rStyle w:val="o"/>
          <w:rFonts w:ascii="Consolas" w:hAnsi="Consolas"/>
          <w:color w:val="434F54"/>
        </w:rPr>
        <w:t>=</w:t>
      </w:r>
      <w:r>
        <w:rPr>
          <w:rFonts w:ascii="Consolas" w:hAnsi="Consolas"/>
          <w:color w:val="444444"/>
        </w:rPr>
        <w:t xml:space="preserve"> </w:t>
      </w:r>
      <w:proofErr w:type="spellStart"/>
      <w:r>
        <w:rPr>
          <w:rFonts w:ascii="Consolas" w:hAnsi="Consolas"/>
          <w:color w:val="444444"/>
        </w:rPr>
        <w:t>false</w:t>
      </w:r>
      <w:proofErr w:type="spellEnd"/>
      <w:r>
        <w:rPr>
          <w:rStyle w:val="p"/>
          <w:rFonts w:ascii="Consolas" w:hAnsi="Consolas"/>
          <w:color w:val="444444"/>
        </w:rPr>
        <w:t>;</w:t>
      </w:r>
    </w:p>
    <w:p w14:paraId="6D49B544" w14:textId="77777777" w:rsidR="00934E41" w:rsidRDefault="00934E41" w:rsidP="00934E41">
      <w:pPr>
        <w:pStyle w:val="HTMLPreformatted"/>
        <w:shd w:val="clear" w:color="auto" w:fill="FFFFFF"/>
        <w:rPr>
          <w:rFonts w:ascii="Consolas" w:hAnsi="Consolas"/>
          <w:color w:val="444444"/>
        </w:rPr>
      </w:pPr>
      <w:proofErr w:type="spellStart"/>
      <w:r>
        <w:rPr>
          <w:rFonts w:ascii="Consolas" w:hAnsi="Consolas"/>
          <w:color w:val="444444"/>
        </w:rPr>
        <w:t>unsigned</w:t>
      </w:r>
      <w:proofErr w:type="spellEnd"/>
      <w:r>
        <w:rPr>
          <w:rFonts w:ascii="Consolas" w:hAnsi="Consolas"/>
          <w:color w:val="444444"/>
        </w:rPr>
        <w:t xml:space="preserve"> </w:t>
      </w:r>
      <w:proofErr w:type="spellStart"/>
      <w:r>
        <w:rPr>
          <w:rFonts w:ascii="Consolas" w:hAnsi="Consolas"/>
          <w:color w:val="444444"/>
        </w:rPr>
        <w:t>int</w:t>
      </w:r>
      <w:proofErr w:type="spellEnd"/>
      <w:r>
        <w:rPr>
          <w:rFonts w:ascii="Consolas" w:hAnsi="Consolas"/>
          <w:color w:val="444444"/>
        </w:rPr>
        <w:t xml:space="preserve"> </w:t>
      </w:r>
      <w:proofErr w:type="spellStart"/>
      <w:r>
        <w:rPr>
          <w:rStyle w:val="nv"/>
          <w:rFonts w:ascii="Consolas" w:hAnsi="Consolas"/>
          <w:color w:val="434F54"/>
        </w:rPr>
        <w:t>ns</w:t>
      </w:r>
      <w:proofErr w:type="spellEnd"/>
      <w:r>
        <w:rPr>
          <w:rStyle w:val="o"/>
          <w:rFonts w:ascii="Consolas" w:hAnsi="Consolas"/>
          <w:color w:val="434F54"/>
        </w:rPr>
        <w:t>=</w:t>
      </w:r>
      <w:r>
        <w:rPr>
          <w:rStyle w:val="m"/>
          <w:rFonts w:ascii="Consolas" w:hAnsi="Consolas"/>
          <w:color w:val="434F54"/>
        </w:rPr>
        <w:t>0</w:t>
      </w:r>
      <w:r>
        <w:rPr>
          <w:rStyle w:val="p"/>
          <w:rFonts w:ascii="Consolas" w:hAnsi="Consolas"/>
          <w:color w:val="444444"/>
        </w:rPr>
        <w:t>;</w:t>
      </w:r>
    </w:p>
    <w:p w14:paraId="3FBBF487" w14:textId="77777777" w:rsidR="00934E41" w:rsidRDefault="00934E41" w:rsidP="00934E41">
      <w:pPr>
        <w:pStyle w:val="HTMLPreformatted"/>
        <w:shd w:val="clear" w:color="auto" w:fill="FFFFFF"/>
        <w:rPr>
          <w:rFonts w:ascii="Consolas" w:hAnsi="Consolas"/>
          <w:color w:val="444444"/>
        </w:rPr>
      </w:pPr>
    </w:p>
    <w:p w14:paraId="28A0BE94" w14:textId="77777777" w:rsidR="00934E41" w:rsidRDefault="00934E41" w:rsidP="00934E41">
      <w:pPr>
        <w:pStyle w:val="HTMLPreformatted"/>
        <w:shd w:val="clear" w:color="auto" w:fill="FFFFFF"/>
        <w:rPr>
          <w:rFonts w:ascii="Consolas" w:hAnsi="Consolas"/>
          <w:color w:val="444444"/>
        </w:rPr>
      </w:pPr>
      <w:proofErr w:type="spellStart"/>
      <w:r>
        <w:rPr>
          <w:rFonts w:ascii="Consolas" w:hAnsi="Consolas"/>
          <w:color w:val="444444"/>
        </w:rPr>
        <w:t>void</w:t>
      </w:r>
      <w:proofErr w:type="spellEnd"/>
      <w:r>
        <w:rPr>
          <w:rFonts w:ascii="Consolas" w:hAnsi="Consolas"/>
          <w:color w:val="444444"/>
        </w:rPr>
        <w:t xml:space="preserve"> </w:t>
      </w:r>
      <w:proofErr w:type="spellStart"/>
      <w:r>
        <w:rPr>
          <w:rFonts w:ascii="Consolas" w:hAnsi="Consolas"/>
          <w:color w:val="444444"/>
        </w:rPr>
        <w:t>setup</w:t>
      </w:r>
      <w:proofErr w:type="spellEnd"/>
      <w:r>
        <w:rPr>
          <w:rStyle w:val="o"/>
          <w:rFonts w:ascii="Consolas" w:hAnsi="Consolas"/>
          <w:color w:val="434F54"/>
        </w:rPr>
        <w:t>()</w:t>
      </w:r>
      <w:r>
        <w:rPr>
          <w:rFonts w:ascii="Consolas" w:hAnsi="Consolas"/>
          <w:color w:val="444444"/>
        </w:rPr>
        <w:t xml:space="preserve"> </w:t>
      </w:r>
      <w:r>
        <w:rPr>
          <w:rStyle w:val="o"/>
          <w:rFonts w:ascii="Consolas" w:hAnsi="Consolas"/>
          <w:color w:val="434F54"/>
        </w:rPr>
        <w:t>{</w:t>
      </w:r>
    </w:p>
    <w:p w14:paraId="39BBFDF2" w14:textId="77777777" w:rsidR="00934E41" w:rsidRDefault="00934E41" w:rsidP="00934E41">
      <w:pPr>
        <w:pStyle w:val="HTMLPreformatted"/>
        <w:shd w:val="clear" w:color="auto" w:fill="FFFFFF"/>
        <w:rPr>
          <w:rFonts w:ascii="Consolas" w:hAnsi="Consolas"/>
          <w:color w:val="444444"/>
        </w:rPr>
      </w:pPr>
      <w:r>
        <w:rPr>
          <w:rFonts w:ascii="Consolas" w:hAnsi="Consolas"/>
          <w:color w:val="444444"/>
        </w:rPr>
        <w:t xml:space="preserve">  // </w:t>
      </w:r>
      <w:proofErr w:type="spellStart"/>
      <w:r>
        <w:rPr>
          <w:rStyle w:val="nb"/>
          <w:rFonts w:ascii="Consolas" w:hAnsi="Consolas"/>
          <w:color w:val="434F54"/>
        </w:rPr>
        <w:t>set</w:t>
      </w:r>
      <w:proofErr w:type="spellEnd"/>
      <w:r>
        <w:rPr>
          <w:rFonts w:ascii="Consolas" w:hAnsi="Consolas"/>
          <w:color w:val="444444"/>
        </w:rPr>
        <w:t xml:space="preserve"> </w:t>
      </w:r>
      <w:proofErr w:type="spellStart"/>
      <w:r>
        <w:rPr>
          <w:rFonts w:ascii="Consolas" w:hAnsi="Consolas"/>
          <w:color w:val="444444"/>
        </w:rPr>
        <w:t>up</w:t>
      </w:r>
      <w:proofErr w:type="spellEnd"/>
      <w:r>
        <w:rPr>
          <w:rFonts w:ascii="Consolas" w:hAnsi="Consolas"/>
          <w:color w:val="444444"/>
        </w:rPr>
        <w:t xml:space="preserve"> </w:t>
      </w:r>
      <w:proofErr w:type="spellStart"/>
      <w:r>
        <w:rPr>
          <w:rFonts w:ascii="Consolas" w:hAnsi="Consolas"/>
          <w:color w:val="444444"/>
        </w:rPr>
        <w:t>the</w:t>
      </w:r>
      <w:proofErr w:type="spellEnd"/>
      <w:r>
        <w:rPr>
          <w:rFonts w:ascii="Consolas" w:hAnsi="Consolas"/>
          <w:color w:val="444444"/>
        </w:rPr>
        <w:t xml:space="preserve"> </w:t>
      </w:r>
      <w:proofErr w:type="spellStart"/>
      <w:r>
        <w:rPr>
          <w:rFonts w:ascii="Consolas" w:hAnsi="Consolas"/>
          <w:color w:val="444444"/>
        </w:rPr>
        <w:t>LCD</w:t>
      </w:r>
      <w:r>
        <w:rPr>
          <w:rStyle w:val="s1"/>
          <w:rFonts w:ascii="Consolas" w:hAnsi="Consolas"/>
          <w:color w:val="7F8C8D"/>
        </w:rPr>
        <w:t>'s</w:t>
      </w:r>
      <w:proofErr w:type="spellEnd"/>
      <w:r>
        <w:rPr>
          <w:rStyle w:val="s1"/>
          <w:rFonts w:ascii="Consolas" w:hAnsi="Consolas"/>
          <w:color w:val="7F8C8D"/>
        </w:rPr>
        <w:t xml:space="preserve"> </w:t>
      </w:r>
      <w:proofErr w:type="spellStart"/>
      <w:r>
        <w:rPr>
          <w:rStyle w:val="s1"/>
          <w:rFonts w:ascii="Consolas" w:hAnsi="Consolas"/>
          <w:color w:val="7F8C8D"/>
        </w:rPr>
        <w:t>number</w:t>
      </w:r>
      <w:proofErr w:type="spellEnd"/>
      <w:r>
        <w:rPr>
          <w:rStyle w:val="s1"/>
          <w:rFonts w:ascii="Consolas" w:hAnsi="Consolas"/>
          <w:color w:val="7F8C8D"/>
        </w:rPr>
        <w:t xml:space="preserve"> </w:t>
      </w:r>
      <w:proofErr w:type="spellStart"/>
      <w:r>
        <w:rPr>
          <w:rStyle w:val="s1"/>
          <w:rFonts w:ascii="Consolas" w:hAnsi="Consolas"/>
          <w:color w:val="7F8C8D"/>
        </w:rPr>
        <w:t>of</w:t>
      </w:r>
      <w:proofErr w:type="spellEnd"/>
      <w:r>
        <w:rPr>
          <w:rStyle w:val="s1"/>
          <w:rFonts w:ascii="Consolas" w:hAnsi="Consolas"/>
          <w:color w:val="7F8C8D"/>
        </w:rPr>
        <w:t xml:space="preserve"> </w:t>
      </w:r>
      <w:proofErr w:type="spellStart"/>
      <w:r>
        <w:rPr>
          <w:rStyle w:val="s1"/>
          <w:rFonts w:ascii="Consolas" w:hAnsi="Consolas"/>
          <w:color w:val="7F8C8D"/>
        </w:rPr>
        <w:t>columns</w:t>
      </w:r>
      <w:proofErr w:type="spellEnd"/>
      <w:r>
        <w:rPr>
          <w:rStyle w:val="s1"/>
          <w:rFonts w:ascii="Consolas" w:hAnsi="Consolas"/>
          <w:color w:val="7F8C8D"/>
        </w:rPr>
        <w:t xml:space="preserve"> </w:t>
      </w:r>
      <w:proofErr w:type="spellStart"/>
      <w:r>
        <w:rPr>
          <w:rStyle w:val="s1"/>
          <w:rFonts w:ascii="Consolas" w:hAnsi="Consolas"/>
          <w:color w:val="7F8C8D"/>
        </w:rPr>
        <w:t>and</w:t>
      </w:r>
      <w:proofErr w:type="spellEnd"/>
      <w:r>
        <w:rPr>
          <w:rStyle w:val="s1"/>
          <w:rFonts w:ascii="Consolas" w:hAnsi="Consolas"/>
          <w:color w:val="7F8C8D"/>
        </w:rPr>
        <w:t xml:space="preserve"> </w:t>
      </w:r>
      <w:proofErr w:type="spellStart"/>
      <w:r>
        <w:rPr>
          <w:rStyle w:val="s1"/>
          <w:rFonts w:ascii="Consolas" w:hAnsi="Consolas"/>
          <w:color w:val="7F8C8D"/>
        </w:rPr>
        <w:t>rows</w:t>
      </w:r>
      <w:proofErr w:type="spellEnd"/>
      <w:r>
        <w:rPr>
          <w:rStyle w:val="s1"/>
          <w:rFonts w:ascii="Consolas" w:hAnsi="Consolas"/>
          <w:color w:val="7F8C8D"/>
        </w:rPr>
        <w:t>:</w:t>
      </w:r>
    </w:p>
    <w:p w14:paraId="7C0A0002"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lcd.begin</w:t>
      </w:r>
      <w:proofErr w:type="spellEnd"/>
      <w:r>
        <w:rPr>
          <w:rStyle w:val="s1"/>
          <w:rFonts w:ascii="Consolas" w:hAnsi="Consolas"/>
          <w:color w:val="7F8C8D"/>
        </w:rPr>
        <w:t>(16, 2);</w:t>
      </w:r>
    </w:p>
    <w:p w14:paraId="26AF376D"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pinMode</w:t>
      </w:r>
      <w:proofErr w:type="spellEnd"/>
      <w:r>
        <w:rPr>
          <w:rStyle w:val="s1"/>
          <w:rFonts w:ascii="Consolas" w:hAnsi="Consolas"/>
          <w:color w:val="7F8C8D"/>
        </w:rPr>
        <w:t>(</w:t>
      </w:r>
      <w:proofErr w:type="spellStart"/>
      <w:r>
        <w:rPr>
          <w:rStyle w:val="s1"/>
          <w:rFonts w:ascii="Consolas" w:hAnsi="Consolas"/>
          <w:color w:val="7F8C8D"/>
        </w:rPr>
        <w:t>SSbutton</w:t>
      </w:r>
      <w:proofErr w:type="spellEnd"/>
      <w:r>
        <w:rPr>
          <w:rStyle w:val="s1"/>
          <w:rFonts w:ascii="Consolas" w:hAnsi="Consolas"/>
          <w:color w:val="7F8C8D"/>
        </w:rPr>
        <w:t xml:space="preserve">, INPUT);// </w:t>
      </w:r>
      <w:proofErr w:type="spellStart"/>
      <w:r>
        <w:rPr>
          <w:rStyle w:val="s1"/>
          <w:rFonts w:ascii="Consolas" w:hAnsi="Consolas"/>
          <w:color w:val="7F8C8D"/>
        </w:rPr>
        <w:t>Start</w:t>
      </w:r>
      <w:proofErr w:type="spellEnd"/>
      <w:r>
        <w:rPr>
          <w:rStyle w:val="s1"/>
          <w:rFonts w:ascii="Consolas" w:hAnsi="Consolas"/>
          <w:color w:val="7F8C8D"/>
        </w:rPr>
        <w:t>/</w:t>
      </w:r>
      <w:proofErr w:type="spellStart"/>
      <w:r>
        <w:rPr>
          <w:rStyle w:val="s1"/>
          <w:rFonts w:ascii="Consolas" w:hAnsi="Consolas"/>
          <w:color w:val="7F8C8D"/>
        </w:rPr>
        <w:t>Stop</w:t>
      </w:r>
      <w:proofErr w:type="spellEnd"/>
      <w:r>
        <w:rPr>
          <w:rStyle w:val="s1"/>
          <w:rFonts w:ascii="Consolas" w:hAnsi="Consolas"/>
          <w:color w:val="7F8C8D"/>
        </w:rPr>
        <w:t xml:space="preserve"> </w:t>
      </w:r>
      <w:proofErr w:type="spellStart"/>
      <w:r>
        <w:rPr>
          <w:rStyle w:val="s1"/>
          <w:rFonts w:ascii="Consolas" w:hAnsi="Consolas"/>
          <w:color w:val="7F8C8D"/>
        </w:rPr>
        <w:t>button</w:t>
      </w:r>
      <w:proofErr w:type="spellEnd"/>
    </w:p>
    <w:p w14:paraId="2AEE1D40"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pinMode</w:t>
      </w:r>
      <w:proofErr w:type="spellEnd"/>
      <w:r>
        <w:rPr>
          <w:rStyle w:val="s1"/>
          <w:rFonts w:ascii="Consolas" w:hAnsi="Consolas"/>
          <w:color w:val="7F8C8D"/>
        </w:rPr>
        <w:t xml:space="preserve">(SD_CS, OUTPUT);// SD </w:t>
      </w:r>
      <w:proofErr w:type="spellStart"/>
      <w:r>
        <w:rPr>
          <w:rStyle w:val="s1"/>
          <w:rFonts w:ascii="Consolas" w:hAnsi="Consolas"/>
          <w:color w:val="7F8C8D"/>
        </w:rPr>
        <w:t>chip</w:t>
      </w:r>
      <w:proofErr w:type="spellEnd"/>
      <w:r>
        <w:rPr>
          <w:rStyle w:val="s1"/>
          <w:rFonts w:ascii="Consolas" w:hAnsi="Consolas"/>
          <w:color w:val="7F8C8D"/>
        </w:rPr>
        <w:t xml:space="preserve"> </w:t>
      </w:r>
      <w:proofErr w:type="spellStart"/>
      <w:r>
        <w:rPr>
          <w:rStyle w:val="s1"/>
          <w:rFonts w:ascii="Consolas" w:hAnsi="Consolas"/>
          <w:color w:val="7F8C8D"/>
        </w:rPr>
        <w:t>select</w:t>
      </w:r>
      <w:proofErr w:type="spellEnd"/>
    </w:p>
    <w:p w14:paraId="0BE4F320"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 </w:t>
      </w:r>
      <w:proofErr w:type="spellStart"/>
      <w:r>
        <w:rPr>
          <w:rStyle w:val="s1"/>
          <w:rFonts w:ascii="Consolas" w:hAnsi="Consolas"/>
          <w:color w:val="7F8C8D"/>
        </w:rPr>
        <w:t>Default</w:t>
      </w:r>
      <w:proofErr w:type="spellEnd"/>
      <w:r>
        <w:rPr>
          <w:rStyle w:val="s1"/>
          <w:rFonts w:ascii="Consolas" w:hAnsi="Consolas"/>
          <w:color w:val="7F8C8D"/>
        </w:rPr>
        <w:t xml:space="preserve"> INA226 </w:t>
      </w:r>
      <w:proofErr w:type="spellStart"/>
      <w:r>
        <w:rPr>
          <w:rStyle w:val="s1"/>
          <w:rFonts w:ascii="Consolas" w:hAnsi="Consolas"/>
          <w:color w:val="7F8C8D"/>
        </w:rPr>
        <w:t>address</w:t>
      </w:r>
      <w:proofErr w:type="spellEnd"/>
      <w:r>
        <w:rPr>
          <w:rStyle w:val="s1"/>
          <w:rFonts w:ascii="Consolas" w:hAnsi="Consolas"/>
          <w:color w:val="7F8C8D"/>
        </w:rPr>
        <w:t xml:space="preserve"> </w:t>
      </w:r>
      <w:proofErr w:type="spellStart"/>
      <w:r>
        <w:rPr>
          <w:rStyle w:val="s1"/>
          <w:rFonts w:ascii="Consolas" w:hAnsi="Consolas"/>
          <w:color w:val="7F8C8D"/>
        </w:rPr>
        <w:t>is</w:t>
      </w:r>
      <w:proofErr w:type="spellEnd"/>
      <w:r>
        <w:rPr>
          <w:rStyle w:val="s1"/>
          <w:rFonts w:ascii="Consolas" w:hAnsi="Consolas"/>
          <w:color w:val="7F8C8D"/>
        </w:rPr>
        <w:t xml:space="preserve"> 0x40</w:t>
      </w:r>
    </w:p>
    <w:p w14:paraId="694FC20D"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ina.begin</w:t>
      </w:r>
      <w:proofErr w:type="spellEnd"/>
      <w:r>
        <w:rPr>
          <w:rStyle w:val="s1"/>
          <w:rFonts w:ascii="Consolas" w:hAnsi="Consolas"/>
          <w:color w:val="7F8C8D"/>
        </w:rPr>
        <w:t xml:space="preserve">(0x40); </w:t>
      </w:r>
    </w:p>
    <w:p w14:paraId="33D46C1A"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lcd.print</w:t>
      </w:r>
      <w:proofErr w:type="spellEnd"/>
      <w:r>
        <w:rPr>
          <w:rStyle w:val="s1"/>
          <w:rFonts w:ascii="Consolas" w:hAnsi="Consolas"/>
          <w:color w:val="7F8C8D"/>
        </w:rPr>
        <w:t>("ArduINA226");</w:t>
      </w:r>
    </w:p>
    <w:p w14:paraId="7743F330"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lcd.setCursor</w:t>
      </w:r>
      <w:proofErr w:type="spellEnd"/>
      <w:r>
        <w:rPr>
          <w:rStyle w:val="s1"/>
          <w:rFonts w:ascii="Consolas" w:hAnsi="Consolas"/>
          <w:color w:val="7F8C8D"/>
        </w:rPr>
        <w:t xml:space="preserve">(0, 1);// </w:t>
      </w:r>
      <w:proofErr w:type="spellStart"/>
      <w:r>
        <w:rPr>
          <w:rStyle w:val="s1"/>
          <w:rFonts w:ascii="Consolas" w:hAnsi="Consolas"/>
          <w:color w:val="7F8C8D"/>
        </w:rPr>
        <w:t>print</w:t>
      </w:r>
      <w:proofErr w:type="spellEnd"/>
      <w:r>
        <w:rPr>
          <w:rStyle w:val="s1"/>
          <w:rFonts w:ascii="Consolas" w:hAnsi="Consolas"/>
          <w:color w:val="7F8C8D"/>
        </w:rPr>
        <w:t xml:space="preserve"> </w:t>
      </w:r>
      <w:proofErr w:type="spellStart"/>
      <w:r>
        <w:rPr>
          <w:rStyle w:val="s1"/>
          <w:rFonts w:ascii="Consolas" w:hAnsi="Consolas"/>
          <w:color w:val="7F8C8D"/>
        </w:rPr>
        <w:t>on</w:t>
      </w:r>
      <w:proofErr w:type="spellEnd"/>
      <w:r>
        <w:rPr>
          <w:rStyle w:val="s1"/>
          <w:rFonts w:ascii="Consolas" w:hAnsi="Consolas"/>
          <w:color w:val="7F8C8D"/>
        </w:rPr>
        <w:t xml:space="preserve"> </w:t>
      </w:r>
      <w:proofErr w:type="spellStart"/>
      <w:r>
        <w:rPr>
          <w:rStyle w:val="s1"/>
          <w:rFonts w:ascii="Consolas" w:hAnsi="Consolas"/>
          <w:color w:val="7F8C8D"/>
        </w:rPr>
        <w:t>the</w:t>
      </w:r>
      <w:proofErr w:type="spellEnd"/>
      <w:r>
        <w:rPr>
          <w:rStyle w:val="s1"/>
          <w:rFonts w:ascii="Consolas" w:hAnsi="Consolas"/>
          <w:color w:val="7F8C8D"/>
        </w:rPr>
        <w:t xml:space="preserve"> </w:t>
      </w:r>
      <w:proofErr w:type="spellStart"/>
      <w:r>
        <w:rPr>
          <w:rStyle w:val="s1"/>
          <w:rFonts w:ascii="Consolas" w:hAnsi="Consolas"/>
          <w:color w:val="7F8C8D"/>
        </w:rPr>
        <w:t>second</w:t>
      </w:r>
      <w:proofErr w:type="spellEnd"/>
      <w:r>
        <w:rPr>
          <w:rStyle w:val="s1"/>
          <w:rFonts w:ascii="Consolas" w:hAnsi="Consolas"/>
          <w:color w:val="7F8C8D"/>
        </w:rPr>
        <w:t xml:space="preserve"> </w:t>
      </w:r>
      <w:proofErr w:type="spellStart"/>
      <w:r>
        <w:rPr>
          <w:rStyle w:val="s1"/>
          <w:rFonts w:ascii="Consolas" w:hAnsi="Consolas"/>
          <w:color w:val="7F8C8D"/>
        </w:rPr>
        <w:t>row</w:t>
      </w:r>
      <w:proofErr w:type="spellEnd"/>
    </w:p>
    <w:p w14:paraId="04D57F2A"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lcd.print</w:t>
      </w:r>
      <w:proofErr w:type="spellEnd"/>
      <w:r>
        <w:rPr>
          <w:rStyle w:val="s1"/>
          <w:rFonts w:ascii="Consolas" w:hAnsi="Consolas"/>
          <w:color w:val="7F8C8D"/>
        </w:rPr>
        <w:t>("</w:t>
      </w:r>
      <w:proofErr w:type="spellStart"/>
      <w:r>
        <w:rPr>
          <w:rStyle w:val="s1"/>
          <w:rFonts w:ascii="Consolas" w:hAnsi="Consolas"/>
          <w:color w:val="7F8C8D"/>
        </w:rPr>
        <w:t>Power</w:t>
      </w:r>
      <w:proofErr w:type="spellEnd"/>
      <w:r>
        <w:rPr>
          <w:rStyle w:val="s1"/>
          <w:rFonts w:ascii="Consolas" w:hAnsi="Consolas"/>
          <w:color w:val="7F8C8D"/>
        </w:rPr>
        <w:t xml:space="preserve"> </w:t>
      </w:r>
      <w:proofErr w:type="spellStart"/>
      <w:r>
        <w:rPr>
          <w:rStyle w:val="s1"/>
          <w:rFonts w:ascii="Consolas" w:hAnsi="Consolas"/>
          <w:color w:val="7F8C8D"/>
        </w:rPr>
        <w:t>Monitor</w:t>
      </w:r>
      <w:proofErr w:type="spellEnd"/>
      <w:r>
        <w:rPr>
          <w:rStyle w:val="s1"/>
          <w:rFonts w:ascii="Consolas" w:hAnsi="Consolas"/>
          <w:color w:val="7F8C8D"/>
        </w:rPr>
        <w:t>");</w:t>
      </w:r>
    </w:p>
    <w:p w14:paraId="0D7C1227"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 </w:t>
      </w:r>
      <w:proofErr w:type="spellStart"/>
      <w:r>
        <w:rPr>
          <w:rStyle w:val="s1"/>
          <w:rFonts w:ascii="Consolas" w:hAnsi="Consolas"/>
          <w:color w:val="7F8C8D"/>
        </w:rPr>
        <w:t>Configure</w:t>
      </w:r>
      <w:proofErr w:type="spellEnd"/>
      <w:r>
        <w:rPr>
          <w:rStyle w:val="s1"/>
          <w:rFonts w:ascii="Consolas" w:hAnsi="Consolas"/>
          <w:color w:val="7F8C8D"/>
        </w:rPr>
        <w:t xml:space="preserve"> INA226</w:t>
      </w:r>
    </w:p>
    <w:p w14:paraId="6BD115DE"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ina.configure</w:t>
      </w:r>
      <w:proofErr w:type="spellEnd"/>
      <w:r>
        <w:rPr>
          <w:rStyle w:val="s1"/>
          <w:rFonts w:ascii="Consolas" w:hAnsi="Consolas"/>
          <w:color w:val="7F8C8D"/>
        </w:rPr>
        <w:t>(INA226_AVERAGES_1, INA226_BUS_CONV_TIME_1100US, INA226_SHUNT_CONV_TIME_1100US, INA226_MODE_SHUNT_BUS_CONT);</w:t>
      </w:r>
    </w:p>
    <w:p w14:paraId="4F40CC3A"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 </w:t>
      </w:r>
      <w:proofErr w:type="spellStart"/>
      <w:r>
        <w:rPr>
          <w:rStyle w:val="s1"/>
          <w:rFonts w:ascii="Consolas" w:hAnsi="Consolas"/>
          <w:color w:val="7F8C8D"/>
        </w:rPr>
        <w:t>Calibrate</w:t>
      </w:r>
      <w:proofErr w:type="spellEnd"/>
      <w:r>
        <w:rPr>
          <w:rStyle w:val="s1"/>
          <w:rFonts w:ascii="Consolas" w:hAnsi="Consolas"/>
          <w:color w:val="7F8C8D"/>
        </w:rPr>
        <w:t xml:space="preserve"> INA226. </w:t>
      </w:r>
      <w:proofErr w:type="spellStart"/>
      <w:r>
        <w:rPr>
          <w:rStyle w:val="s1"/>
          <w:rFonts w:ascii="Consolas" w:hAnsi="Consolas"/>
          <w:color w:val="7F8C8D"/>
        </w:rPr>
        <w:t>Rshunt</w:t>
      </w:r>
      <w:proofErr w:type="spellEnd"/>
      <w:r>
        <w:rPr>
          <w:rStyle w:val="s1"/>
          <w:rFonts w:ascii="Consolas" w:hAnsi="Consolas"/>
          <w:color w:val="7F8C8D"/>
        </w:rPr>
        <w:t xml:space="preserve"> = 0.004  </w:t>
      </w:r>
      <w:proofErr w:type="spellStart"/>
      <w:r>
        <w:rPr>
          <w:rStyle w:val="s1"/>
          <w:rFonts w:ascii="Consolas" w:hAnsi="Consolas"/>
          <w:color w:val="7F8C8D"/>
        </w:rPr>
        <w:t>ohm</w:t>
      </w:r>
      <w:proofErr w:type="spellEnd"/>
      <w:r>
        <w:rPr>
          <w:rStyle w:val="s1"/>
          <w:rFonts w:ascii="Consolas" w:hAnsi="Consolas"/>
          <w:color w:val="7F8C8D"/>
        </w:rPr>
        <w:t xml:space="preserve">, </w:t>
      </w:r>
      <w:proofErr w:type="spellStart"/>
      <w:r>
        <w:rPr>
          <w:rStyle w:val="s1"/>
          <w:rFonts w:ascii="Consolas" w:hAnsi="Consolas"/>
          <w:color w:val="7F8C8D"/>
        </w:rPr>
        <w:t>Max</w:t>
      </w:r>
      <w:proofErr w:type="spellEnd"/>
      <w:r>
        <w:rPr>
          <w:rStyle w:val="s1"/>
          <w:rFonts w:ascii="Consolas" w:hAnsi="Consolas"/>
          <w:color w:val="7F8C8D"/>
        </w:rPr>
        <w:t xml:space="preserve"> </w:t>
      </w:r>
      <w:proofErr w:type="spellStart"/>
      <w:r>
        <w:rPr>
          <w:rStyle w:val="s1"/>
          <w:rFonts w:ascii="Consolas" w:hAnsi="Consolas"/>
          <w:color w:val="7F8C8D"/>
        </w:rPr>
        <w:t>expected</w:t>
      </w:r>
      <w:proofErr w:type="spellEnd"/>
      <w:r>
        <w:rPr>
          <w:rStyle w:val="s1"/>
          <w:rFonts w:ascii="Consolas" w:hAnsi="Consolas"/>
          <w:color w:val="7F8C8D"/>
        </w:rPr>
        <w:t xml:space="preserve"> </w:t>
      </w:r>
      <w:proofErr w:type="spellStart"/>
      <w:r>
        <w:rPr>
          <w:rStyle w:val="s1"/>
          <w:rFonts w:ascii="Consolas" w:hAnsi="Consolas"/>
          <w:color w:val="7F8C8D"/>
        </w:rPr>
        <w:t>current</w:t>
      </w:r>
      <w:proofErr w:type="spellEnd"/>
      <w:r>
        <w:rPr>
          <w:rStyle w:val="s1"/>
          <w:rFonts w:ascii="Consolas" w:hAnsi="Consolas"/>
          <w:color w:val="7F8C8D"/>
        </w:rPr>
        <w:t xml:space="preserve"> = 20.48 A</w:t>
      </w:r>
    </w:p>
    <w:p w14:paraId="03E79A2D"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ina.calibrate</w:t>
      </w:r>
      <w:proofErr w:type="spellEnd"/>
      <w:r>
        <w:rPr>
          <w:rStyle w:val="s1"/>
          <w:rFonts w:ascii="Consolas" w:hAnsi="Consolas"/>
          <w:color w:val="7F8C8D"/>
        </w:rPr>
        <w:t>(0.004, 20.48);</w:t>
      </w:r>
    </w:p>
    <w:p w14:paraId="6712604D"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ina.enableShuntOverLimitAlert</w:t>
      </w:r>
      <w:proofErr w:type="spellEnd"/>
      <w:r>
        <w:rPr>
          <w:rStyle w:val="s1"/>
          <w:rFonts w:ascii="Consolas" w:hAnsi="Consolas"/>
          <w:color w:val="7F8C8D"/>
        </w:rPr>
        <w:t xml:space="preserve">();// </w:t>
      </w:r>
      <w:proofErr w:type="spellStart"/>
      <w:r>
        <w:rPr>
          <w:rStyle w:val="s1"/>
          <w:rFonts w:ascii="Consolas" w:hAnsi="Consolas"/>
          <w:color w:val="7F8C8D"/>
        </w:rPr>
        <w:t>enable</w:t>
      </w:r>
      <w:proofErr w:type="spellEnd"/>
      <w:r>
        <w:rPr>
          <w:rStyle w:val="s1"/>
          <w:rFonts w:ascii="Consolas" w:hAnsi="Consolas"/>
          <w:color w:val="7F8C8D"/>
        </w:rPr>
        <w:t xml:space="preserve"> </w:t>
      </w:r>
      <w:proofErr w:type="spellStart"/>
      <w:r>
        <w:rPr>
          <w:rStyle w:val="s1"/>
          <w:rFonts w:ascii="Consolas" w:hAnsi="Consolas"/>
          <w:color w:val="7F8C8D"/>
        </w:rPr>
        <w:t>Shunt</w:t>
      </w:r>
      <w:proofErr w:type="spellEnd"/>
      <w:r>
        <w:rPr>
          <w:rStyle w:val="s1"/>
          <w:rFonts w:ascii="Consolas" w:hAnsi="Consolas"/>
          <w:color w:val="7F8C8D"/>
        </w:rPr>
        <w:t xml:space="preserve"> </w:t>
      </w:r>
      <w:proofErr w:type="spellStart"/>
      <w:r>
        <w:rPr>
          <w:rStyle w:val="s1"/>
          <w:rFonts w:ascii="Consolas" w:hAnsi="Consolas"/>
          <w:color w:val="7F8C8D"/>
        </w:rPr>
        <w:t>Over-Voltage</w:t>
      </w:r>
      <w:proofErr w:type="spellEnd"/>
      <w:r>
        <w:rPr>
          <w:rStyle w:val="s1"/>
          <w:rFonts w:ascii="Consolas" w:hAnsi="Consolas"/>
          <w:color w:val="7F8C8D"/>
        </w:rPr>
        <w:t xml:space="preserve"> </w:t>
      </w:r>
      <w:proofErr w:type="spellStart"/>
      <w:r>
        <w:rPr>
          <w:rStyle w:val="s1"/>
          <w:rFonts w:ascii="Consolas" w:hAnsi="Consolas"/>
          <w:color w:val="7F8C8D"/>
        </w:rPr>
        <w:t>Alert</w:t>
      </w:r>
      <w:proofErr w:type="spellEnd"/>
      <w:r>
        <w:rPr>
          <w:rStyle w:val="s1"/>
          <w:rFonts w:ascii="Consolas" w:hAnsi="Consolas"/>
          <w:color w:val="7F8C8D"/>
        </w:rPr>
        <w:t xml:space="preserve">, </w:t>
      </w:r>
      <w:proofErr w:type="spellStart"/>
      <w:r>
        <w:rPr>
          <w:rStyle w:val="s1"/>
          <w:rFonts w:ascii="Consolas" w:hAnsi="Consolas"/>
          <w:color w:val="7F8C8D"/>
        </w:rPr>
        <w:t>current</w:t>
      </w:r>
      <w:proofErr w:type="spellEnd"/>
      <w:r>
        <w:rPr>
          <w:rStyle w:val="s1"/>
          <w:rFonts w:ascii="Consolas" w:hAnsi="Consolas"/>
          <w:color w:val="7F8C8D"/>
        </w:rPr>
        <w:t xml:space="preserve"> </w:t>
      </w:r>
      <w:proofErr w:type="spellStart"/>
      <w:r>
        <w:rPr>
          <w:rStyle w:val="s1"/>
          <w:rFonts w:ascii="Consolas" w:hAnsi="Consolas"/>
          <w:color w:val="7F8C8D"/>
        </w:rPr>
        <w:t>over</w:t>
      </w:r>
      <w:proofErr w:type="spellEnd"/>
      <w:r>
        <w:rPr>
          <w:rStyle w:val="s1"/>
          <w:rFonts w:ascii="Consolas" w:hAnsi="Consolas"/>
          <w:color w:val="7F8C8D"/>
        </w:rPr>
        <w:t xml:space="preserve"> </w:t>
      </w:r>
      <w:proofErr w:type="spellStart"/>
      <w:r>
        <w:rPr>
          <w:rStyle w:val="s1"/>
          <w:rFonts w:ascii="Consolas" w:hAnsi="Consolas"/>
          <w:color w:val="7F8C8D"/>
        </w:rPr>
        <w:t>the</w:t>
      </w:r>
      <w:proofErr w:type="spellEnd"/>
      <w:r>
        <w:rPr>
          <w:rStyle w:val="s1"/>
          <w:rFonts w:ascii="Consolas" w:hAnsi="Consolas"/>
          <w:color w:val="7F8C8D"/>
        </w:rPr>
        <w:t xml:space="preserve"> </w:t>
      </w:r>
      <w:proofErr w:type="spellStart"/>
      <w:r>
        <w:rPr>
          <w:rStyle w:val="s1"/>
          <w:rFonts w:ascii="Consolas" w:hAnsi="Consolas"/>
          <w:color w:val="7F8C8D"/>
        </w:rPr>
        <w:t>limit</w:t>
      </w:r>
      <w:proofErr w:type="spellEnd"/>
    </w:p>
    <w:p w14:paraId="47054D67"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ina.setShuntVoltageLimit</w:t>
      </w:r>
      <w:proofErr w:type="spellEnd"/>
      <w:r>
        <w:rPr>
          <w:rStyle w:val="s1"/>
          <w:rFonts w:ascii="Consolas" w:hAnsi="Consolas"/>
          <w:color w:val="7F8C8D"/>
        </w:rPr>
        <w:t xml:space="preserve">(0.08); // </w:t>
      </w:r>
      <w:proofErr w:type="spellStart"/>
      <w:r>
        <w:rPr>
          <w:rStyle w:val="s1"/>
          <w:rFonts w:ascii="Consolas" w:hAnsi="Consolas"/>
          <w:color w:val="7F8C8D"/>
        </w:rPr>
        <w:t>current</w:t>
      </w:r>
      <w:proofErr w:type="spellEnd"/>
      <w:r>
        <w:rPr>
          <w:rStyle w:val="s1"/>
          <w:rFonts w:ascii="Consolas" w:hAnsi="Consolas"/>
          <w:color w:val="7F8C8D"/>
        </w:rPr>
        <w:t xml:space="preserve"> </w:t>
      </w:r>
      <w:proofErr w:type="spellStart"/>
      <w:r>
        <w:rPr>
          <w:rStyle w:val="s1"/>
          <w:rFonts w:ascii="Consolas" w:hAnsi="Consolas"/>
          <w:color w:val="7F8C8D"/>
        </w:rPr>
        <w:t>limit</w:t>
      </w:r>
      <w:proofErr w:type="spellEnd"/>
      <w:r>
        <w:rPr>
          <w:rStyle w:val="s1"/>
          <w:rFonts w:ascii="Consolas" w:hAnsi="Consolas"/>
          <w:color w:val="7F8C8D"/>
        </w:rPr>
        <w:t xml:space="preserve"> = 20 A </w:t>
      </w:r>
      <w:proofErr w:type="spellStart"/>
      <w:r>
        <w:rPr>
          <w:rStyle w:val="s1"/>
          <w:rFonts w:ascii="Consolas" w:hAnsi="Consolas"/>
          <w:color w:val="7F8C8D"/>
        </w:rPr>
        <w:t>for</w:t>
      </w:r>
      <w:proofErr w:type="spellEnd"/>
      <w:r>
        <w:rPr>
          <w:rStyle w:val="s1"/>
          <w:rFonts w:ascii="Consolas" w:hAnsi="Consolas"/>
          <w:color w:val="7F8C8D"/>
        </w:rPr>
        <w:t xml:space="preserve"> 0.004 </w:t>
      </w:r>
      <w:proofErr w:type="spellStart"/>
      <w:r>
        <w:rPr>
          <w:rStyle w:val="s1"/>
          <w:rFonts w:ascii="Consolas" w:hAnsi="Consolas"/>
          <w:color w:val="7F8C8D"/>
        </w:rPr>
        <w:t>ohms</w:t>
      </w:r>
      <w:proofErr w:type="spellEnd"/>
    </w:p>
    <w:p w14:paraId="317743AF"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ina.setAlertLatch</w:t>
      </w:r>
      <w:proofErr w:type="spellEnd"/>
      <w:r>
        <w:rPr>
          <w:rStyle w:val="s1"/>
          <w:rFonts w:ascii="Consolas" w:hAnsi="Consolas"/>
          <w:color w:val="7F8C8D"/>
        </w:rPr>
        <w:t>(</w:t>
      </w:r>
      <w:proofErr w:type="spellStart"/>
      <w:r>
        <w:rPr>
          <w:rStyle w:val="s1"/>
          <w:rFonts w:ascii="Consolas" w:hAnsi="Consolas"/>
          <w:color w:val="7F8C8D"/>
        </w:rPr>
        <w:t>true</w:t>
      </w:r>
      <w:proofErr w:type="spellEnd"/>
      <w:r>
        <w:rPr>
          <w:rStyle w:val="s1"/>
          <w:rFonts w:ascii="Consolas" w:hAnsi="Consolas"/>
          <w:color w:val="7F8C8D"/>
        </w:rPr>
        <w:t>);</w:t>
      </w:r>
    </w:p>
    <w:p w14:paraId="476C4D31"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if</w:t>
      </w:r>
      <w:proofErr w:type="spellEnd"/>
      <w:r>
        <w:rPr>
          <w:rStyle w:val="s1"/>
          <w:rFonts w:ascii="Consolas" w:hAnsi="Consolas"/>
          <w:color w:val="7F8C8D"/>
        </w:rPr>
        <w:t xml:space="preserve"> (!</w:t>
      </w:r>
      <w:proofErr w:type="spellStart"/>
      <w:r>
        <w:rPr>
          <w:rStyle w:val="s1"/>
          <w:rFonts w:ascii="Consolas" w:hAnsi="Consolas"/>
          <w:color w:val="7F8C8D"/>
        </w:rPr>
        <w:t>SD.begin</w:t>
      </w:r>
      <w:proofErr w:type="spellEnd"/>
      <w:r>
        <w:rPr>
          <w:rStyle w:val="s1"/>
          <w:rFonts w:ascii="Consolas" w:hAnsi="Consolas"/>
          <w:color w:val="7F8C8D"/>
        </w:rPr>
        <w:t>(SD_CS)) {</w:t>
      </w:r>
    </w:p>
    <w:p w14:paraId="20DA289E"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LCDprintLine</w:t>
      </w:r>
      <w:proofErr w:type="spellEnd"/>
      <w:r>
        <w:rPr>
          <w:rStyle w:val="s1"/>
          <w:rFonts w:ascii="Consolas" w:hAnsi="Consolas"/>
          <w:color w:val="7F8C8D"/>
        </w:rPr>
        <w:t xml:space="preserve">("SD </w:t>
      </w:r>
      <w:proofErr w:type="spellStart"/>
      <w:r>
        <w:rPr>
          <w:rStyle w:val="s1"/>
          <w:rFonts w:ascii="Consolas" w:hAnsi="Consolas"/>
          <w:color w:val="7F8C8D"/>
        </w:rPr>
        <w:t>not</w:t>
      </w:r>
      <w:proofErr w:type="spellEnd"/>
      <w:r>
        <w:rPr>
          <w:rStyle w:val="s1"/>
          <w:rFonts w:ascii="Consolas" w:hAnsi="Consolas"/>
          <w:color w:val="7F8C8D"/>
        </w:rPr>
        <w:t xml:space="preserve"> </w:t>
      </w:r>
      <w:proofErr w:type="spellStart"/>
      <w:r>
        <w:rPr>
          <w:rStyle w:val="s1"/>
          <w:rFonts w:ascii="Consolas" w:hAnsi="Consolas"/>
          <w:color w:val="7F8C8D"/>
        </w:rPr>
        <w:t>present</w:t>
      </w:r>
      <w:proofErr w:type="spellEnd"/>
      <w:r>
        <w:rPr>
          <w:rStyle w:val="s1"/>
          <w:rFonts w:ascii="Consolas" w:hAnsi="Consolas"/>
          <w:color w:val="7F8C8D"/>
        </w:rPr>
        <w:t>!", 1);</w:t>
      </w:r>
    </w:p>
    <w:p w14:paraId="6C550ABD"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delay</w:t>
      </w:r>
      <w:proofErr w:type="spellEnd"/>
      <w:r>
        <w:rPr>
          <w:rStyle w:val="s1"/>
          <w:rFonts w:ascii="Consolas" w:hAnsi="Consolas"/>
          <w:color w:val="7F8C8D"/>
        </w:rPr>
        <w:t>(5000);</w:t>
      </w:r>
    </w:p>
    <w:p w14:paraId="1589F098"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SDOk</w:t>
      </w:r>
      <w:proofErr w:type="spellEnd"/>
      <w:r>
        <w:rPr>
          <w:rStyle w:val="s1"/>
          <w:rFonts w:ascii="Consolas" w:hAnsi="Consolas"/>
          <w:color w:val="7F8C8D"/>
        </w:rPr>
        <w:t xml:space="preserve"> = </w:t>
      </w:r>
      <w:proofErr w:type="spellStart"/>
      <w:r>
        <w:rPr>
          <w:rStyle w:val="s1"/>
          <w:rFonts w:ascii="Consolas" w:hAnsi="Consolas"/>
          <w:color w:val="7F8C8D"/>
        </w:rPr>
        <w:t>false</w:t>
      </w:r>
      <w:proofErr w:type="spellEnd"/>
      <w:r>
        <w:rPr>
          <w:rStyle w:val="s1"/>
          <w:rFonts w:ascii="Consolas" w:hAnsi="Consolas"/>
          <w:color w:val="7F8C8D"/>
        </w:rPr>
        <w:t>;</w:t>
      </w:r>
    </w:p>
    <w:p w14:paraId="67DFBB7A"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
    <w:p w14:paraId="0D28235F"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LCDprintLine</w:t>
      </w:r>
      <w:proofErr w:type="spellEnd"/>
      <w:r>
        <w:rPr>
          <w:rStyle w:val="s1"/>
          <w:rFonts w:ascii="Consolas" w:hAnsi="Consolas"/>
          <w:color w:val="7F8C8D"/>
        </w:rPr>
        <w:t>("</w:t>
      </w:r>
      <w:proofErr w:type="spellStart"/>
      <w:r>
        <w:rPr>
          <w:rStyle w:val="s1"/>
          <w:rFonts w:ascii="Consolas" w:hAnsi="Consolas"/>
          <w:color w:val="7F8C8D"/>
        </w:rPr>
        <w:t>Push</w:t>
      </w:r>
      <w:proofErr w:type="spellEnd"/>
      <w:r>
        <w:rPr>
          <w:rStyle w:val="s1"/>
          <w:rFonts w:ascii="Consolas" w:hAnsi="Consolas"/>
          <w:color w:val="7F8C8D"/>
        </w:rPr>
        <w:t xml:space="preserve"> </w:t>
      </w:r>
      <w:proofErr w:type="spellStart"/>
      <w:r>
        <w:rPr>
          <w:rStyle w:val="s1"/>
          <w:rFonts w:ascii="Consolas" w:hAnsi="Consolas"/>
          <w:color w:val="7F8C8D"/>
        </w:rPr>
        <w:t>to</w:t>
      </w:r>
      <w:proofErr w:type="spellEnd"/>
      <w:r>
        <w:rPr>
          <w:rStyle w:val="s1"/>
          <w:rFonts w:ascii="Consolas" w:hAnsi="Consolas"/>
          <w:color w:val="7F8C8D"/>
        </w:rPr>
        <w:t xml:space="preserve"> </w:t>
      </w:r>
      <w:proofErr w:type="spellStart"/>
      <w:r>
        <w:rPr>
          <w:rStyle w:val="s1"/>
          <w:rFonts w:ascii="Consolas" w:hAnsi="Consolas"/>
          <w:color w:val="7F8C8D"/>
        </w:rPr>
        <w:t>Start</w:t>
      </w:r>
      <w:proofErr w:type="spellEnd"/>
      <w:r>
        <w:rPr>
          <w:rStyle w:val="s1"/>
          <w:rFonts w:ascii="Consolas" w:hAnsi="Consolas"/>
          <w:color w:val="7F8C8D"/>
        </w:rPr>
        <w:t>", 1);</w:t>
      </w:r>
    </w:p>
    <w:p w14:paraId="57E1A424"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while</w:t>
      </w:r>
      <w:proofErr w:type="spellEnd"/>
      <w:r>
        <w:rPr>
          <w:rStyle w:val="s1"/>
          <w:rFonts w:ascii="Consolas" w:hAnsi="Consolas"/>
          <w:color w:val="7F8C8D"/>
        </w:rPr>
        <w:t xml:space="preserve"> (</w:t>
      </w:r>
      <w:proofErr w:type="spellStart"/>
      <w:r>
        <w:rPr>
          <w:rStyle w:val="s1"/>
          <w:rFonts w:ascii="Consolas" w:hAnsi="Consolas"/>
          <w:color w:val="7F8C8D"/>
        </w:rPr>
        <w:t>digitalRead</w:t>
      </w:r>
      <w:proofErr w:type="spellEnd"/>
      <w:r>
        <w:rPr>
          <w:rStyle w:val="s1"/>
          <w:rFonts w:ascii="Consolas" w:hAnsi="Consolas"/>
          <w:color w:val="7F8C8D"/>
        </w:rPr>
        <w:t>(</w:t>
      </w:r>
      <w:proofErr w:type="spellStart"/>
      <w:r>
        <w:rPr>
          <w:rStyle w:val="s1"/>
          <w:rFonts w:ascii="Consolas" w:hAnsi="Consolas"/>
          <w:color w:val="7F8C8D"/>
        </w:rPr>
        <w:t>SSbutton</w:t>
      </w:r>
      <w:proofErr w:type="spellEnd"/>
      <w:r>
        <w:rPr>
          <w:rStyle w:val="s1"/>
          <w:rFonts w:ascii="Consolas" w:hAnsi="Consolas"/>
          <w:color w:val="7F8C8D"/>
        </w:rPr>
        <w:t xml:space="preserve">) == HIGH) {};// </w:t>
      </w:r>
      <w:proofErr w:type="spellStart"/>
      <w:r>
        <w:rPr>
          <w:rStyle w:val="s1"/>
          <w:rFonts w:ascii="Consolas" w:hAnsi="Consolas"/>
          <w:color w:val="7F8C8D"/>
        </w:rPr>
        <w:t>wait</w:t>
      </w:r>
      <w:proofErr w:type="spellEnd"/>
      <w:r>
        <w:rPr>
          <w:rStyle w:val="s1"/>
          <w:rFonts w:ascii="Consolas" w:hAnsi="Consolas"/>
          <w:color w:val="7F8C8D"/>
        </w:rPr>
        <w:t xml:space="preserve"> </w:t>
      </w:r>
      <w:proofErr w:type="spellStart"/>
      <w:r>
        <w:rPr>
          <w:rStyle w:val="s1"/>
          <w:rFonts w:ascii="Consolas" w:hAnsi="Consolas"/>
          <w:color w:val="7F8C8D"/>
        </w:rPr>
        <w:t>for</w:t>
      </w:r>
      <w:proofErr w:type="spellEnd"/>
      <w:r>
        <w:rPr>
          <w:rStyle w:val="s1"/>
          <w:rFonts w:ascii="Consolas" w:hAnsi="Consolas"/>
          <w:color w:val="7F8C8D"/>
        </w:rPr>
        <w:t xml:space="preserve"> </w:t>
      </w:r>
      <w:proofErr w:type="spellStart"/>
      <w:r>
        <w:rPr>
          <w:rStyle w:val="s1"/>
          <w:rFonts w:ascii="Consolas" w:hAnsi="Consolas"/>
          <w:color w:val="7F8C8D"/>
        </w:rPr>
        <w:t>start</w:t>
      </w:r>
      <w:proofErr w:type="spellEnd"/>
    </w:p>
    <w:p w14:paraId="0662CE80"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if</w:t>
      </w:r>
      <w:proofErr w:type="spellEnd"/>
      <w:r>
        <w:rPr>
          <w:rStyle w:val="s1"/>
          <w:rFonts w:ascii="Consolas" w:hAnsi="Consolas"/>
          <w:color w:val="7F8C8D"/>
        </w:rPr>
        <w:t xml:space="preserve"> (</w:t>
      </w:r>
      <w:proofErr w:type="spellStart"/>
      <w:r>
        <w:rPr>
          <w:rStyle w:val="s1"/>
          <w:rFonts w:ascii="Consolas" w:hAnsi="Consolas"/>
          <w:color w:val="7F8C8D"/>
        </w:rPr>
        <w:t>SDOk</w:t>
      </w:r>
      <w:proofErr w:type="spellEnd"/>
      <w:r>
        <w:rPr>
          <w:rStyle w:val="s1"/>
          <w:rFonts w:ascii="Consolas" w:hAnsi="Consolas"/>
          <w:color w:val="7F8C8D"/>
        </w:rPr>
        <w:t xml:space="preserve">) ACQ = </w:t>
      </w:r>
      <w:proofErr w:type="spellStart"/>
      <w:r>
        <w:rPr>
          <w:rStyle w:val="s1"/>
          <w:rFonts w:ascii="Consolas" w:hAnsi="Consolas"/>
          <w:color w:val="7F8C8D"/>
        </w:rPr>
        <w:t>true</w:t>
      </w:r>
      <w:proofErr w:type="spellEnd"/>
      <w:r>
        <w:rPr>
          <w:rStyle w:val="s1"/>
          <w:rFonts w:ascii="Consolas" w:hAnsi="Consolas"/>
          <w:color w:val="7F8C8D"/>
        </w:rPr>
        <w:t>;</w:t>
      </w:r>
    </w:p>
    <w:p w14:paraId="1798BAAD"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w:t>
      </w:r>
    </w:p>
    <w:p w14:paraId="593E3ED6" w14:textId="77777777" w:rsidR="00934E41" w:rsidRDefault="00934E41" w:rsidP="00934E41">
      <w:pPr>
        <w:pStyle w:val="HTMLPreformatted"/>
        <w:shd w:val="clear" w:color="auto" w:fill="FFFFFF"/>
        <w:rPr>
          <w:rFonts w:ascii="Consolas" w:hAnsi="Consolas"/>
          <w:color w:val="444444"/>
        </w:rPr>
      </w:pPr>
    </w:p>
    <w:p w14:paraId="43FD763A" w14:textId="77777777" w:rsidR="00934E41" w:rsidRDefault="00934E41" w:rsidP="00934E41">
      <w:pPr>
        <w:pStyle w:val="HTMLPreformatted"/>
        <w:shd w:val="clear" w:color="auto" w:fill="FFFFFF"/>
        <w:rPr>
          <w:rFonts w:ascii="Consolas" w:hAnsi="Consolas"/>
          <w:color w:val="444444"/>
        </w:rPr>
      </w:pPr>
    </w:p>
    <w:p w14:paraId="6DAD6AC8" w14:textId="77777777" w:rsidR="00934E41" w:rsidRDefault="00934E41" w:rsidP="00934E41">
      <w:pPr>
        <w:pStyle w:val="HTMLPreformatted"/>
        <w:shd w:val="clear" w:color="auto" w:fill="FFFFFF"/>
        <w:rPr>
          <w:rFonts w:ascii="Consolas" w:hAnsi="Consolas"/>
          <w:color w:val="444444"/>
        </w:rPr>
      </w:pPr>
      <w:proofErr w:type="spellStart"/>
      <w:r>
        <w:rPr>
          <w:rStyle w:val="s1"/>
          <w:rFonts w:ascii="Consolas" w:hAnsi="Consolas"/>
          <w:color w:val="7F8C8D"/>
        </w:rPr>
        <w:t>void</w:t>
      </w:r>
      <w:proofErr w:type="spellEnd"/>
      <w:r>
        <w:rPr>
          <w:rStyle w:val="s1"/>
          <w:rFonts w:ascii="Consolas" w:hAnsi="Consolas"/>
          <w:color w:val="7F8C8D"/>
        </w:rPr>
        <w:t xml:space="preserve"> </w:t>
      </w:r>
      <w:proofErr w:type="spellStart"/>
      <w:r>
        <w:rPr>
          <w:rStyle w:val="s1"/>
          <w:rFonts w:ascii="Consolas" w:hAnsi="Consolas"/>
          <w:color w:val="7F8C8D"/>
        </w:rPr>
        <w:t>loop</w:t>
      </w:r>
      <w:proofErr w:type="spellEnd"/>
      <w:r>
        <w:rPr>
          <w:rStyle w:val="s1"/>
          <w:rFonts w:ascii="Consolas" w:hAnsi="Consolas"/>
          <w:color w:val="7F8C8D"/>
        </w:rPr>
        <w:t>(){</w:t>
      </w:r>
    </w:p>
    <w:p w14:paraId="30E66116"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cmilli</w:t>
      </w:r>
      <w:proofErr w:type="spellEnd"/>
      <w:r>
        <w:rPr>
          <w:rStyle w:val="s1"/>
          <w:rFonts w:ascii="Consolas" w:hAnsi="Consolas"/>
          <w:color w:val="7F8C8D"/>
        </w:rPr>
        <w:t xml:space="preserve"> = </w:t>
      </w:r>
      <w:proofErr w:type="spellStart"/>
      <w:r>
        <w:rPr>
          <w:rStyle w:val="s1"/>
          <w:rFonts w:ascii="Consolas" w:hAnsi="Consolas"/>
          <w:color w:val="7F8C8D"/>
        </w:rPr>
        <w:t>millis</w:t>
      </w:r>
      <w:proofErr w:type="spellEnd"/>
      <w:r>
        <w:rPr>
          <w:rStyle w:val="s1"/>
          <w:rFonts w:ascii="Consolas" w:hAnsi="Consolas"/>
          <w:color w:val="7F8C8D"/>
        </w:rPr>
        <w:t>();</w:t>
      </w:r>
    </w:p>
    <w:p w14:paraId="11274829"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lastRenderedPageBreak/>
        <w:t xml:space="preserve">  </w:t>
      </w:r>
      <w:proofErr w:type="spellStart"/>
      <w:r>
        <w:rPr>
          <w:rStyle w:val="s1"/>
          <w:rFonts w:ascii="Consolas" w:hAnsi="Consolas"/>
          <w:color w:val="7F8C8D"/>
        </w:rPr>
        <w:t>if</w:t>
      </w:r>
      <w:proofErr w:type="spellEnd"/>
      <w:r>
        <w:rPr>
          <w:rStyle w:val="s1"/>
          <w:rFonts w:ascii="Consolas" w:hAnsi="Consolas"/>
          <w:color w:val="7F8C8D"/>
        </w:rPr>
        <w:t xml:space="preserve"> (</w:t>
      </w:r>
      <w:proofErr w:type="spellStart"/>
      <w:r>
        <w:rPr>
          <w:rStyle w:val="s1"/>
          <w:rFonts w:ascii="Consolas" w:hAnsi="Consolas"/>
          <w:color w:val="7F8C8D"/>
        </w:rPr>
        <w:t>cmilli</w:t>
      </w:r>
      <w:proofErr w:type="spellEnd"/>
      <w:r>
        <w:rPr>
          <w:rStyle w:val="s1"/>
          <w:rFonts w:ascii="Consolas" w:hAnsi="Consolas"/>
          <w:color w:val="7F8C8D"/>
        </w:rPr>
        <w:t xml:space="preserve"> - </w:t>
      </w:r>
      <w:proofErr w:type="spellStart"/>
      <w:r>
        <w:rPr>
          <w:rStyle w:val="s1"/>
          <w:rFonts w:ascii="Consolas" w:hAnsi="Consolas"/>
          <w:color w:val="7F8C8D"/>
        </w:rPr>
        <w:t>pmilli</w:t>
      </w:r>
      <w:proofErr w:type="spellEnd"/>
      <w:r>
        <w:rPr>
          <w:rStyle w:val="s1"/>
          <w:rFonts w:ascii="Consolas" w:hAnsi="Consolas"/>
          <w:color w:val="7F8C8D"/>
        </w:rPr>
        <w:t xml:space="preserve"> &gt; </w:t>
      </w:r>
      <w:proofErr w:type="spellStart"/>
      <w:r>
        <w:rPr>
          <w:rStyle w:val="s1"/>
          <w:rFonts w:ascii="Consolas" w:hAnsi="Consolas"/>
          <w:color w:val="7F8C8D"/>
        </w:rPr>
        <w:t>deltat</w:t>
      </w:r>
      <w:proofErr w:type="spellEnd"/>
      <w:r>
        <w:rPr>
          <w:rStyle w:val="s1"/>
          <w:rFonts w:ascii="Consolas" w:hAnsi="Consolas"/>
          <w:color w:val="7F8C8D"/>
        </w:rPr>
        <w:t>) {</w:t>
      </w:r>
    </w:p>
    <w:p w14:paraId="2B080518"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pmilli</w:t>
      </w:r>
      <w:proofErr w:type="spellEnd"/>
      <w:r>
        <w:rPr>
          <w:rStyle w:val="s1"/>
          <w:rFonts w:ascii="Consolas" w:hAnsi="Consolas"/>
          <w:color w:val="7F8C8D"/>
        </w:rPr>
        <w:t xml:space="preserve"> = </w:t>
      </w:r>
      <w:proofErr w:type="spellStart"/>
      <w:r>
        <w:rPr>
          <w:rStyle w:val="s1"/>
          <w:rFonts w:ascii="Consolas" w:hAnsi="Consolas"/>
          <w:color w:val="7F8C8D"/>
        </w:rPr>
        <w:t>cmilli</w:t>
      </w:r>
      <w:proofErr w:type="spellEnd"/>
      <w:r>
        <w:rPr>
          <w:rStyle w:val="s1"/>
          <w:rFonts w:ascii="Consolas" w:hAnsi="Consolas"/>
          <w:color w:val="7F8C8D"/>
        </w:rPr>
        <w:t>;</w:t>
      </w:r>
    </w:p>
    <w:p w14:paraId="6DB82609"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float</w:t>
      </w:r>
      <w:proofErr w:type="spellEnd"/>
      <w:r>
        <w:rPr>
          <w:rStyle w:val="s1"/>
          <w:rFonts w:ascii="Consolas" w:hAnsi="Consolas"/>
          <w:color w:val="7F8C8D"/>
        </w:rPr>
        <w:t xml:space="preserve"> </w:t>
      </w:r>
      <w:proofErr w:type="spellStart"/>
      <w:r>
        <w:rPr>
          <w:rStyle w:val="s1"/>
          <w:rFonts w:ascii="Consolas" w:hAnsi="Consolas"/>
          <w:color w:val="7F8C8D"/>
        </w:rPr>
        <w:t>volts</w:t>
      </w:r>
      <w:proofErr w:type="spellEnd"/>
      <w:r>
        <w:rPr>
          <w:rStyle w:val="s1"/>
          <w:rFonts w:ascii="Consolas" w:hAnsi="Consolas"/>
          <w:color w:val="7F8C8D"/>
        </w:rPr>
        <w:t xml:space="preserve">= </w:t>
      </w:r>
      <w:proofErr w:type="spellStart"/>
      <w:r>
        <w:rPr>
          <w:rStyle w:val="s1"/>
          <w:rFonts w:ascii="Consolas" w:hAnsi="Consolas"/>
          <w:color w:val="7F8C8D"/>
        </w:rPr>
        <w:t>ina.readBusVoltage</w:t>
      </w:r>
      <w:proofErr w:type="spellEnd"/>
      <w:r>
        <w:rPr>
          <w:rStyle w:val="s1"/>
          <w:rFonts w:ascii="Consolas" w:hAnsi="Consolas"/>
          <w:color w:val="7F8C8D"/>
        </w:rPr>
        <w:t>();</w:t>
      </w:r>
    </w:p>
    <w:p w14:paraId="4C980993"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float</w:t>
      </w:r>
      <w:proofErr w:type="spellEnd"/>
      <w:r>
        <w:rPr>
          <w:rStyle w:val="s1"/>
          <w:rFonts w:ascii="Consolas" w:hAnsi="Consolas"/>
          <w:color w:val="7F8C8D"/>
        </w:rPr>
        <w:t xml:space="preserve"> </w:t>
      </w:r>
      <w:proofErr w:type="spellStart"/>
      <w:r>
        <w:rPr>
          <w:rStyle w:val="s1"/>
          <w:rFonts w:ascii="Consolas" w:hAnsi="Consolas"/>
          <w:color w:val="7F8C8D"/>
        </w:rPr>
        <w:t>current</w:t>
      </w:r>
      <w:proofErr w:type="spellEnd"/>
      <w:r>
        <w:rPr>
          <w:rStyle w:val="s1"/>
          <w:rFonts w:ascii="Consolas" w:hAnsi="Consolas"/>
          <w:color w:val="7F8C8D"/>
        </w:rPr>
        <w:t xml:space="preserve"> = </w:t>
      </w:r>
      <w:proofErr w:type="spellStart"/>
      <w:r>
        <w:rPr>
          <w:rStyle w:val="s1"/>
          <w:rFonts w:ascii="Consolas" w:hAnsi="Consolas"/>
          <w:color w:val="7F8C8D"/>
        </w:rPr>
        <w:t>ina.readShuntCurrent</w:t>
      </w:r>
      <w:proofErr w:type="spellEnd"/>
      <w:r>
        <w:rPr>
          <w:rStyle w:val="s1"/>
          <w:rFonts w:ascii="Consolas" w:hAnsi="Consolas"/>
          <w:color w:val="7F8C8D"/>
        </w:rPr>
        <w:t>();</w:t>
      </w:r>
    </w:p>
    <w:p w14:paraId="7FB4323A"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LCDprintLine</w:t>
      </w:r>
      <w:proofErr w:type="spellEnd"/>
      <w:r>
        <w:rPr>
          <w:rStyle w:val="s1"/>
          <w:rFonts w:ascii="Consolas" w:hAnsi="Consolas"/>
          <w:color w:val="7F8C8D"/>
        </w:rPr>
        <w:t xml:space="preserve">("V=", 0);// </w:t>
      </w:r>
      <w:proofErr w:type="spellStart"/>
      <w:r>
        <w:rPr>
          <w:rStyle w:val="s1"/>
          <w:rFonts w:ascii="Consolas" w:hAnsi="Consolas"/>
          <w:color w:val="7F8C8D"/>
        </w:rPr>
        <w:t>print</w:t>
      </w:r>
      <w:proofErr w:type="spellEnd"/>
      <w:r>
        <w:rPr>
          <w:rStyle w:val="s1"/>
          <w:rFonts w:ascii="Consolas" w:hAnsi="Consolas"/>
          <w:color w:val="7F8C8D"/>
        </w:rPr>
        <w:t xml:space="preserve"> </w:t>
      </w:r>
      <w:proofErr w:type="spellStart"/>
      <w:r>
        <w:rPr>
          <w:rStyle w:val="s1"/>
          <w:rFonts w:ascii="Consolas" w:hAnsi="Consolas"/>
          <w:color w:val="7F8C8D"/>
        </w:rPr>
        <w:t>bus</w:t>
      </w:r>
      <w:proofErr w:type="spellEnd"/>
      <w:r>
        <w:rPr>
          <w:rStyle w:val="s1"/>
          <w:rFonts w:ascii="Consolas" w:hAnsi="Consolas"/>
          <w:color w:val="7F8C8D"/>
        </w:rPr>
        <w:t xml:space="preserve"> </w:t>
      </w:r>
      <w:proofErr w:type="spellStart"/>
      <w:r>
        <w:rPr>
          <w:rStyle w:val="s1"/>
          <w:rFonts w:ascii="Consolas" w:hAnsi="Consolas"/>
          <w:color w:val="7F8C8D"/>
        </w:rPr>
        <w:t>voltage</w:t>
      </w:r>
      <w:proofErr w:type="spellEnd"/>
    </w:p>
    <w:p w14:paraId="3EF7D581"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lcd.print</w:t>
      </w:r>
      <w:proofErr w:type="spellEnd"/>
      <w:r>
        <w:rPr>
          <w:rStyle w:val="s1"/>
          <w:rFonts w:ascii="Consolas" w:hAnsi="Consolas"/>
          <w:color w:val="7F8C8D"/>
        </w:rPr>
        <w:t xml:space="preserve">(volts,3);  </w:t>
      </w:r>
    </w:p>
    <w:p w14:paraId="44C68836"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float</w:t>
      </w:r>
      <w:proofErr w:type="spellEnd"/>
      <w:r>
        <w:rPr>
          <w:rStyle w:val="s1"/>
          <w:rFonts w:ascii="Consolas" w:hAnsi="Consolas"/>
          <w:color w:val="7F8C8D"/>
        </w:rPr>
        <w:t xml:space="preserve"> </w:t>
      </w:r>
      <w:proofErr w:type="spellStart"/>
      <w:r>
        <w:rPr>
          <w:rStyle w:val="s1"/>
          <w:rFonts w:ascii="Consolas" w:hAnsi="Consolas"/>
          <w:color w:val="7F8C8D"/>
        </w:rPr>
        <w:t>power</w:t>
      </w:r>
      <w:proofErr w:type="spellEnd"/>
      <w:r>
        <w:rPr>
          <w:rStyle w:val="s1"/>
          <w:rFonts w:ascii="Consolas" w:hAnsi="Consolas"/>
          <w:color w:val="7F8C8D"/>
        </w:rPr>
        <w:t xml:space="preserve"> = </w:t>
      </w:r>
      <w:proofErr w:type="spellStart"/>
      <w:r>
        <w:rPr>
          <w:rStyle w:val="s1"/>
          <w:rFonts w:ascii="Consolas" w:hAnsi="Consolas"/>
          <w:color w:val="7F8C8D"/>
        </w:rPr>
        <w:t>ina.readBusPower</w:t>
      </w:r>
      <w:proofErr w:type="spellEnd"/>
      <w:r>
        <w:rPr>
          <w:rStyle w:val="s1"/>
          <w:rFonts w:ascii="Consolas" w:hAnsi="Consolas"/>
          <w:color w:val="7F8C8D"/>
        </w:rPr>
        <w:t xml:space="preserve">();// INA </w:t>
      </w:r>
      <w:proofErr w:type="spellStart"/>
      <w:r>
        <w:rPr>
          <w:rStyle w:val="s1"/>
          <w:rFonts w:ascii="Consolas" w:hAnsi="Consolas"/>
          <w:color w:val="7F8C8D"/>
        </w:rPr>
        <w:t>calculate</w:t>
      </w:r>
      <w:proofErr w:type="spellEnd"/>
      <w:r>
        <w:rPr>
          <w:rStyle w:val="s1"/>
          <w:rFonts w:ascii="Consolas" w:hAnsi="Consolas"/>
          <w:color w:val="7F8C8D"/>
        </w:rPr>
        <w:t xml:space="preserve"> </w:t>
      </w:r>
      <w:proofErr w:type="spellStart"/>
      <w:r>
        <w:rPr>
          <w:rStyle w:val="s1"/>
          <w:rFonts w:ascii="Consolas" w:hAnsi="Consolas"/>
          <w:color w:val="7F8C8D"/>
        </w:rPr>
        <w:t>power</w:t>
      </w:r>
      <w:proofErr w:type="spellEnd"/>
      <w:r>
        <w:rPr>
          <w:rStyle w:val="s1"/>
          <w:rFonts w:ascii="Consolas" w:hAnsi="Consolas"/>
          <w:color w:val="7F8C8D"/>
        </w:rPr>
        <w:t xml:space="preserve"> </w:t>
      </w:r>
    </w:p>
    <w:p w14:paraId="0F644B00"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float</w:t>
      </w:r>
      <w:proofErr w:type="spellEnd"/>
      <w:r>
        <w:rPr>
          <w:rStyle w:val="s1"/>
          <w:rFonts w:ascii="Consolas" w:hAnsi="Consolas"/>
          <w:color w:val="7F8C8D"/>
        </w:rPr>
        <w:t xml:space="preserve"> </w:t>
      </w:r>
      <w:proofErr w:type="spellStart"/>
      <w:r>
        <w:rPr>
          <w:rStyle w:val="s1"/>
          <w:rFonts w:ascii="Consolas" w:hAnsi="Consolas"/>
          <w:color w:val="7F8C8D"/>
        </w:rPr>
        <w:t>power</w:t>
      </w:r>
      <w:proofErr w:type="spellEnd"/>
      <w:r>
        <w:rPr>
          <w:rStyle w:val="s1"/>
          <w:rFonts w:ascii="Consolas" w:hAnsi="Consolas"/>
          <w:color w:val="7F8C8D"/>
        </w:rPr>
        <w:t xml:space="preserve"> = </w:t>
      </w:r>
      <w:proofErr w:type="spellStart"/>
      <w:r>
        <w:rPr>
          <w:rStyle w:val="s1"/>
          <w:rFonts w:ascii="Consolas" w:hAnsi="Consolas"/>
          <w:color w:val="7F8C8D"/>
        </w:rPr>
        <w:t>volts</w:t>
      </w:r>
      <w:proofErr w:type="spellEnd"/>
      <w:r>
        <w:rPr>
          <w:rStyle w:val="s1"/>
          <w:rFonts w:ascii="Consolas" w:hAnsi="Consolas"/>
          <w:color w:val="7F8C8D"/>
        </w:rPr>
        <w:t xml:space="preserve"> * </w:t>
      </w:r>
      <w:proofErr w:type="spellStart"/>
      <w:r>
        <w:rPr>
          <w:rStyle w:val="s1"/>
          <w:rFonts w:ascii="Consolas" w:hAnsi="Consolas"/>
          <w:color w:val="7F8C8D"/>
        </w:rPr>
        <w:t>current</w:t>
      </w:r>
      <w:proofErr w:type="spellEnd"/>
      <w:r>
        <w:rPr>
          <w:rStyle w:val="s1"/>
          <w:rFonts w:ascii="Consolas" w:hAnsi="Consolas"/>
          <w:color w:val="7F8C8D"/>
        </w:rPr>
        <w:t xml:space="preserve">;// </w:t>
      </w:r>
      <w:proofErr w:type="spellStart"/>
      <w:r>
        <w:rPr>
          <w:rStyle w:val="s1"/>
          <w:rFonts w:ascii="Consolas" w:hAnsi="Consolas"/>
          <w:color w:val="7F8C8D"/>
        </w:rPr>
        <w:t>Arduino</w:t>
      </w:r>
      <w:proofErr w:type="spellEnd"/>
      <w:r>
        <w:rPr>
          <w:rStyle w:val="s1"/>
          <w:rFonts w:ascii="Consolas" w:hAnsi="Consolas"/>
          <w:color w:val="7F8C8D"/>
        </w:rPr>
        <w:t xml:space="preserve"> </w:t>
      </w:r>
      <w:proofErr w:type="spellStart"/>
      <w:r>
        <w:rPr>
          <w:rStyle w:val="s1"/>
          <w:rFonts w:ascii="Consolas" w:hAnsi="Consolas"/>
          <w:color w:val="7F8C8D"/>
        </w:rPr>
        <w:t>calculate</w:t>
      </w:r>
      <w:proofErr w:type="spellEnd"/>
      <w:r>
        <w:rPr>
          <w:rStyle w:val="s1"/>
          <w:rFonts w:ascii="Consolas" w:hAnsi="Consolas"/>
          <w:color w:val="7F8C8D"/>
        </w:rPr>
        <w:t xml:space="preserve"> </w:t>
      </w:r>
      <w:proofErr w:type="spellStart"/>
      <w:r>
        <w:rPr>
          <w:rStyle w:val="s1"/>
          <w:rFonts w:ascii="Consolas" w:hAnsi="Consolas"/>
          <w:color w:val="7F8C8D"/>
        </w:rPr>
        <w:t>power</w:t>
      </w:r>
      <w:proofErr w:type="spellEnd"/>
    </w:p>
    <w:p w14:paraId="159DE823"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lcd.print</w:t>
      </w:r>
      <w:proofErr w:type="spellEnd"/>
      <w:r>
        <w:rPr>
          <w:rStyle w:val="s1"/>
          <w:rFonts w:ascii="Consolas" w:hAnsi="Consolas"/>
          <w:color w:val="7F8C8D"/>
        </w:rPr>
        <w:t xml:space="preserve">(" W=");// </w:t>
      </w:r>
      <w:proofErr w:type="spellStart"/>
      <w:r>
        <w:rPr>
          <w:rStyle w:val="s1"/>
          <w:rFonts w:ascii="Consolas" w:hAnsi="Consolas"/>
          <w:color w:val="7F8C8D"/>
        </w:rPr>
        <w:t>print</w:t>
      </w:r>
      <w:proofErr w:type="spellEnd"/>
      <w:r>
        <w:rPr>
          <w:rStyle w:val="s1"/>
          <w:rFonts w:ascii="Consolas" w:hAnsi="Consolas"/>
          <w:color w:val="7F8C8D"/>
        </w:rPr>
        <w:t xml:space="preserve"> </w:t>
      </w:r>
      <w:proofErr w:type="spellStart"/>
      <w:r>
        <w:rPr>
          <w:rStyle w:val="s1"/>
          <w:rFonts w:ascii="Consolas" w:hAnsi="Consolas"/>
          <w:color w:val="7F8C8D"/>
        </w:rPr>
        <w:t>power</w:t>
      </w:r>
      <w:proofErr w:type="spellEnd"/>
    </w:p>
    <w:p w14:paraId="65DF55D6"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lcd.print</w:t>
      </w:r>
      <w:proofErr w:type="spellEnd"/>
      <w:r>
        <w:rPr>
          <w:rStyle w:val="s1"/>
          <w:rFonts w:ascii="Consolas" w:hAnsi="Consolas"/>
          <w:color w:val="7F8C8D"/>
        </w:rPr>
        <w:t>(power,4);</w:t>
      </w:r>
    </w:p>
    <w:p w14:paraId="43ECEBC0"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float</w:t>
      </w:r>
      <w:proofErr w:type="spellEnd"/>
      <w:r>
        <w:rPr>
          <w:rStyle w:val="s1"/>
          <w:rFonts w:ascii="Consolas" w:hAnsi="Consolas"/>
          <w:color w:val="7F8C8D"/>
        </w:rPr>
        <w:t xml:space="preserve"> </w:t>
      </w:r>
      <w:proofErr w:type="spellStart"/>
      <w:r>
        <w:rPr>
          <w:rStyle w:val="s1"/>
          <w:rFonts w:ascii="Consolas" w:hAnsi="Consolas"/>
          <w:color w:val="7F8C8D"/>
        </w:rPr>
        <w:t>Vshunt</w:t>
      </w:r>
      <w:proofErr w:type="spellEnd"/>
      <w:r>
        <w:rPr>
          <w:rStyle w:val="s1"/>
          <w:rFonts w:ascii="Consolas" w:hAnsi="Consolas"/>
          <w:color w:val="7F8C8D"/>
        </w:rPr>
        <w:t xml:space="preserve">= </w:t>
      </w:r>
      <w:proofErr w:type="spellStart"/>
      <w:r>
        <w:rPr>
          <w:rStyle w:val="s1"/>
          <w:rFonts w:ascii="Consolas" w:hAnsi="Consolas"/>
          <w:color w:val="7F8C8D"/>
        </w:rPr>
        <w:t>ina.readShuntVoltage</w:t>
      </w:r>
      <w:proofErr w:type="spellEnd"/>
      <w:r>
        <w:rPr>
          <w:rStyle w:val="s1"/>
          <w:rFonts w:ascii="Consolas" w:hAnsi="Consolas"/>
          <w:color w:val="7F8C8D"/>
        </w:rPr>
        <w:t>();</w:t>
      </w:r>
    </w:p>
    <w:p w14:paraId="731D0C00"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String</w:t>
      </w:r>
      <w:proofErr w:type="spellEnd"/>
      <w:r>
        <w:rPr>
          <w:rStyle w:val="s1"/>
          <w:rFonts w:ascii="Consolas" w:hAnsi="Consolas"/>
          <w:color w:val="7F8C8D"/>
        </w:rPr>
        <w:t xml:space="preserve"> </w:t>
      </w:r>
      <w:proofErr w:type="spellStart"/>
      <w:r>
        <w:rPr>
          <w:rStyle w:val="s1"/>
          <w:rFonts w:ascii="Consolas" w:hAnsi="Consolas"/>
          <w:color w:val="7F8C8D"/>
        </w:rPr>
        <w:t>dataString</w:t>
      </w:r>
      <w:proofErr w:type="spellEnd"/>
      <w:r>
        <w:rPr>
          <w:rStyle w:val="s1"/>
          <w:rFonts w:ascii="Consolas" w:hAnsi="Consolas"/>
          <w:color w:val="7F8C8D"/>
        </w:rPr>
        <w:t xml:space="preserve"> = String(volts,3)+'</w:t>
      </w:r>
      <w:r>
        <w:rPr>
          <w:rFonts w:ascii="Consolas" w:hAnsi="Consolas"/>
          <w:color w:val="444444"/>
        </w:rPr>
        <w:t>,</w:t>
      </w:r>
      <w:r>
        <w:rPr>
          <w:rStyle w:val="s1"/>
          <w:rFonts w:ascii="Consolas" w:hAnsi="Consolas"/>
          <w:color w:val="7F8C8D"/>
        </w:rPr>
        <w:t>'+String(current,4)+'</w:t>
      </w:r>
      <w:r>
        <w:rPr>
          <w:rFonts w:ascii="Consolas" w:hAnsi="Consolas"/>
          <w:color w:val="444444"/>
        </w:rPr>
        <w:t>,</w:t>
      </w:r>
      <w:r>
        <w:rPr>
          <w:rStyle w:val="s1"/>
          <w:rFonts w:ascii="Consolas" w:hAnsi="Consolas"/>
          <w:color w:val="7F8C8D"/>
        </w:rPr>
        <w:t>'+String(power,4)+'</w:t>
      </w:r>
      <w:r>
        <w:rPr>
          <w:rFonts w:ascii="Consolas" w:hAnsi="Consolas"/>
          <w:color w:val="444444"/>
        </w:rPr>
        <w:t>,</w:t>
      </w:r>
      <w:r>
        <w:rPr>
          <w:rStyle w:val="s1"/>
          <w:rFonts w:ascii="Consolas" w:hAnsi="Consolas"/>
          <w:color w:val="7F8C8D"/>
        </w:rPr>
        <w:t>'+String(Vshunt,6);</w:t>
      </w:r>
    </w:p>
    <w:p w14:paraId="3C624161"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if</w:t>
      </w:r>
      <w:proofErr w:type="spellEnd"/>
      <w:r>
        <w:rPr>
          <w:rStyle w:val="s1"/>
          <w:rFonts w:ascii="Consolas" w:hAnsi="Consolas"/>
          <w:color w:val="7F8C8D"/>
        </w:rPr>
        <w:t xml:space="preserve"> (ACQ){</w:t>
      </w:r>
    </w:p>
    <w:p w14:paraId="2072F6F0"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File</w:t>
      </w:r>
      <w:proofErr w:type="spellEnd"/>
      <w:r>
        <w:rPr>
          <w:rStyle w:val="s1"/>
          <w:rFonts w:ascii="Consolas" w:hAnsi="Consolas"/>
          <w:color w:val="7F8C8D"/>
        </w:rPr>
        <w:t xml:space="preserve"> </w:t>
      </w:r>
      <w:proofErr w:type="spellStart"/>
      <w:r>
        <w:rPr>
          <w:rStyle w:val="s1"/>
          <w:rFonts w:ascii="Consolas" w:hAnsi="Consolas"/>
          <w:color w:val="7F8C8D"/>
        </w:rPr>
        <w:t>dataFile</w:t>
      </w:r>
      <w:proofErr w:type="spellEnd"/>
      <w:r>
        <w:rPr>
          <w:rStyle w:val="s1"/>
          <w:rFonts w:ascii="Consolas" w:hAnsi="Consolas"/>
          <w:color w:val="7F8C8D"/>
        </w:rPr>
        <w:t xml:space="preserve"> = </w:t>
      </w:r>
      <w:proofErr w:type="spellStart"/>
      <w:r>
        <w:rPr>
          <w:rStyle w:val="s1"/>
          <w:rFonts w:ascii="Consolas" w:hAnsi="Consolas"/>
          <w:color w:val="7F8C8D"/>
        </w:rPr>
        <w:t>SD.open</w:t>
      </w:r>
      <w:proofErr w:type="spellEnd"/>
      <w:r>
        <w:rPr>
          <w:rStyle w:val="s1"/>
          <w:rFonts w:ascii="Consolas" w:hAnsi="Consolas"/>
          <w:color w:val="7F8C8D"/>
        </w:rPr>
        <w:t xml:space="preserve">("powerlog.csv", FILE_WRITE);      </w:t>
      </w:r>
    </w:p>
    <w:p w14:paraId="757820B6"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if</w:t>
      </w:r>
      <w:proofErr w:type="spellEnd"/>
      <w:r>
        <w:rPr>
          <w:rStyle w:val="s1"/>
          <w:rFonts w:ascii="Consolas" w:hAnsi="Consolas"/>
          <w:color w:val="7F8C8D"/>
        </w:rPr>
        <w:t xml:space="preserve"> (</w:t>
      </w:r>
      <w:proofErr w:type="spellStart"/>
      <w:r>
        <w:rPr>
          <w:rStyle w:val="s1"/>
          <w:rFonts w:ascii="Consolas" w:hAnsi="Consolas"/>
          <w:color w:val="7F8C8D"/>
        </w:rPr>
        <w:t>dataFile</w:t>
      </w:r>
      <w:proofErr w:type="spellEnd"/>
      <w:r>
        <w:rPr>
          <w:rStyle w:val="s1"/>
          <w:rFonts w:ascii="Consolas" w:hAnsi="Consolas"/>
          <w:color w:val="7F8C8D"/>
        </w:rPr>
        <w:t>) {</w:t>
      </w:r>
    </w:p>
    <w:p w14:paraId="1C8BE9EB"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if</w:t>
      </w:r>
      <w:proofErr w:type="spellEnd"/>
      <w:r>
        <w:rPr>
          <w:rStyle w:val="s1"/>
          <w:rFonts w:ascii="Consolas" w:hAnsi="Consolas"/>
          <w:color w:val="7F8C8D"/>
        </w:rPr>
        <w:t xml:space="preserve"> (</w:t>
      </w:r>
      <w:proofErr w:type="spellStart"/>
      <w:r>
        <w:rPr>
          <w:rStyle w:val="s1"/>
          <w:rFonts w:ascii="Consolas" w:hAnsi="Consolas"/>
          <w:color w:val="7F8C8D"/>
        </w:rPr>
        <w:t>FileHeader</w:t>
      </w:r>
      <w:proofErr w:type="spellEnd"/>
      <w:r>
        <w:rPr>
          <w:rStyle w:val="s1"/>
          <w:rFonts w:ascii="Consolas" w:hAnsi="Consolas"/>
          <w:color w:val="7F8C8D"/>
        </w:rPr>
        <w:t xml:space="preserve">){// </w:t>
      </w:r>
      <w:proofErr w:type="spellStart"/>
      <w:r>
        <w:rPr>
          <w:rStyle w:val="s1"/>
          <w:rFonts w:ascii="Consolas" w:hAnsi="Consolas"/>
          <w:color w:val="7F8C8D"/>
        </w:rPr>
        <w:t>print</w:t>
      </w:r>
      <w:proofErr w:type="spellEnd"/>
      <w:r>
        <w:rPr>
          <w:rStyle w:val="s1"/>
          <w:rFonts w:ascii="Consolas" w:hAnsi="Consolas"/>
          <w:color w:val="7F8C8D"/>
        </w:rPr>
        <w:t xml:space="preserve"> </w:t>
      </w:r>
      <w:proofErr w:type="spellStart"/>
      <w:r>
        <w:rPr>
          <w:rStyle w:val="s1"/>
          <w:rFonts w:ascii="Consolas" w:hAnsi="Consolas"/>
          <w:color w:val="7F8C8D"/>
        </w:rPr>
        <w:t>file</w:t>
      </w:r>
      <w:proofErr w:type="spellEnd"/>
      <w:r>
        <w:rPr>
          <w:rStyle w:val="s1"/>
          <w:rFonts w:ascii="Consolas" w:hAnsi="Consolas"/>
          <w:color w:val="7F8C8D"/>
        </w:rPr>
        <w:t xml:space="preserve"> </w:t>
      </w:r>
      <w:proofErr w:type="spellStart"/>
      <w:r>
        <w:rPr>
          <w:rStyle w:val="s1"/>
          <w:rFonts w:ascii="Consolas" w:hAnsi="Consolas"/>
          <w:color w:val="7F8C8D"/>
        </w:rPr>
        <w:t>header</w:t>
      </w:r>
      <w:proofErr w:type="spellEnd"/>
    </w:p>
    <w:p w14:paraId="3E99A354"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dataFile.print</w:t>
      </w:r>
      <w:proofErr w:type="spellEnd"/>
      <w:r>
        <w:rPr>
          <w:rStyle w:val="s1"/>
          <w:rFonts w:ascii="Consolas" w:hAnsi="Consolas"/>
          <w:color w:val="7F8C8D"/>
        </w:rPr>
        <w:t>("</w:t>
      </w:r>
      <w:proofErr w:type="spellStart"/>
      <w:r>
        <w:rPr>
          <w:rStyle w:val="s1"/>
          <w:rFonts w:ascii="Consolas" w:hAnsi="Consolas"/>
          <w:color w:val="7F8C8D"/>
        </w:rPr>
        <w:t>Deltat</w:t>
      </w:r>
      <w:proofErr w:type="spellEnd"/>
      <w:r>
        <w:rPr>
          <w:rStyle w:val="s1"/>
          <w:rFonts w:ascii="Consolas" w:hAnsi="Consolas"/>
          <w:color w:val="7F8C8D"/>
        </w:rPr>
        <w:t xml:space="preserve"> [</w:t>
      </w:r>
      <w:proofErr w:type="spellStart"/>
      <w:r>
        <w:rPr>
          <w:rStyle w:val="s1"/>
          <w:rFonts w:ascii="Consolas" w:hAnsi="Consolas"/>
          <w:color w:val="7F8C8D"/>
        </w:rPr>
        <w:t>ms</w:t>
      </w:r>
      <w:proofErr w:type="spellEnd"/>
      <w:r>
        <w:rPr>
          <w:rStyle w:val="s1"/>
          <w:rFonts w:ascii="Consolas" w:hAnsi="Consolas"/>
          <w:color w:val="7F8C8D"/>
        </w:rPr>
        <w:t>] = ");</w:t>
      </w:r>
    </w:p>
    <w:p w14:paraId="271BA7E2"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dataFile.println</w:t>
      </w:r>
      <w:proofErr w:type="spellEnd"/>
      <w:r>
        <w:rPr>
          <w:rStyle w:val="s1"/>
          <w:rFonts w:ascii="Consolas" w:hAnsi="Consolas"/>
          <w:color w:val="7F8C8D"/>
        </w:rPr>
        <w:t>(</w:t>
      </w:r>
      <w:proofErr w:type="spellStart"/>
      <w:r>
        <w:rPr>
          <w:rStyle w:val="s1"/>
          <w:rFonts w:ascii="Consolas" w:hAnsi="Consolas"/>
          <w:color w:val="7F8C8D"/>
        </w:rPr>
        <w:t>deltat</w:t>
      </w:r>
      <w:proofErr w:type="spellEnd"/>
      <w:r>
        <w:rPr>
          <w:rStyle w:val="s1"/>
          <w:rFonts w:ascii="Consolas" w:hAnsi="Consolas"/>
          <w:color w:val="7F8C8D"/>
        </w:rPr>
        <w:t>);</w:t>
      </w:r>
    </w:p>
    <w:p w14:paraId="6B043ED3"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dataFile.println</w:t>
      </w:r>
      <w:proofErr w:type="spellEnd"/>
      <w:r>
        <w:rPr>
          <w:rStyle w:val="s1"/>
          <w:rFonts w:ascii="Consolas" w:hAnsi="Consolas"/>
          <w:color w:val="7F8C8D"/>
        </w:rPr>
        <w:t>("</w:t>
      </w:r>
      <w:proofErr w:type="spellStart"/>
      <w:r>
        <w:rPr>
          <w:rStyle w:val="s1"/>
          <w:rFonts w:ascii="Consolas" w:hAnsi="Consolas"/>
          <w:color w:val="7F8C8D"/>
        </w:rPr>
        <w:t>Vbus</w:t>
      </w:r>
      <w:proofErr w:type="spellEnd"/>
      <w:r>
        <w:rPr>
          <w:rStyle w:val="s1"/>
          <w:rFonts w:ascii="Consolas" w:hAnsi="Consolas"/>
          <w:color w:val="7F8C8D"/>
        </w:rPr>
        <w:t xml:space="preserve">[V], </w:t>
      </w:r>
      <w:proofErr w:type="spellStart"/>
      <w:r>
        <w:rPr>
          <w:rStyle w:val="s1"/>
          <w:rFonts w:ascii="Consolas" w:hAnsi="Consolas"/>
          <w:color w:val="7F8C8D"/>
        </w:rPr>
        <w:t>Ishu</w:t>
      </w:r>
      <w:proofErr w:type="spellEnd"/>
      <w:r>
        <w:rPr>
          <w:rStyle w:val="s1"/>
          <w:rFonts w:ascii="Consolas" w:hAnsi="Consolas"/>
          <w:color w:val="7F8C8D"/>
        </w:rPr>
        <w:t xml:space="preserve"> [A], P [W], </w:t>
      </w:r>
      <w:proofErr w:type="spellStart"/>
      <w:r>
        <w:rPr>
          <w:rStyle w:val="s1"/>
          <w:rFonts w:ascii="Consolas" w:hAnsi="Consolas"/>
          <w:color w:val="7F8C8D"/>
        </w:rPr>
        <w:t>Vshu</w:t>
      </w:r>
      <w:proofErr w:type="spellEnd"/>
      <w:r>
        <w:rPr>
          <w:rStyle w:val="s1"/>
          <w:rFonts w:ascii="Consolas" w:hAnsi="Consolas"/>
          <w:color w:val="7F8C8D"/>
        </w:rPr>
        <w:t xml:space="preserve"> [V]");</w:t>
      </w:r>
    </w:p>
    <w:p w14:paraId="1CEB078F"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FileHeader</w:t>
      </w:r>
      <w:proofErr w:type="spellEnd"/>
      <w:r>
        <w:rPr>
          <w:rStyle w:val="s1"/>
          <w:rFonts w:ascii="Consolas" w:hAnsi="Consolas"/>
          <w:color w:val="7F8C8D"/>
        </w:rPr>
        <w:t xml:space="preserve"> = </w:t>
      </w:r>
      <w:proofErr w:type="spellStart"/>
      <w:r>
        <w:rPr>
          <w:rStyle w:val="s1"/>
          <w:rFonts w:ascii="Consolas" w:hAnsi="Consolas"/>
          <w:color w:val="7F8C8D"/>
        </w:rPr>
        <w:t>false</w:t>
      </w:r>
      <w:proofErr w:type="spellEnd"/>
      <w:r>
        <w:rPr>
          <w:rStyle w:val="s1"/>
          <w:rFonts w:ascii="Consolas" w:hAnsi="Consolas"/>
          <w:color w:val="7F8C8D"/>
        </w:rPr>
        <w:t>;</w:t>
      </w:r>
    </w:p>
    <w:p w14:paraId="7F8DC9CB"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
    <w:p w14:paraId="7D837092"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dataFile.println</w:t>
      </w:r>
      <w:proofErr w:type="spellEnd"/>
      <w:r>
        <w:rPr>
          <w:rStyle w:val="s1"/>
          <w:rFonts w:ascii="Consolas" w:hAnsi="Consolas"/>
          <w:color w:val="7F8C8D"/>
        </w:rPr>
        <w:t>(</w:t>
      </w:r>
      <w:proofErr w:type="spellStart"/>
      <w:r>
        <w:rPr>
          <w:rStyle w:val="s1"/>
          <w:rFonts w:ascii="Consolas" w:hAnsi="Consolas"/>
          <w:color w:val="7F8C8D"/>
        </w:rPr>
        <w:t>dataString</w:t>
      </w:r>
      <w:proofErr w:type="spellEnd"/>
      <w:r>
        <w:rPr>
          <w:rStyle w:val="s1"/>
          <w:rFonts w:ascii="Consolas" w:hAnsi="Consolas"/>
          <w:color w:val="7F8C8D"/>
        </w:rPr>
        <w:t>);</w:t>
      </w:r>
    </w:p>
    <w:p w14:paraId="36828CBF"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ns</w:t>
      </w:r>
      <w:proofErr w:type="spellEnd"/>
      <w:r>
        <w:rPr>
          <w:rStyle w:val="s1"/>
          <w:rFonts w:ascii="Consolas" w:hAnsi="Consolas"/>
          <w:color w:val="7F8C8D"/>
        </w:rPr>
        <w:t xml:space="preserve">++;// </w:t>
      </w:r>
      <w:proofErr w:type="spellStart"/>
      <w:r>
        <w:rPr>
          <w:rStyle w:val="s1"/>
          <w:rFonts w:ascii="Consolas" w:hAnsi="Consolas"/>
          <w:color w:val="7F8C8D"/>
        </w:rPr>
        <w:t>number</w:t>
      </w:r>
      <w:proofErr w:type="spellEnd"/>
      <w:r>
        <w:rPr>
          <w:rStyle w:val="s1"/>
          <w:rFonts w:ascii="Consolas" w:hAnsi="Consolas"/>
          <w:color w:val="7F8C8D"/>
        </w:rPr>
        <w:t xml:space="preserve"> </w:t>
      </w:r>
      <w:proofErr w:type="spellStart"/>
      <w:r>
        <w:rPr>
          <w:rStyle w:val="s1"/>
          <w:rFonts w:ascii="Consolas" w:hAnsi="Consolas"/>
          <w:color w:val="7F8C8D"/>
        </w:rPr>
        <w:t>of</w:t>
      </w:r>
      <w:proofErr w:type="spellEnd"/>
      <w:r>
        <w:rPr>
          <w:rStyle w:val="s1"/>
          <w:rFonts w:ascii="Consolas" w:hAnsi="Consolas"/>
          <w:color w:val="7F8C8D"/>
        </w:rPr>
        <w:t xml:space="preserve"> </w:t>
      </w:r>
      <w:proofErr w:type="spellStart"/>
      <w:r>
        <w:rPr>
          <w:rStyle w:val="s1"/>
          <w:rFonts w:ascii="Consolas" w:hAnsi="Consolas"/>
          <w:color w:val="7F8C8D"/>
        </w:rPr>
        <w:t>acquired</w:t>
      </w:r>
      <w:proofErr w:type="spellEnd"/>
      <w:r>
        <w:rPr>
          <w:rStyle w:val="s1"/>
          <w:rFonts w:ascii="Consolas" w:hAnsi="Consolas"/>
          <w:color w:val="7F8C8D"/>
        </w:rPr>
        <w:t xml:space="preserve"> </w:t>
      </w:r>
      <w:proofErr w:type="spellStart"/>
      <w:r>
        <w:rPr>
          <w:rStyle w:val="s1"/>
          <w:rFonts w:ascii="Consolas" w:hAnsi="Consolas"/>
          <w:color w:val="7F8C8D"/>
        </w:rPr>
        <w:t>samples</w:t>
      </w:r>
      <w:proofErr w:type="spellEnd"/>
    </w:p>
    <w:p w14:paraId="495E5108"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dataFile.close</w:t>
      </w:r>
      <w:proofErr w:type="spellEnd"/>
      <w:r>
        <w:rPr>
          <w:rStyle w:val="s1"/>
          <w:rFonts w:ascii="Consolas" w:hAnsi="Consolas"/>
          <w:color w:val="7F8C8D"/>
        </w:rPr>
        <w:t>();</w:t>
      </w:r>
    </w:p>
    <w:p w14:paraId="42576AFC"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if</w:t>
      </w:r>
      <w:proofErr w:type="spellEnd"/>
      <w:r>
        <w:rPr>
          <w:rStyle w:val="s1"/>
          <w:rFonts w:ascii="Consolas" w:hAnsi="Consolas"/>
          <w:color w:val="7F8C8D"/>
        </w:rPr>
        <w:t xml:space="preserve"> (</w:t>
      </w:r>
      <w:proofErr w:type="spellStart"/>
      <w:r>
        <w:rPr>
          <w:rStyle w:val="s1"/>
          <w:rFonts w:ascii="Consolas" w:hAnsi="Consolas"/>
          <w:color w:val="7F8C8D"/>
        </w:rPr>
        <w:t>digitalRead</w:t>
      </w:r>
      <w:proofErr w:type="spellEnd"/>
      <w:r>
        <w:rPr>
          <w:rStyle w:val="s1"/>
          <w:rFonts w:ascii="Consolas" w:hAnsi="Consolas"/>
          <w:color w:val="7F8C8D"/>
        </w:rPr>
        <w:t>(</w:t>
      </w:r>
      <w:proofErr w:type="spellStart"/>
      <w:r>
        <w:rPr>
          <w:rStyle w:val="s1"/>
          <w:rFonts w:ascii="Consolas" w:hAnsi="Consolas"/>
          <w:color w:val="7F8C8D"/>
        </w:rPr>
        <w:t>SSbutton</w:t>
      </w:r>
      <w:proofErr w:type="spellEnd"/>
      <w:r>
        <w:rPr>
          <w:rStyle w:val="s1"/>
          <w:rFonts w:ascii="Consolas" w:hAnsi="Consolas"/>
          <w:color w:val="7F8C8D"/>
        </w:rPr>
        <w:t xml:space="preserve">) == LOW &amp;&amp; </w:t>
      </w:r>
      <w:proofErr w:type="spellStart"/>
      <w:r>
        <w:rPr>
          <w:rStyle w:val="s1"/>
          <w:rFonts w:ascii="Consolas" w:hAnsi="Consolas"/>
          <w:color w:val="7F8C8D"/>
        </w:rPr>
        <w:t>ns</w:t>
      </w:r>
      <w:proofErr w:type="spellEnd"/>
      <w:r>
        <w:rPr>
          <w:rStyle w:val="s1"/>
          <w:rFonts w:ascii="Consolas" w:hAnsi="Consolas"/>
          <w:color w:val="7F8C8D"/>
        </w:rPr>
        <w:t>&gt;=10){ //</w:t>
      </w:r>
      <w:proofErr w:type="spellStart"/>
      <w:r>
        <w:rPr>
          <w:rStyle w:val="s1"/>
          <w:rFonts w:ascii="Consolas" w:hAnsi="Consolas"/>
          <w:color w:val="7F8C8D"/>
        </w:rPr>
        <w:t>stop</w:t>
      </w:r>
      <w:proofErr w:type="spellEnd"/>
      <w:r>
        <w:rPr>
          <w:rStyle w:val="s1"/>
          <w:rFonts w:ascii="Consolas" w:hAnsi="Consolas"/>
          <w:color w:val="7F8C8D"/>
        </w:rPr>
        <w:t xml:space="preserve"> </w:t>
      </w:r>
      <w:proofErr w:type="spellStart"/>
      <w:r>
        <w:rPr>
          <w:rStyle w:val="s1"/>
          <w:rFonts w:ascii="Consolas" w:hAnsi="Consolas"/>
          <w:color w:val="7F8C8D"/>
        </w:rPr>
        <w:t>after</w:t>
      </w:r>
      <w:proofErr w:type="spellEnd"/>
      <w:r>
        <w:rPr>
          <w:rStyle w:val="s1"/>
          <w:rFonts w:ascii="Consolas" w:hAnsi="Consolas"/>
          <w:color w:val="7F8C8D"/>
        </w:rPr>
        <w:t xml:space="preserve"> </w:t>
      </w:r>
      <w:proofErr w:type="spellStart"/>
      <w:r>
        <w:rPr>
          <w:rStyle w:val="s1"/>
          <w:rFonts w:ascii="Consolas" w:hAnsi="Consolas"/>
          <w:color w:val="7F8C8D"/>
        </w:rPr>
        <w:t>at</w:t>
      </w:r>
      <w:proofErr w:type="spellEnd"/>
      <w:r>
        <w:rPr>
          <w:rStyle w:val="s1"/>
          <w:rFonts w:ascii="Consolas" w:hAnsi="Consolas"/>
          <w:color w:val="7F8C8D"/>
        </w:rPr>
        <w:t xml:space="preserve"> </w:t>
      </w:r>
      <w:proofErr w:type="spellStart"/>
      <w:r>
        <w:rPr>
          <w:rStyle w:val="s1"/>
          <w:rFonts w:ascii="Consolas" w:hAnsi="Consolas"/>
          <w:color w:val="7F8C8D"/>
        </w:rPr>
        <w:t>least</w:t>
      </w:r>
      <w:proofErr w:type="spellEnd"/>
      <w:r>
        <w:rPr>
          <w:rStyle w:val="s1"/>
          <w:rFonts w:ascii="Consolas" w:hAnsi="Consolas"/>
          <w:color w:val="7F8C8D"/>
        </w:rPr>
        <w:t xml:space="preserve"> 10 </w:t>
      </w:r>
      <w:proofErr w:type="spellStart"/>
      <w:r>
        <w:rPr>
          <w:rStyle w:val="s1"/>
          <w:rFonts w:ascii="Consolas" w:hAnsi="Consolas"/>
          <w:color w:val="7F8C8D"/>
        </w:rPr>
        <w:t>samples</w:t>
      </w:r>
      <w:proofErr w:type="spellEnd"/>
    </w:p>
    <w:p w14:paraId="2EB01F8A"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ACQ = </w:t>
      </w:r>
      <w:proofErr w:type="spellStart"/>
      <w:r>
        <w:rPr>
          <w:rStyle w:val="s1"/>
          <w:rFonts w:ascii="Consolas" w:hAnsi="Consolas"/>
          <w:color w:val="7F8C8D"/>
        </w:rPr>
        <w:t>false</w:t>
      </w:r>
      <w:proofErr w:type="spellEnd"/>
      <w:r>
        <w:rPr>
          <w:rStyle w:val="s1"/>
          <w:rFonts w:ascii="Consolas" w:hAnsi="Consolas"/>
          <w:color w:val="7F8C8D"/>
        </w:rPr>
        <w:t xml:space="preserve">;// </w:t>
      </w:r>
      <w:proofErr w:type="spellStart"/>
      <w:r>
        <w:rPr>
          <w:rStyle w:val="s1"/>
          <w:rFonts w:ascii="Consolas" w:hAnsi="Consolas"/>
          <w:color w:val="7F8C8D"/>
        </w:rPr>
        <w:t>stop</w:t>
      </w:r>
      <w:proofErr w:type="spellEnd"/>
      <w:r>
        <w:rPr>
          <w:rStyle w:val="s1"/>
          <w:rFonts w:ascii="Consolas" w:hAnsi="Consolas"/>
          <w:color w:val="7F8C8D"/>
        </w:rPr>
        <w:t xml:space="preserve"> </w:t>
      </w:r>
      <w:proofErr w:type="spellStart"/>
      <w:r>
        <w:rPr>
          <w:rStyle w:val="s1"/>
          <w:rFonts w:ascii="Consolas" w:hAnsi="Consolas"/>
          <w:color w:val="7F8C8D"/>
        </w:rPr>
        <w:t>acquisition</w:t>
      </w:r>
      <w:proofErr w:type="spellEnd"/>
    </w:p>
    <w:p w14:paraId="35B6AA61"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LCDprintLine</w:t>
      </w:r>
      <w:proofErr w:type="spellEnd"/>
      <w:r>
        <w:rPr>
          <w:rStyle w:val="s1"/>
          <w:rFonts w:ascii="Consolas" w:hAnsi="Consolas"/>
          <w:color w:val="7F8C8D"/>
        </w:rPr>
        <w:t>(</w:t>
      </w:r>
      <w:proofErr w:type="spellStart"/>
      <w:r>
        <w:rPr>
          <w:rStyle w:val="s1"/>
          <w:rFonts w:ascii="Consolas" w:hAnsi="Consolas"/>
          <w:color w:val="7F8C8D"/>
        </w:rPr>
        <w:t>String</w:t>
      </w:r>
      <w:proofErr w:type="spellEnd"/>
      <w:r>
        <w:rPr>
          <w:rStyle w:val="s1"/>
          <w:rFonts w:ascii="Consolas" w:hAnsi="Consolas"/>
          <w:color w:val="7F8C8D"/>
        </w:rPr>
        <w:t>(</w:t>
      </w:r>
      <w:proofErr w:type="spellStart"/>
      <w:r>
        <w:rPr>
          <w:rStyle w:val="s1"/>
          <w:rFonts w:ascii="Consolas" w:hAnsi="Consolas"/>
          <w:color w:val="7F8C8D"/>
        </w:rPr>
        <w:t>ns</w:t>
      </w:r>
      <w:proofErr w:type="spellEnd"/>
      <w:r>
        <w:rPr>
          <w:rStyle w:val="s1"/>
          <w:rFonts w:ascii="Consolas" w:hAnsi="Consolas"/>
          <w:color w:val="7F8C8D"/>
        </w:rPr>
        <w:t>), 1);</w:t>
      </w:r>
    </w:p>
    <w:p w14:paraId="3BB31C63"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lcd.print</w:t>
      </w:r>
      <w:proofErr w:type="spellEnd"/>
      <w:r>
        <w:rPr>
          <w:rStyle w:val="s1"/>
          <w:rFonts w:ascii="Consolas" w:hAnsi="Consolas"/>
          <w:color w:val="7F8C8D"/>
        </w:rPr>
        <w:t xml:space="preserve">(" </w:t>
      </w:r>
      <w:proofErr w:type="spellStart"/>
      <w:r>
        <w:rPr>
          <w:rStyle w:val="s1"/>
          <w:rFonts w:ascii="Consolas" w:hAnsi="Consolas"/>
          <w:color w:val="7F8C8D"/>
        </w:rPr>
        <w:t>samples</w:t>
      </w:r>
      <w:proofErr w:type="spellEnd"/>
      <w:r>
        <w:rPr>
          <w:rStyle w:val="s1"/>
          <w:rFonts w:ascii="Consolas" w:hAnsi="Consolas"/>
          <w:color w:val="7F8C8D"/>
        </w:rPr>
        <w:t>");</w:t>
      </w:r>
    </w:p>
    <w:p w14:paraId="6154D0F0"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delay</w:t>
      </w:r>
      <w:proofErr w:type="spellEnd"/>
      <w:r>
        <w:rPr>
          <w:rStyle w:val="s1"/>
          <w:rFonts w:ascii="Consolas" w:hAnsi="Consolas"/>
          <w:color w:val="7F8C8D"/>
        </w:rPr>
        <w:t xml:space="preserve">(5000);         </w:t>
      </w:r>
    </w:p>
    <w:p w14:paraId="0DE07243"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
    <w:p w14:paraId="768C3D78"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 </w:t>
      </w:r>
      <w:proofErr w:type="spellStart"/>
      <w:r>
        <w:rPr>
          <w:rStyle w:val="s1"/>
          <w:rFonts w:ascii="Consolas" w:hAnsi="Consolas"/>
          <w:color w:val="7F8C8D"/>
        </w:rPr>
        <w:t>else</w:t>
      </w:r>
      <w:proofErr w:type="spellEnd"/>
      <w:r>
        <w:rPr>
          <w:rStyle w:val="s1"/>
          <w:rFonts w:ascii="Consolas" w:hAnsi="Consolas"/>
          <w:color w:val="7F8C8D"/>
        </w:rPr>
        <w:t xml:space="preserve"> {</w:t>
      </w:r>
    </w:p>
    <w:p w14:paraId="7D1F0938" w14:textId="77777777" w:rsidR="00934E41" w:rsidRDefault="00934E41" w:rsidP="00934E41">
      <w:pPr>
        <w:pStyle w:val="HTMLPreformatted"/>
        <w:shd w:val="clear" w:color="auto" w:fill="FFFFFF"/>
        <w:rPr>
          <w:rFonts w:ascii="Consolas" w:hAnsi="Consolas"/>
          <w:color w:val="444444"/>
        </w:rPr>
      </w:pPr>
      <w:r>
        <w:rPr>
          <w:rStyle w:val="s1"/>
          <w:rFonts w:ascii="Consolas" w:hAnsi="Consolas"/>
          <w:color w:val="7F8C8D"/>
        </w:rPr>
        <w:t xml:space="preserve">        </w:t>
      </w:r>
      <w:proofErr w:type="spellStart"/>
      <w:r>
        <w:rPr>
          <w:rStyle w:val="s1"/>
          <w:rFonts w:ascii="Consolas" w:hAnsi="Consolas"/>
          <w:color w:val="7F8C8D"/>
        </w:rPr>
        <w:t>LCDprintLine</w:t>
      </w:r>
      <w:proofErr w:type="spellEnd"/>
      <w:r>
        <w:rPr>
          <w:rStyle w:val="s1"/>
          <w:rFonts w:ascii="Consolas" w:hAnsi="Consolas"/>
          <w:color w:val="7F8C8D"/>
        </w:rPr>
        <w:t>("</w:t>
      </w:r>
      <w:proofErr w:type="spellStart"/>
      <w:r>
        <w:rPr>
          <w:rStyle w:val="s1"/>
          <w:rFonts w:ascii="Consolas" w:hAnsi="Consolas"/>
          <w:color w:val="7F8C8D"/>
        </w:rPr>
        <w:t>Can'</w:t>
      </w:r>
      <w:r>
        <w:rPr>
          <w:rFonts w:ascii="Consolas" w:hAnsi="Consolas"/>
          <w:color w:val="444444"/>
        </w:rPr>
        <w:t>t</w:t>
      </w:r>
      <w:proofErr w:type="spellEnd"/>
      <w:r>
        <w:rPr>
          <w:rFonts w:ascii="Consolas" w:hAnsi="Consolas"/>
          <w:color w:val="444444"/>
        </w:rPr>
        <w:t xml:space="preserve"> </w:t>
      </w:r>
      <w:proofErr w:type="spellStart"/>
      <w:r>
        <w:rPr>
          <w:rFonts w:ascii="Consolas" w:hAnsi="Consolas"/>
          <w:color w:val="444444"/>
        </w:rPr>
        <w:t>open</w:t>
      </w:r>
      <w:proofErr w:type="spellEnd"/>
      <w:r>
        <w:rPr>
          <w:rFonts w:ascii="Consolas" w:hAnsi="Consolas"/>
          <w:color w:val="444444"/>
        </w:rPr>
        <w:t xml:space="preserve"> </w:t>
      </w:r>
      <w:proofErr w:type="spellStart"/>
      <w:r>
        <w:rPr>
          <w:rFonts w:ascii="Consolas" w:hAnsi="Consolas"/>
          <w:color w:val="444444"/>
        </w:rPr>
        <w:t>file</w:t>
      </w:r>
      <w:proofErr w:type="spellEnd"/>
      <w:r>
        <w:rPr>
          <w:rFonts w:ascii="Consolas" w:hAnsi="Consolas"/>
          <w:color w:val="444444"/>
        </w:rPr>
        <w:t>!</w:t>
      </w:r>
      <w:r>
        <w:rPr>
          <w:rStyle w:val="s2"/>
          <w:rFonts w:ascii="Consolas" w:hAnsi="Consolas"/>
          <w:color w:val="7F8C8D"/>
        </w:rPr>
        <w:t>", 1);</w:t>
      </w:r>
    </w:p>
    <w:p w14:paraId="2AB1A773" w14:textId="77777777" w:rsidR="00934E41" w:rsidRDefault="00934E41" w:rsidP="00934E41">
      <w:pPr>
        <w:pStyle w:val="HTMLPreformatted"/>
        <w:shd w:val="clear" w:color="auto" w:fill="FFFFFF"/>
        <w:rPr>
          <w:rFonts w:ascii="Consolas" w:hAnsi="Consolas"/>
          <w:color w:val="444444"/>
        </w:rPr>
      </w:pPr>
      <w:r>
        <w:rPr>
          <w:rStyle w:val="s2"/>
          <w:rFonts w:ascii="Consolas" w:hAnsi="Consolas"/>
          <w:color w:val="7F8C8D"/>
        </w:rPr>
        <w:t xml:space="preserve">        ACQ = </w:t>
      </w:r>
      <w:proofErr w:type="spellStart"/>
      <w:r>
        <w:rPr>
          <w:rStyle w:val="s2"/>
          <w:rFonts w:ascii="Consolas" w:hAnsi="Consolas"/>
          <w:color w:val="7F8C8D"/>
        </w:rPr>
        <w:t>false</w:t>
      </w:r>
      <w:proofErr w:type="spellEnd"/>
      <w:r>
        <w:rPr>
          <w:rStyle w:val="s2"/>
          <w:rFonts w:ascii="Consolas" w:hAnsi="Consolas"/>
          <w:color w:val="7F8C8D"/>
        </w:rPr>
        <w:t>;</w:t>
      </w:r>
    </w:p>
    <w:p w14:paraId="7C71B539" w14:textId="77777777" w:rsidR="00934E41" w:rsidRDefault="00934E41" w:rsidP="00934E41">
      <w:pPr>
        <w:pStyle w:val="HTMLPreformatted"/>
        <w:shd w:val="clear" w:color="auto" w:fill="FFFFFF"/>
        <w:rPr>
          <w:rFonts w:ascii="Consolas" w:hAnsi="Consolas"/>
          <w:color w:val="444444"/>
        </w:rPr>
      </w:pPr>
      <w:r>
        <w:rPr>
          <w:rStyle w:val="s2"/>
          <w:rFonts w:ascii="Consolas" w:hAnsi="Consolas"/>
          <w:color w:val="7F8C8D"/>
        </w:rPr>
        <w:t xml:space="preserve">        </w:t>
      </w:r>
      <w:proofErr w:type="spellStart"/>
      <w:r>
        <w:rPr>
          <w:rStyle w:val="s2"/>
          <w:rFonts w:ascii="Consolas" w:hAnsi="Consolas"/>
          <w:color w:val="7F8C8D"/>
        </w:rPr>
        <w:t>delay</w:t>
      </w:r>
      <w:proofErr w:type="spellEnd"/>
      <w:r>
        <w:rPr>
          <w:rStyle w:val="s2"/>
          <w:rFonts w:ascii="Consolas" w:hAnsi="Consolas"/>
          <w:color w:val="7F8C8D"/>
        </w:rPr>
        <w:t>(5000);</w:t>
      </w:r>
    </w:p>
    <w:p w14:paraId="314252BB" w14:textId="77777777" w:rsidR="00934E41" w:rsidRDefault="00934E41" w:rsidP="00934E41">
      <w:pPr>
        <w:pStyle w:val="HTMLPreformatted"/>
        <w:shd w:val="clear" w:color="auto" w:fill="FFFFFF"/>
        <w:rPr>
          <w:rFonts w:ascii="Consolas" w:hAnsi="Consolas"/>
          <w:color w:val="444444"/>
        </w:rPr>
      </w:pPr>
      <w:r>
        <w:rPr>
          <w:rStyle w:val="s2"/>
          <w:rFonts w:ascii="Consolas" w:hAnsi="Consolas"/>
          <w:color w:val="7F8C8D"/>
        </w:rPr>
        <w:t xml:space="preserve">      }</w:t>
      </w:r>
    </w:p>
    <w:p w14:paraId="586C8FB2" w14:textId="77777777" w:rsidR="00934E41" w:rsidRDefault="00934E41" w:rsidP="00934E41">
      <w:pPr>
        <w:pStyle w:val="HTMLPreformatted"/>
        <w:shd w:val="clear" w:color="auto" w:fill="FFFFFF"/>
        <w:rPr>
          <w:rFonts w:ascii="Consolas" w:hAnsi="Consolas"/>
          <w:color w:val="444444"/>
        </w:rPr>
      </w:pPr>
      <w:r>
        <w:rPr>
          <w:rStyle w:val="s2"/>
          <w:rFonts w:ascii="Consolas" w:hAnsi="Consolas"/>
          <w:color w:val="7F8C8D"/>
        </w:rPr>
        <w:t xml:space="preserve">    }</w:t>
      </w:r>
    </w:p>
    <w:p w14:paraId="57D18F9B" w14:textId="77777777" w:rsidR="00934E41" w:rsidRDefault="00934E41" w:rsidP="00934E41">
      <w:pPr>
        <w:pStyle w:val="HTMLPreformatted"/>
        <w:shd w:val="clear" w:color="auto" w:fill="FFFFFF"/>
        <w:rPr>
          <w:rFonts w:ascii="Consolas" w:hAnsi="Consolas"/>
          <w:color w:val="444444"/>
        </w:rPr>
      </w:pPr>
      <w:r>
        <w:rPr>
          <w:rStyle w:val="s2"/>
          <w:rFonts w:ascii="Consolas" w:hAnsi="Consolas"/>
          <w:color w:val="7F8C8D"/>
        </w:rPr>
        <w:t xml:space="preserve">    </w:t>
      </w:r>
      <w:proofErr w:type="spellStart"/>
      <w:r>
        <w:rPr>
          <w:rStyle w:val="s2"/>
          <w:rFonts w:ascii="Consolas" w:hAnsi="Consolas"/>
          <w:color w:val="7F8C8D"/>
        </w:rPr>
        <w:t>if</w:t>
      </w:r>
      <w:proofErr w:type="spellEnd"/>
      <w:r>
        <w:rPr>
          <w:rStyle w:val="s2"/>
          <w:rFonts w:ascii="Consolas" w:hAnsi="Consolas"/>
          <w:color w:val="7F8C8D"/>
        </w:rPr>
        <w:t xml:space="preserve"> (</w:t>
      </w:r>
      <w:proofErr w:type="spellStart"/>
      <w:r>
        <w:rPr>
          <w:rStyle w:val="s2"/>
          <w:rFonts w:ascii="Consolas" w:hAnsi="Consolas"/>
          <w:color w:val="7F8C8D"/>
        </w:rPr>
        <w:t>ina.isAlert</w:t>
      </w:r>
      <w:proofErr w:type="spellEnd"/>
      <w:r>
        <w:rPr>
          <w:rStyle w:val="s2"/>
          <w:rFonts w:ascii="Consolas" w:hAnsi="Consolas"/>
          <w:color w:val="7F8C8D"/>
        </w:rPr>
        <w:t>()) {</w:t>
      </w:r>
    </w:p>
    <w:p w14:paraId="1D7F1563" w14:textId="77777777" w:rsidR="00934E41" w:rsidRDefault="00934E41" w:rsidP="00934E41">
      <w:pPr>
        <w:pStyle w:val="HTMLPreformatted"/>
        <w:shd w:val="clear" w:color="auto" w:fill="FFFFFF"/>
        <w:rPr>
          <w:rFonts w:ascii="Consolas" w:hAnsi="Consolas"/>
          <w:color w:val="444444"/>
        </w:rPr>
      </w:pPr>
      <w:r>
        <w:rPr>
          <w:rStyle w:val="s2"/>
          <w:rFonts w:ascii="Consolas" w:hAnsi="Consolas"/>
          <w:color w:val="7F8C8D"/>
        </w:rPr>
        <w:t xml:space="preserve">      </w:t>
      </w:r>
      <w:proofErr w:type="spellStart"/>
      <w:r>
        <w:rPr>
          <w:rStyle w:val="s2"/>
          <w:rFonts w:ascii="Consolas" w:hAnsi="Consolas"/>
          <w:color w:val="7F8C8D"/>
        </w:rPr>
        <w:t>LCDprintLine</w:t>
      </w:r>
      <w:proofErr w:type="spellEnd"/>
      <w:r>
        <w:rPr>
          <w:rStyle w:val="s2"/>
          <w:rFonts w:ascii="Consolas" w:hAnsi="Consolas"/>
          <w:color w:val="7F8C8D"/>
        </w:rPr>
        <w:t>("</w:t>
      </w:r>
      <w:proofErr w:type="spellStart"/>
      <w:r>
        <w:rPr>
          <w:rFonts w:ascii="Consolas" w:hAnsi="Consolas"/>
          <w:color w:val="444444"/>
        </w:rPr>
        <w:t>Shunt</w:t>
      </w:r>
      <w:proofErr w:type="spellEnd"/>
      <w:r>
        <w:rPr>
          <w:rFonts w:ascii="Consolas" w:hAnsi="Consolas"/>
          <w:color w:val="444444"/>
        </w:rPr>
        <w:t xml:space="preserve"> </w:t>
      </w:r>
      <w:r>
        <w:rPr>
          <w:rStyle w:val="nv"/>
          <w:rFonts w:ascii="Consolas" w:hAnsi="Consolas"/>
          <w:color w:val="434F54"/>
        </w:rPr>
        <w:t>V</w:t>
      </w:r>
      <w:r>
        <w:rPr>
          <w:rStyle w:val="o"/>
          <w:rFonts w:ascii="Consolas" w:hAnsi="Consolas"/>
          <w:color w:val="434F54"/>
        </w:rPr>
        <w:t>=</w:t>
      </w:r>
      <w:r>
        <w:rPr>
          <w:rStyle w:val="s2"/>
          <w:rFonts w:ascii="Consolas" w:hAnsi="Consolas"/>
          <w:color w:val="7F8C8D"/>
        </w:rPr>
        <w:t>", 0);</w:t>
      </w:r>
    </w:p>
    <w:p w14:paraId="2F6435E8" w14:textId="77777777" w:rsidR="00934E41" w:rsidRDefault="00934E41" w:rsidP="00934E41">
      <w:pPr>
        <w:pStyle w:val="HTMLPreformatted"/>
        <w:shd w:val="clear" w:color="auto" w:fill="FFFFFF"/>
        <w:rPr>
          <w:rFonts w:ascii="Consolas" w:hAnsi="Consolas"/>
          <w:color w:val="444444"/>
        </w:rPr>
      </w:pPr>
      <w:r>
        <w:rPr>
          <w:rStyle w:val="s2"/>
          <w:rFonts w:ascii="Consolas" w:hAnsi="Consolas"/>
          <w:color w:val="7F8C8D"/>
        </w:rPr>
        <w:t xml:space="preserve">      </w:t>
      </w:r>
      <w:proofErr w:type="spellStart"/>
      <w:r>
        <w:rPr>
          <w:rStyle w:val="s2"/>
          <w:rFonts w:ascii="Consolas" w:hAnsi="Consolas"/>
          <w:color w:val="7F8C8D"/>
        </w:rPr>
        <w:t>lcd.print</w:t>
      </w:r>
      <w:proofErr w:type="spellEnd"/>
      <w:r>
        <w:rPr>
          <w:rStyle w:val="s2"/>
          <w:rFonts w:ascii="Consolas" w:hAnsi="Consolas"/>
          <w:color w:val="7F8C8D"/>
        </w:rPr>
        <w:t>(Vshunt,5);</w:t>
      </w:r>
    </w:p>
    <w:p w14:paraId="3274CEF0" w14:textId="77777777" w:rsidR="00934E41" w:rsidRDefault="00934E41" w:rsidP="00934E41">
      <w:pPr>
        <w:pStyle w:val="HTMLPreformatted"/>
        <w:shd w:val="clear" w:color="auto" w:fill="FFFFFF"/>
        <w:rPr>
          <w:rFonts w:ascii="Consolas" w:hAnsi="Consolas"/>
          <w:color w:val="444444"/>
        </w:rPr>
      </w:pPr>
      <w:r>
        <w:rPr>
          <w:rStyle w:val="s2"/>
          <w:rFonts w:ascii="Consolas" w:hAnsi="Consolas"/>
          <w:color w:val="7F8C8D"/>
        </w:rPr>
        <w:t xml:space="preserve">      </w:t>
      </w:r>
      <w:proofErr w:type="spellStart"/>
      <w:r>
        <w:rPr>
          <w:rStyle w:val="s2"/>
          <w:rFonts w:ascii="Consolas" w:hAnsi="Consolas"/>
          <w:color w:val="7F8C8D"/>
        </w:rPr>
        <w:t>LCDprintLine</w:t>
      </w:r>
      <w:proofErr w:type="spellEnd"/>
      <w:r>
        <w:rPr>
          <w:rStyle w:val="s2"/>
          <w:rFonts w:ascii="Consolas" w:hAnsi="Consolas"/>
          <w:color w:val="7F8C8D"/>
        </w:rPr>
        <w:t>("</w:t>
      </w:r>
      <w:r>
        <w:rPr>
          <w:rFonts w:ascii="Consolas" w:hAnsi="Consolas"/>
          <w:color w:val="444444"/>
        </w:rPr>
        <w:t>SOL ALERT</w:t>
      </w:r>
      <w:r>
        <w:rPr>
          <w:rStyle w:val="s2"/>
          <w:rFonts w:ascii="Consolas" w:hAnsi="Consolas"/>
          <w:color w:val="7F8C8D"/>
        </w:rPr>
        <w:t>", 1);</w:t>
      </w:r>
    </w:p>
    <w:p w14:paraId="463395DE" w14:textId="77777777" w:rsidR="00934E41" w:rsidRDefault="00934E41" w:rsidP="00934E41">
      <w:pPr>
        <w:pStyle w:val="HTMLPreformatted"/>
        <w:shd w:val="clear" w:color="auto" w:fill="FFFFFF"/>
        <w:rPr>
          <w:rFonts w:ascii="Consolas" w:hAnsi="Consolas"/>
          <w:color w:val="444444"/>
        </w:rPr>
      </w:pPr>
      <w:r>
        <w:rPr>
          <w:rStyle w:val="s2"/>
          <w:rFonts w:ascii="Consolas" w:hAnsi="Consolas"/>
          <w:color w:val="7F8C8D"/>
        </w:rPr>
        <w:t xml:space="preserve">    }</w:t>
      </w:r>
    </w:p>
    <w:p w14:paraId="440946D5" w14:textId="77777777" w:rsidR="00934E41" w:rsidRDefault="00934E41" w:rsidP="00934E41">
      <w:pPr>
        <w:pStyle w:val="HTMLPreformatted"/>
        <w:shd w:val="clear" w:color="auto" w:fill="FFFFFF"/>
        <w:rPr>
          <w:rFonts w:ascii="Consolas" w:hAnsi="Consolas"/>
          <w:color w:val="444444"/>
        </w:rPr>
      </w:pPr>
      <w:r>
        <w:rPr>
          <w:rStyle w:val="s2"/>
          <w:rFonts w:ascii="Consolas" w:hAnsi="Consolas"/>
          <w:color w:val="7F8C8D"/>
        </w:rPr>
        <w:t xml:space="preserve">    </w:t>
      </w:r>
      <w:proofErr w:type="spellStart"/>
      <w:r>
        <w:rPr>
          <w:rStyle w:val="s2"/>
          <w:rFonts w:ascii="Consolas" w:hAnsi="Consolas"/>
          <w:color w:val="7F8C8D"/>
        </w:rPr>
        <w:t>else</w:t>
      </w:r>
      <w:proofErr w:type="spellEnd"/>
      <w:r>
        <w:rPr>
          <w:rStyle w:val="s2"/>
          <w:rFonts w:ascii="Consolas" w:hAnsi="Consolas"/>
          <w:color w:val="7F8C8D"/>
        </w:rPr>
        <w:t xml:space="preserve"> {</w:t>
      </w:r>
    </w:p>
    <w:p w14:paraId="32EF2369" w14:textId="77777777" w:rsidR="00934E41" w:rsidRDefault="00934E41" w:rsidP="00934E41">
      <w:pPr>
        <w:pStyle w:val="HTMLPreformatted"/>
        <w:shd w:val="clear" w:color="auto" w:fill="FFFFFF"/>
        <w:rPr>
          <w:rFonts w:ascii="Consolas" w:hAnsi="Consolas"/>
          <w:color w:val="444444"/>
        </w:rPr>
      </w:pPr>
      <w:r>
        <w:rPr>
          <w:rStyle w:val="s2"/>
          <w:rFonts w:ascii="Consolas" w:hAnsi="Consolas"/>
          <w:color w:val="7F8C8D"/>
        </w:rPr>
        <w:t xml:space="preserve">      </w:t>
      </w:r>
      <w:proofErr w:type="spellStart"/>
      <w:r>
        <w:rPr>
          <w:rStyle w:val="s2"/>
          <w:rFonts w:ascii="Consolas" w:hAnsi="Consolas"/>
          <w:color w:val="7F8C8D"/>
        </w:rPr>
        <w:t>LCDprintLine</w:t>
      </w:r>
      <w:proofErr w:type="spellEnd"/>
      <w:r>
        <w:rPr>
          <w:rStyle w:val="s2"/>
          <w:rFonts w:ascii="Consolas" w:hAnsi="Consolas"/>
          <w:color w:val="7F8C8D"/>
        </w:rPr>
        <w:t>("</w:t>
      </w:r>
      <w:r>
        <w:rPr>
          <w:rStyle w:val="nv"/>
          <w:rFonts w:ascii="Consolas" w:hAnsi="Consolas"/>
          <w:color w:val="434F54"/>
        </w:rPr>
        <w:t>I</w:t>
      </w:r>
      <w:r>
        <w:rPr>
          <w:rStyle w:val="o"/>
          <w:rFonts w:ascii="Consolas" w:hAnsi="Consolas"/>
          <w:color w:val="434F54"/>
        </w:rPr>
        <w:t>=</w:t>
      </w:r>
      <w:r>
        <w:rPr>
          <w:rFonts w:ascii="Consolas" w:hAnsi="Consolas"/>
          <w:color w:val="444444"/>
        </w:rPr>
        <w:t xml:space="preserve"> </w:t>
      </w:r>
      <w:r>
        <w:rPr>
          <w:rStyle w:val="s2"/>
          <w:rFonts w:ascii="Consolas" w:hAnsi="Consolas"/>
          <w:color w:val="7F8C8D"/>
        </w:rPr>
        <w:t>", 1);</w:t>
      </w:r>
    </w:p>
    <w:p w14:paraId="1B2E384E" w14:textId="77777777" w:rsidR="00934E41" w:rsidRDefault="00934E41" w:rsidP="00934E41">
      <w:pPr>
        <w:pStyle w:val="HTMLPreformatted"/>
        <w:shd w:val="clear" w:color="auto" w:fill="FFFFFF"/>
        <w:rPr>
          <w:rFonts w:ascii="Consolas" w:hAnsi="Consolas"/>
          <w:color w:val="444444"/>
        </w:rPr>
      </w:pPr>
      <w:r>
        <w:rPr>
          <w:rStyle w:val="s2"/>
          <w:rFonts w:ascii="Consolas" w:hAnsi="Consolas"/>
          <w:color w:val="7F8C8D"/>
        </w:rPr>
        <w:t xml:space="preserve">      </w:t>
      </w:r>
      <w:proofErr w:type="spellStart"/>
      <w:r>
        <w:rPr>
          <w:rStyle w:val="s2"/>
          <w:rFonts w:ascii="Consolas" w:hAnsi="Consolas"/>
          <w:color w:val="7F8C8D"/>
        </w:rPr>
        <w:t>lcd.print</w:t>
      </w:r>
      <w:proofErr w:type="spellEnd"/>
      <w:r>
        <w:rPr>
          <w:rStyle w:val="s2"/>
          <w:rFonts w:ascii="Consolas" w:hAnsi="Consolas"/>
          <w:color w:val="7F8C8D"/>
        </w:rPr>
        <w:t>(current,3);</w:t>
      </w:r>
    </w:p>
    <w:p w14:paraId="5732D4E9" w14:textId="77777777" w:rsidR="00934E41" w:rsidRDefault="00934E41" w:rsidP="00934E41">
      <w:pPr>
        <w:pStyle w:val="HTMLPreformatted"/>
        <w:shd w:val="clear" w:color="auto" w:fill="FFFFFF"/>
        <w:rPr>
          <w:rFonts w:ascii="Consolas" w:hAnsi="Consolas"/>
          <w:color w:val="444444"/>
        </w:rPr>
      </w:pPr>
      <w:r>
        <w:rPr>
          <w:rStyle w:val="s2"/>
          <w:rFonts w:ascii="Consolas" w:hAnsi="Consolas"/>
          <w:color w:val="7F8C8D"/>
        </w:rPr>
        <w:t xml:space="preserve">      </w:t>
      </w:r>
      <w:proofErr w:type="spellStart"/>
      <w:r>
        <w:rPr>
          <w:rStyle w:val="s2"/>
          <w:rFonts w:ascii="Consolas" w:hAnsi="Consolas"/>
          <w:color w:val="7F8C8D"/>
        </w:rPr>
        <w:t>if</w:t>
      </w:r>
      <w:proofErr w:type="spellEnd"/>
      <w:r>
        <w:rPr>
          <w:rStyle w:val="s2"/>
          <w:rFonts w:ascii="Consolas" w:hAnsi="Consolas"/>
          <w:color w:val="7F8C8D"/>
        </w:rPr>
        <w:t xml:space="preserve"> (ACQ){</w:t>
      </w:r>
    </w:p>
    <w:p w14:paraId="541EE0E9" w14:textId="77777777" w:rsidR="00934E41" w:rsidRDefault="00934E41" w:rsidP="00934E41">
      <w:pPr>
        <w:pStyle w:val="HTMLPreformatted"/>
        <w:shd w:val="clear" w:color="auto" w:fill="FFFFFF"/>
        <w:rPr>
          <w:rFonts w:ascii="Consolas" w:hAnsi="Consolas"/>
          <w:color w:val="444444"/>
        </w:rPr>
      </w:pPr>
      <w:r>
        <w:rPr>
          <w:rStyle w:val="s2"/>
          <w:rFonts w:ascii="Consolas" w:hAnsi="Consolas"/>
          <w:color w:val="7F8C8D"/>
        </w:rPr>
        <w:t xml:space="preserve">        </w:t>
      </w:r>
      <w:proofErr w:type="spellStart"/>
      <w:r>
        <w:rPr>
          <w:rStyle w:val="s2"/>
          <w:rFonts w:ascii="Consolas" w:hAnsi="Consolas"/>
          <w:color w:val="7F8C8D"/>
        </w:rPr>
        <w:t>dataString</w:t>
      </w:r>
      <w:proofErr w:type="spellEnd"/>
      <w:r>
        <w:rPr>
          <w:rStyle w:val="s2"/>
          <w:rFonts w:ascii="Consolas" w:hAnsi="Consolas"/>
          <w:color w:val="7F8C8D"/>
        </w:rPr>
        <w:t xml:space="preserve"> = "</w:t>
      </w:r>
      <w:r>
        <w:rPr>
          <w:rFonts w:ascii="Consolas" w:hAnsi="Consolas"/>
          <w:color w:val="444444"/>
        </w:rPr>
        <w:t xml:space="preserve"> </w:t>
      </w:r>
      <w:r>
        <w:rPr>
          <w:rStyle w:val="nv"/>
          <w:rFonts w:ascii="Consolas" w:hAnsi="Consolas"/>
          <w:color w:val="434F54"/>
        </w:rPr>
        <w:t>N</w:t>
      </w:r>
      <w:r>
        <w:rPr>
          <w:rStyle w:val="o"/>
          <w:rFonts w:ascii="Consolas" w:hAnsi="Consolas"/>
          <w:color w:val="434F54"/>
        </w:rPr>
        <w:t>=</w:t>
      </w:r>
      <w:r>
        <w:rPr>
          <w:rStyle w:val="s2"/>
          <w:rFonts w:ascii="Consolas" w:hAnsi="Consolas"/>
          <w:color w:val="7F8C8D"/>
        </w:rPr>
        <w:t xml:space="preserve">" + </w:t>
      </w:r>
      <w:proofErr w:type="spellStart"/>
      <w:r>
        <w:rPr>
          <w:rStyle w:val="s2"/>
          <w:rFonts w:ascii="Consolas" w:hAnsi="Consolas"/>
          <w:color w:val="7F8C8D"/>
        </w:rPr>
        <w:t>String</w:t>
      </w:r>
      <w:proofErr w:type="spellEnd"/>
      <w:r>
        <w:rPr>
          <w:rStyle w:val="s2"/>
          <w:rFonts w:ascii="Consolas" w:hAnsi="Consolas"/>
          <w:color w:val="7F8C8D"/>
        </w:rPr>
        <w:t>(</w:t>
      </w:r>
      <w:proofErr w:type="spellStart"/>
      <w:r>
        <w:rPr>
          <w:rStyle w:val="s2"/>
          <w:rFonts w:ascii="Consolas" w:hAnsi="Consolas"/>
          <w:color w:val="7F8C8D"/>
        </w:rPr>
        <w:t>ns</w:t>
      </w:r>
      <w:proofErr w:type="spellEnd"/>
      <w:r>
        <w:rPr>
          <w:rStyle w:val="s2"/>
          <w:rFonts w:ascii="Consolas" w:hAnsi="Consolas"/>
          <w:color w:val="7F8C8D"/>
        </w:rPr>
        <w:t>);</w:t>
      </w:r>
    </w:p>
    <w:p w14:paraId="3FA7248F" w14:textId="77777777" w:rsidR="00934E41" w:rsidRDefault="00934E41" w:rsidP="00934E41">
      <w:pPr>
        <w:pStyle w:val="HTMLPreformatted"/>
        <w:shd w:val="clear" w:color="auto" w:fill="FFFFFF"/>
        <w:rPr>
          <w:rFonts w:ascii="Consolas" w:hAnsi="Consolas"/>
          <w:color w:val="444444"/>
        </w:rPr>
      </w:pPr>
      <w:r>
        <w:rPr>
          <w:rStyle w:val="s2"/>
          <w:rFonts w:ascii="Consolas" w:hAnsi="Consolas"/>
          <w:color w:val="7F8C8D"/>
        </w:rPr>
        <w:t xml:space="preserve">        </w:t>
      </w:r>
      <w:proofErr w:type="spellStart"/>
      <w:r>
        <w:rPr>
          <w:rStyle w:val="s2"/>
          <w:rFonts w:ascii="Consolas" w:hAnsi="Consolas"/>
          <w:color w:val="7F8C8D"/>
        </w:rPr>
        <w:t>lcd.print</w:t>
      </w:r>
      <w:proofErr w:type="spellEnd"/>
      <w:r>
        <w:rPr>
          <w:rStyle w:val="s2"/>
          <w:rFonts w:ascii="Consolas" w:hAnsi="Consolas"/>
          <w:color w:val="7F8C8D"/>
        </w:rPr>
        <w:t>(</w:t>
      </w:r>
      <w:proofErr w:type="spellStart"/>
      <w:r>
        <w:rPr>
          <w:rStyle w:val="s2"/>
          <w:rFonts w:ascii="Consolas" w:hAnsi="Consolas"/>
          <w:color w:val="7F8C8D"/>
        </w:rPr>
        <w:t>dataString</w:t>
      </w:r>
      <w:proofErr w:type="spellEnd"/>
      <w:r>
        <w:rPr>
          <w:rStyle w:val="s2"/>
          <w:rFonts w:ascii="Consolas" w:hAnsi="Consolas"/>
          <w:color w:val="7F8C8D"/>
        </w:rPr>
        <w:t xml:space="preserve">);// </w:t>
      </w:r>
      <w:proofErr w:type="spellStart"/>
      <w:r>
        <w:rPr>
          <w:rStyle w:val="s2"/>
          <w:rFonts w:ascii="Consolas" w:hAnsi="Consolas"/>
          <w:color w:val="7F8C8D"/>
        </w:rPr>
        <w:t>print</w:t>
      </w:r>
      <w:proofErr w:type="spellEnd"/>
      <w:r>
        <w:rPr>
          <w:rStyle w:val="s2"/>
          <w:rFonts w:ascii="Consolas" w:hAnsi="Consolas"/>
          <w:color w:val="7F8C8D"/>
        </w:rPr>
        <w:t xml:space="preserve"> </w:t>
      </w:r>
      <w:proofErr w:type="spellStart"/>
      <w:r>
        <w:rPr>
          <w:rStyle w:val="s2"/>
          <w:rFonts w:ascii="Consolas" w:hAnsi="Consolas"/>
          <w:color w:val="7F8C8D"/>
        </w:rPr>
        <w:t>number</w:t>
      </w:r>
      <w:proofErr w:type="spellEnd"/>
      <w:r>
        <w:rPr>
          <w:rStyle w:val="s2"/>
          <w:rFonts w:ascii="Consolas" w:hAnsi="Consolas"/>
          <w:color w:val="7F8C8D"/>
        </w:rPr>
        <w:t xml:space="preserve"> </w:t>
      </w:r>
      <w:proofErr w:type="spellStart"/>
      <w:r>
        <w:rPr>
          <w:rStyle w:val="s2"/>
          <w:rFonts w:ascii="Consolas" w:hAnsi="Consolas"/>
          <w:color w:val="7F8C8D"/>
        </w:rPr>
        <w:t>of</w:t>
      </w:r>
      <w:proofErr w:type="spellEnd"/>
      <w:r>
        <w:rPr>
          <w:rStyle w:val="s2"/>
          <w:rFonts w:ascii="Consolas" w:hAnsi="Consolas"/>
          <w:color w:val="7F8C8D"/>
        </w:rPr>
        <w:t xml:space="preserve"> </w:t>
      </w:r>
      <w:proofErr w:type="spellStart"/>
      <w:r>
        <w:rPr>
          <w:rStyle w:val="s2"/>
          <w:rFonts w:ascii="Consolas" w:hAnsi="Consolas"/>
          <w:color w:val="7F8C8D"/>
        </w:rPr>
        <w:t>acquired</w:t>
      </w:r>
      <w:proofErr w:type="spellEnd"/>
      <w:r>
        <w:rPr>
          <w:rStyle w:val="s2"/>
          <w:rFonts w:ascii="Consolas" w:hAnsi="Consolas"/>
          <w:color w:val="7F8C8D"/>
        </w:rPr>
        <w:t xml:space="preserve"> </w:t>
      </w:r>
      <w:proofErr w:type="spellStart"/>
      <w:r>
        <w:rPr>
          <w:rStyle w:val="s2"/>
          <w:rFonts w:ascii="Consolas" w:hAnsi="Consolas"/>
          <w:color w:val="7F8C8D"/>
        </w:rPr>
        <w:t>sample</w:t>
      </w:r>
      <w:proofErr w:type="spellEnd"/>
    </w:p>
    <w:p w14:paraId="0A325A98" w14:textId="77777777" w:rsidR="00934E41" w:rsidRDefault="00934E41" w:rsidP="00934E41">
      <w:pPr>
        <w:pStyle w:val="HTMLPreformatted"/>
        <w:shd w:val="clear" w:color="auto" w:fill="FFFFFF"/>
        <w:rPr>
          <w:rFonts w:ascii="Consolas" w:hAnsi="Consolas"/>
          <w:color w:val="444444"/>
        </w:rPr>
      </w:pPr>
      <w:r>
        <w:rPr>
          <w:rStyle w:val="s2"/>
          <w:rFonts w:ascii="Consolas" w:hAnsi="Consolas"/>
          <w:color w:val="7F8C8D"/>
        </w:rPr>
        <w:t xml:space="preserve">      }      </w:t>
      </w:r>
    </w:p>
    <w:p w14:paraId="48CA2820" w14:textId="77777777" w:rsidR="00934E41" w:rsidRDefault="00934E41" w:rsidP="00934E41">
      <w:pPr>
        <w:pStyle w:val="HTMLPreformatted"/>
        <w:shd w:val="clear" w:color="auto" w:fill="FFFFFF"/>
        <w:rPr>
          <w:rFonts w:ascii="Consolas" w:hAnsi="Consolas"/>
          <w:color w:val="444444"/>
        </w:rPr>
      </w:pPr>
      <w:r>
        <w:rPr>
          <w:rStyle w:val="s2"/>
          <w:rFonts w:ascii="Consolas" w:hAnsi="Consolas"/>
          <w:color w:val="7F8C8D"/>
        </w:rPr>
        <w:t xml:space="preserve">    }</w:t>
      </w:r>
    </w:p>
    <w:p w14:paraId="0E72223A" w14:textId="77777777" w:rsidR="00934E41" w:rsidRDefault="00934E41" w:rsidP="00934E41">
      <w:pPr>
        <w:pStyle w:val="HTMLPreformatted"/>
        <w:shd w:val="clear" w:color="auto" w:fill="FFFFFF"/>
        <w:rPr>
          <w:rFonts w:ascii="Consolas" w:hAnsi="Consolas"/>
          <w:color w:val="444444"/>
        </w:rPr>
      </w:pPr>
      <w:r>
        <w:rPr>
          <w:rStyle w:val="s2"/>
          <w:rFonts w:ascii="Consolas" w:hAnsi="Consolas"/>
          <w:color w:val="7F8C8D"/>
        </w:rPr>
        <w:t xml:space="preserve">  }</w:t>
      </w:r>
    </w:p>
    <w:p w14:paraId="4B97D34D" w14:textId="77777777" w:rsidR="00934E41" w:rsidRDefault="00934E41" w:rsidP="00934E41">
      <w:pPr>
        <w:pStyle w:val="HTMLPreformatted"/>
        <w:shd w:val="clear" w:color="auto" w:fill="FFFFFF"/>
        <w:rPr>
          <w:rFonts w:ascii="Consolas" w:hAnsi="Consolas"/>
          <w:color w:val="444444"/>
        </w:rPr>
      </w:pPr>
      <w:r>
        <w:rPr>
          <w:rStyle w:val="s2"/>
          <w:rFonts w:ascii="Consolas" w:hAnsi="Consolas"/>
          <w:color w:val="7F8C8D"/>
        </w:rPr>
        <w:t>}</w:t>
      </w:r>
    </w:p>
    <w:p w14:paraId="1A920EB6" w14:textId="77777777" w:rsidR="00934E41" w:rsidRDefault="00934E41" w:rsidP="00934E41">
      <w:pPr>
        <w:pStyle w:val="HTMLPreformatted"/>
        <w:shd w:val="clear" w:color="auto" w:fill="FFFFFF"/>
        <w:rPr>
          <w:rFonts w:ascii="Consolas" w:hAnsi="Consolas"/>
          <w:color w:val="444444"/>
        </w:rPr>
      </w:pPr>
      <w:r>
        <w:rPr>
          <w:rStyle w:val="s2"/>
          <w:rFonts w:ascii="Consolas" w:hAnsi="Consolas"/>
          <w:color w:val="7F8C8D"/>
        </w:rPr>
        <w:t xml:space="preserve">/************************** </w:t>
      </w:r>
      <w:proofErr w:type="spellStart"/>
      <w:r>
        <w:rPr>
          <w:rStyle w:val="s2"/>
          <w:rFonts w:ascii="Consolas" w:hAnsi="Consolas"/>
          <w:color w:val="7F8C8D"/>
        </w:rPr>
        <w:t>Functions</w:t>
      </w:r>
      <w:proofErr w:type="spellEnd"/>
      <w:r>
        <w:rPr>
          <w:rStyle w:val="s2"/>
          <w:rFonts w:ascii="Consolas" w:hAnsi="Consolas"/>
          <w:color w:val="7F8C8D"/>
        </w:rPr>
        <w:t xml:space="preserve"> **************************/</w:t>
      </w:r>
    </w:p>
    <w:p w14:paraId="704B1882" w14:textId="77777777" w:rsidR="00934E41" w:rsidRDefault="00934E41" w:rsidP="00934E41">
      <w:pPr>
        <w:pStyle w:val="HTMLPreformatted"/>
        <w:shd w:val="clear" w:color="auto" w:fill="FFFFFF"/>
        <w:rPr>
          <w:rFonts w:ascii="Consolas" w:hAnsi="Consolas"/>
          <w:color w:val="444444"/>
        </w:rPr>
      </w:pPr>
      <w:proofErr w:type="spellStart"/>
      <w:r>
        <w:rPr>
          <w:rStyle w:val="s2"/>
          <w:rFonts w:ascii="Consolas" w:hAnsi="Consolas"/>
          <w:color w:val="7F8C8D"/>
        </w:rPr>
        <w:t>void</w:t>
      </w:r>
      <w:proofErr w:type="spellEnd"/>
      <w:r>
        <w:rPr>
          <w:rStyle w:val="s2"/>
          <w:rFonts w:ascii="Consolas" w:hAnsi="Consolas"/>
          <w:color w:val="7F8C8D"/>
        </w:rPr>
        <w:t xml:space="preserve"> </w:t>
      </w:r>
      <w:proofErr w:type="spellStart"/>
      <w:r>
        <w:rPr>
          <w:rStyle w:val="s2"/>
          <w:rFonts w:ascii="Consolas" w:hAnsi="Consolas"/>
          <w:color w:val="7F8C8D"/>
        </w:rPr>
        <w:t>LCDprintLine</w:t>
      </w:r>
      <w:proofErr w:type="spellEnd"/>
      <w:r>
        <w:rPr>
          <w:rStyle w:val="s2"/>
          <w:rFonts w:ascii="Consolas" w:hAnsi="Consolas"/>
          <w:color w:val="7F8C8D"/>
        </w:rPr>
        <w:t>(</w:t>
      </w:r>
      <w:proofErr w:type="spellStart"/>
      <w:r>
        <w:rPr>
          <w:rStyle w:val="s2"/>
          <w:rFonts w:ascii="Consolas" w:hAnsi="Consolas"/>
          <w:color w:val="7F8C8D"/>
        </w:rPr>
        <w:t>String</w:t>
      </w:r>
      <w:proofErr w:type="spellEnd"/>
      <w:r>
        <w:rPr>
          <w:rStyle w:val="s2"/>
          <w:rFonts w:ascii="Consolas" w:hAnsi="Consolas"/>
          <w:color w:val="7F8C8D"/>
        </w:rPr>
        <w:t xml:space="preserve"> </w:t>
      </w:r>
      <w:proofErr w:type="spellStart"/>
      <w:r>
        <w:rPr>
          <w:rStyle w:val="s2"/>
          <w:rFonts w:ascii="Consolas" w:hAnsi="Consolas"/>
          <w:color w:val="7F8C8D"/>
        </w:rPr>
        <w:t>text</w:t>
      </w:r>
      <w:proofErr w:type="spellEnd"/>
      <w:r>
        <w:rPr>
          <w:rStyle w:val="s2"/>
          <w:rFonts w:ascii="Consolas" w:hAnsi="Consolas"/>
          <w:color w:val="7F8C8D"/>
        </w:rPr>
        <w:t xml:space="preserve">, </w:t>
      </w:r>
      <w:proofErr w:type="spellStart"/>
      <w:r>
        <w:rPr>
          <w:rStyle w:val="s2"/>
          <w:rFonts w:ascii="Consolas" w:hAnsi="Consolas"/>
          <w:color w:val="7F8C8D"/>
        </w:rPr>
        <w:t>byte</w:t>
      </w:r>
      <w:proofErr w:type="spellEnd"/>
      <w:r>
        <w:rPr>
          <w:rStyle w:val="s2"/>
          <w:rFonts w:ascii="Consolas" w:hAnsi="Consolas"/>
          <w:color w:val="7F8C8D"/>
        </w:rPr>
        <w:t xml:space="preserve"> </w:t>
      </w:r>
      <w:proofErr w:type="spellStart"/>
      <w:r>
        <w:rPr>
          <w:rStyle w:val="s2"/>
          <w:rFonts w:ascii="Consolas" w:hAnsi="Consolas"/>
          <w:color w:val="7F8C8D"/>
        </w:rPr>
        <w:t>line</w:t>
      </w:r>
      <w:proofErr w:type="spellEnd"/>
      <w:r>
        <w:rPr>
          <w:rStyle w:val="s2"/>
          <w:rFonts w:ascii="Consolas" w:hAnsi="Consolas"/>
          <w:color w:val="7F8C8D"/>
        </w:rPr>
        <w:t>){</w:t>
      </w:r>
    </w:p>
    <w:p w14:paraId="0BF81C81" w14:textId="77777777" w:rsidR="00934E41" w:rsidRDefault="00934E41" w:rsidP="00934E41">
      <w:pPr>
        <w:pStyle w:val="HTMLPreformatted"/>
        <w:shd w:val="clear" w:color="auto" w:fill="FFFFFF"/>
        <w:rPr>
          <w:rFonts w:ascii="Consolas" w:hAnsi="Consolas"/>
          <w:color w:val="444444"/>
        </w:rPr>
      </w:pPr>
      <w:r>
        <w:rPr>
          <w:rStyle w:val="s2"/>
          <w:rFonts w:ascii="Consolas" w:hAnsi="Consolas"/>
          <w:color w:val="7F8C8D"/>
        </w:rPr>
        <w:t xml:space="preserve">   </w:t>
      </w:r>
      <w:proofErr w:type="spellStart"/>
      <w:r>
        <w:rPr>
          <w:rStyle w:val="s2"/>
          <w:rFonts w:ascii="Consolas" w:hAnsi="Consolas"/>
          <w:color w:val="7F8C8D"/>
        </w:rPr>
        <w:t>lcd.setCursor</w:t>
      </w:r>
      <w:proofErr w:type="spellEnd"/>
      <w:r>
        <w:rPr>
          <w:rStyle w:val="s2"/>
          <w:rFonts w:ascii="Consolas" w:hAnsi="Consolas"/>
          <w:color w:val="7F8C8D"/>
        </w:rPr>
        <w:t xml:space="preserve">(0, </w:t>
      </w:r>
      <w:proofErr w:type="spellStart"/>
      <w:r>
        <w:rPr>
          <w:rStyle w:val="s2"/>
          <w:rFonts w:ascii="Consolas" w:hAnsi="Consolas"/>
          <w:color w:val="7F8C8D"/>
        </w:rPr>
        <w:t>line</w:t>
      </w:r>
      <w:proofErr w:type="spellEnd"/>
      <w:r>
        <w:rPr>
          <w:rStyle w:val="s2"/>
          <w:rFonts w:ascii="Consolas" w:hAnsi="Consolas"/>
          <w:color w:val="7F8C8D"/>
        </w:rPr>
        <w:t>);</w:t>
      </w:r>
    </w:p>
    <w:p w14:paraId="486A3C48" w14:textId="77777777" w:rsidR="00934E41" w:rsidRDefault="00934E41" w:rsidP="00934E41">
      <w:pPr>
        <w:pStyle w:val="HTMLPreformatted"/>
        <w:shd w:val="clear" w:color="auto" w:fill="FFFFFF"/>
        <w:rPr>
          <w:rFonts w:ascii="Consolas" w:hAnsi="Consolas"/>
          <w:color w:val="444444"/>
        </w:rPr>
      </w:pPr>
      <w:r>
        <w:rPr>
          <w:rStyle w:val="s2"/>
          <w:rFonts w:ascii="Consolas" w:hAnsi="Consolas"/>
          <w:color w:val="7F8C8D"/>
        </w:rPr>
        <w:t xml:space="preserve">   </w:t>
      </w:r>
      <w:proofErr w:type="spellStart"/>
      <w:r>
        <w:rPr>
          <w:rStyle w:val="s2"/>
          <w:rFonts w:ascii="Consolas" w:hAnsi="Consolas"/>
          <w:color w:val="7F8C8D"/>
        </w:rPr>
        <w:t>lcd.print</w:t>
      </w:r>
      <w:proofErr w:type="spellEnd"/>
      <w:r>
        <w:rPr>
          <w:rStyle w:val="s2"/>
          <w:rFonts w:ascii="Consolas" w:hAnsi="Consolas"/>
          <w:color w:val="7F8C8D"/>
        </w:rPr>
        <w:t>(</w:t>
      </w:r>
      <w:proofErr w:type="spellStart"/>
      <w:r>
        <w:rPr>
          <w:rStyle w:val="s2"/>
          <w:rFonts w:ascii="Consolas" w:hAnsi="Consolas"/>
          <w:color w:val="7F8C8D"/>
        </w:rPr>
        <w:t>bline</w:t>
      </w:r>
      <w:proofErr w:type="spellEnd"/>
      <w:r>
        <w:rPr>
          <w:rStyle w:val="s2"/>
          <w:rFonts w:ascii="Consolas" w:hAnsi="Consolas"/>
          <w:color w:val="7F8C8D"/>
        </w:rPr>
        <w:t xml:space="preserve">);// </w:t>
      </w:r>
      <w:proofErr w:type="spellStart"/>
      <w:r>
        <w:rPr>
          <w:rStyle w:val="s2"/>
          <w:rFonts w:ascii="Consolas" w:hAnsi="Consolas"/>
          <w:color w:val="7F8C8D"/>
        </w:rPr>
        <w:t>clear</w:t>
      </w:r>
      <w:proofErr w:type="spellEnd"/>
      <w:r>
        <w:rPr>
          <w:rStyle w:val="s2"/>
          <w:rFonts w:ascii="Consolas" w:hAnsi="Consolas"/>
          <w:color w:val="7F8C8D"/>
        </w:rPr>
        <w:t xml:space="preserve"> </w:t>
      </w:r>
      <w:proofErr w:type="spellStart"/>
      <w:r>
        <w:rPr>
          <w:rStyle w:val="s2"/>
          <w:rFonts w:ascii="Consolas" w:hAnsi="Consolas"/>
          <w:color w:val="7F8C8D"/>
        </w:rPr>
        <w:t>the</w:t>
      </w:r>
      <w:proofErr w:type="spellEnd"/>
      <w:r>
        <w:rPr>
          <w:rStyle w:val="s2"/>
          <w:rFonts w:ascii="Consolas" w:hAnsi="Consolas"/>
          <w:color w:val="7F8C8D"/>
        </w:rPr>
        <w:t xml:space="preserve"> </w:t>
      </w:r>
      <w:proofErr w:type="spellStart"/>
      <w:r>
        <w:rPr>
          <w:rStyle w:val="s2"/>
          <w:rFonts w:ascii="Consolas" w:hAnsi="Consolas"/>
          <w:color w:val="7F8C8D"/>
        </w:rPr>
        <w:t>second</w:t>
      </w:r>
      <w:proofErr w:type="spellEnd"/>
      <w:r>
        <w:rPr>
          <w:rStyle w:val="s2"/>
          <w:rFonts w:ascii="Consolas" w:hAnsi="Consolas"/>
          <w:color w:val="7F8C8D"/>
        </w:rPr>
        <w:t xml:space="preserve"> </w:t>
      </w:r>
      <w:proofErr w:type="spellStart"/>
      <w:r>
        <w:rPr>
          <w:rStyle w:val="s2"/>
          <w:rFonts w:ascii="Consolas" w:hAnsi="Consolas"/>
          <w:color w:val="7F8C8D"/>
        </w:rPr>
        <w:t>row</w:t>
      </w:r>
      <w:proofErr w:type="spellEnd"/>
    </w:p>
    <w:p w14:paraId="2E977192" w14:textId="77777777" w:rsidR="00934E41" w:rsidRDefault="00934E41" w:rsidP="00934E41">
      <w:pPr>
        <w:pStyle w:val="HTMLPreformatted"/>
        <w:shd w:val="clear" w:color="auto" w:fill="FFFFFF"/>
        <w:rPr>
          <w:rFonts w:ascii="Consolas" w:hAnsi="Consolas"/>
          <w:color w:val="444444"/>
        </w:rPr>
      </w:pPr>
      <w:r>
        <w:rPr>
          <w:rStyle w:val="s2"/>
          <w:rFonts w:ascii="Consolas" w:hAnsi="Consolas"/>
          <w:color w:val="7F8C8D"/>
        </w:rPr>
        <w:t xml:space="preserve">   </w:t>
      </w:r>
      <w:proofErr w:type="spellStart"/>
      <w:r>
        <w:rPr>
          <w:rStyle w:val="s2"/>
          <w:rFonts w:ascii="Consolas" w:hAnsi="Consolas"/>
          <w:color w:val="7F8C8D"/>
        </w:rPr>
        <w:t>lcd.setCursor</w:t>
      </w:r>
      <w:proofErr w:type="spellEnd"/>
      <w:r>
        <w:rPr>
          <w:rStyle w:val="s2"/>
          <w:rFonts w:ascii="Consolas" w:hAnsi="Consolas"/>
          <w:color w:val="7F8C8D"/>
        </w:rPr>
        <w:t xml:space="preserve">(0, </w:t>
      </w:r>
      <w:proofErr w:type="spellStart"/>
      <w:r>
        <w:rPr>
          <w:rStyle w:val="s2"/>
          <w:rFonts w:ascii="Consolas" w:hAnsi="Consolas"/>
          <w:color w:val="7F8C8D"/>
        </w:rPr>
        <w:t>line</w:t>
      </w:r>
      <w:proofErr w:type="spellEnd"/>
      <w:r>
        <w:rPr>
          <w:rStyle w:val="s2"/>
          <w:rFonts w:ascii="Consolas" w:hAnsi="Consolas"/>
          <w:color w:val="7F8C8D"/>
        </w:rPr>
        <w:t>);</w:t>
      </w:r>
    </w:p>
    <w:p w14:paraId="02ECB899" w14:textId="77777777" w:rsidR="00934E41" w:rsidRDefault="00934E41" w:rsidP="00934E41">
      <w:pPr>
        <w:pStyle w:val="HTMLPreformatted"/>
        <w:shd w:val="clear" w:color="auto" w:fill="FFFFFF"/>
        <w:rPr>
          <w:rFonts w:ascii="Consolas" w:hAnsi="Consolas"/>
          <w:color w:val="444444"/>
        </w:rPr>
      </w:pPr>
      <w:r>
        <w:rPr>
          <w:rStyle w:val="s2"/>
          <w:rFonts w:ascii="Consolas" w:hAnsi="Consolas"/>
          <w:color w:val="7F8C8D"/>
        </w:rPr>
        <w:t xml:space="preserve">   </w:t>
      </w:r>
      <w:proofErr w:type="spellStart"/>
      <w:r>
        <w:rPr>
          <w:rStyle w:val="s2"/>
          <w:rFonts w:ascii="Consolas" w:hAnsi="Consolas"/>
          <w:color w:val="7F8C8D"/>
        </w:rPr>
        <w:t>lcd.print</w:t>
      </w:r>
      <w:proofErr w:type="spellEnd"/>
      <w:r>
        <w:rPr>
          <w:rStyle w:val="s2"/>
          <w:rFonts w:ascii="Consolas" w:hAnsi="Consolas"/>
          <w:color w:val="7F8C8D"/>
        </w:rPr>
        <w:t>(</w:t>
      </w:r>
      <w:proofErr w:type="spellStart"/>
      <w:r>
        <w:rPr>
          <w:rStyle w:val="s2"/>
          <w:rFonts w:ascii="Consolas" w:hAnsi="Consolas"/>
          <w:color w:val="7F8C8D"/>
        </w:rPr>
        <w:t>text</w:t>
      </w:r>
      <w:proofErr w:type="spellEnd"/>
      <w:r>
        <w:rPr>
          <w:rStyle w:val="s2"/>
          <w:rFonts w:ascii="Consolas" w:hAnsi="Consolas"/>
          <w:color w:val="7F8C8D"/>
        </w:rPr>
        <w:t xml:space="preserve">);// </w:t>
      </w:r>
      <w:proofErr w:type="spellStart"/>
      <w:r>
        <w:rPr>
          <w:rStyle w:val="s2"/>
          <w:rFonts w:ascii="Consolas" w:hAnsi="Consolas"/>
          <w:color w:val="7F8C8D"/>
        </w:rPr>
        <w:t>print</w:t>
      </w:r>
      <w:proofErr w:type="spellEnd"/>
      <w:r>
        <w:rPr>
          <w:rStyle w:val="s2"/>
          <w:rFonts w:ascii="Consolas" w:hAnsi="Consolas"/>
          <w:color w:val="7F8C8D"/>
        </w:rPr>
        <w:t xml:space="preserve"> </w:t>
      </w:r>
      <w:proofErr w:type="spellStart"/>
      <w:r>
        <w:rPr>
          <w:rStyle w:val="s2"/>
          <w:rFonts w:ascii="Consolas" w:hAnsi="Consolas"/>
          <w:color w:val="7F8C8D"/>
        </w:rPr>
        <w:t>text</w:t>
      </w:r>
      <w:proofErr w:type="spellEnd"/>
    </w:p>
    <w:p w14:paraId="4E726ECB" w14:textId="77777777" w:rsidR="00934E41" w:rsidRDefault="00934E41" w:rsidP="00934E41">
      <w:pPr>
        <w:pStyle w:val="HTMLPreformatted"/>
        <w:shd w:val="clear" w:color="auto" w:fill="FFFFFF"/>
        <w:rPr>
          <w:rFonts w:ascii="Consolas" w:hAnsi="Consolas"/>
          <w:color w:val="444444"/>
        </w:rPr>
      </w:pPr>
      <w:r>
        <w:rPr>
          <w:rStyle w:val="s2"/>
          <w:rFonts w:ascii="Consolas" w:hAnsi="Consolas"/>
          <w:color w:val="7F8C8D"/>
        </w:rPr>
        <w:t>}</w:t>
      </w:r>
    </w:p>
    <w:p w14:paraId="4B78B8BC" w14:textId="09052984" w:rsidR="00B56F88" w:rsidRDefault="00B56F88">
      <w:pPr>
        <w:rPr>
          <w:rFonts w:ascii="Times New Roman" w:hAnsi="Times New Roman" w:cs="Times New Roman"/>
          <w:sz w:val="24"/>
          <w:szCs w:val="24"/>
        </w:rPr>
      </w:pPr>
      <w:r>
        <w:rPr>
          <w:rFonts w:ascii="Times New Roman" w:hAnsi="Times New Roman" w:cs="Times New Roman"/>
          <w:sz w:val="24"/>
          <w:szCs w:val="24"/>
        </w:rPr>
        <w:br w:type="page"/>
      </w:r>
    </w:p>
    <w:p w14:paraId="2FEC87C7" w14:textId="77777777" w:rsidR="00B56F88" w:rsidRDefault="00B56F88" w:rsidP="00B56F88">
      <w:pPr>
        <w:pStyle w:val="description"/>
        <w:spacing w:before="120" w:beforeAutospacing="0" w:after="150" w:afterAutospacing="0"/>
        <w:rPr>
          <w:color w:val="777777"/>
          <w:sz w:val="25"/>
          <w:szCs w:val="25"/>
        </w:rPr>
      </w:pPr>
      <w:proofErr w:type="spellStart"/>
      <w:r>
        <w:rPr>
          <w:color w:val="777777"/>
          <w:sz w:val="25"/>
          <w:szCs w:val="25"/>
        </w:rPr>
        <w:lastRenderedPageBreak/>
        <w:t>This</w:t>
      </w:r>
      <w:proofErr w:type="spellEnd"/>
      <w:r>
        <w:rPr>
          <w:color w:val="777777"/>
          <w:sz w:val="25"/>
          <w:szCs w:val="25"/>
        </w:rPr>
        <w:t xml:space="preserve"> </w:t>
      </w:r>
      <w:proofErr w:type="spellStart"/>
      <w:r>
        <w:rPr>
          <w:color w:val="777777"/>
          <w:sz w:val="25"/>
          <w:szCs w:val="25"/>
        </w:rPr>
        <w:t>blog</w:t>
      </w:r>
      <w:proofErr w:type="spellEnd"/>
      <w:r>
        <w:rPr>
          <w:color w:val="777777"/>
          <w:sz w:val="25"/>
          <w:szCs w:val="25"/>
        </w:rPr>
        <w:t xml:space="preserve"> </w:t>
      </w:r>
      <w:proofErr w:type="spellStart"/>
      <w:r>
        <w:rPr>
          <w:color w:val="777777"/>
          <w:sz w:val="25"/>
          <w:szCs w:val="25"/>
        </w:rPr>
        <w:t>is</w:t>
      </w:r>
      <w:proofErr w:type="spellEnd"/>
      <w:r>
        <w:rPr>
          <w:color w:val="777777"/>
          <w:sz w:val="25"/>
          <w:szCs w:val="25"/>
        </w:rPr>
        <w:t xml:space="preserve"> </w:t>
      </w:r>
      <w:proofErr w:type="spellStart"/>
      <w:r>
        <w:rPr>
          <w:color w:val="777777"/>
          <w:sz w:val="25"/>
          <w:szCs w:val="25"/>
        </w:rPr>
        <w:t>dedicated</w:t>
      </w:r>
      <w:proofErr w:type="spellEnd"/>
      <w:r>
        <w:rPr>
          <w:color w:val="777777"/>
          <w:sz w:val="25"/>
          <w:szCs w:val="25"/>
        </w:rPr>
        <w:t xml:space="preserve"> </w:t>
      </w:r>
      <w:proofErr w:type="spellStart"/>
      <w:r>
        <w:rPr>
          <w:color w:val="777777"/>
          <w:sz w:val="25"/>
          <w:szCs w:val="25"/>
        </w:rPr>
        <w:t>to</w:t>
      </w:r>
      <w:proofErr w:type="spellEnd"/>
      <w:r>
        <w:rPr>
          <w:color w:val="777777"/>
          <w:sz w:val="25"/>
          <w:szCs w:val="25"/>
        </w:rPr>
        <w:t xml:space="preserve"> </w:t>
      </w:r>
      <w:proofErr w:type="spellStart"/>
      <w:r>
        <w:rPr>
          <w:color w:val="777777"/>
          <w:sz w:val="25"/>
          <w:szCs w:val="25"/>
        </w:rPr>
        <w:t>electronic</w:t>
      </w:r>
      <w:proofErr w:type="spellEnd"/>
      <w:r>
        <w:rPr>
          <w:color w:val="777777"/>
          <w:sz w:val="25"/>
          <w:szCs w:val="25"/>
        </w:rPr>
        <w:t xml:space="preserve"> </w:t>
      </w:r>
      <w:proofErr w:type="spellStart"/>
      <w:r>
        <w:rPr>
          <w:color w:val="777777"/>
          <w:sz w:val="25"/>
          <w:szCs w:val="25"/>
        </w:rPr>
        <w:t>projects</w:t>
      </w:r>
      <w:proofErr w:type="spellEnd"/>
      <w:r>
        <w:rPr>
          <w:color w:val="777777"/>
          <w:sz w:val="25"/>
          <w:szCs w:val="25"/>
        </w:rPr>
        <w:t xml:space="preserve"> </w:t>
      </w:r>
      <w:proofErr w:type="spellStart"/>
      <w:r>
        <w:rPr>
          <w:color w:val="777777"/>
          <w:sz w:val="25"/>
          <w:szCs w:val="25"/>
        </w:rPr>
        <w:t>and</w:t>
      </w:r>
      <w:proofErr w:type="spellEnd"/>
      <w:r>
        <w:rPr>
          <w:color w:val="777777"/>
          <w:sz w:val="25"/>
          <w:szCs w:val="25"/>
        </w:rPr>
        <w:t xml:space="preserve"> </w:t>
      </w:r>
      <w:proofErr w:type="spellStart"/>
      <w:r>
        <w:rPr>
          <w:color w:val="777777"/>
          <w:sz w:val="25"/>
          <w:szCs w:val="25"/>
        </w:rPr>
        <w:t>software</w:t>
      </w:r>
      <w:proofErr w:type="spellEnd"/>
      <w:r>
        <w:rPr>
          <w:color w:val="777777"/>
          <w:sz w:val="25"/>
          <w:szCs w:val="25"/>
        </w:rPr>
        <w:t xml:space="preserve"> </w:t>
      </w:r>
      <w:proofErr w:type="spellStart"/>
      <w:r>
        <w:rPr>
          <w:color w:val="777777"/>
          <w:sz w:val="25"/>
          <w:szCs w:val="25"/>
        </w:rPr>
        <w:t>due</w:t>
      </w:r>
      <w:proofErr w:type="spellEnd"/>
      <w:r>
        <w:rPr>
          <w:color w:val="777777"/>
          <w:sz w:val="25"/>
          <w:szCs w:val="25"/>
        </w:rPr>
        <w:t xml:space="preserve"> </w:t>
      </w:r>
      <w:proofErr w:type="spellStart"/>
      <w:r>
        <w:rPr>
          <w:color w:val="777777"/>
          <w:sz w:val="25"/>
          <w:szCs w:val="25"/>
        </w:rPr>
        <w:t>to</w:t>
      </w:r>
      <w:proofErr w:type="spellEnd"/>
      <w:r>
        <w:rPr>
          <w:color w:val="777777"/>
          <w:sz w:val="25"/>
          <w:szCs w:val="25"/>
        </w:rPr>
        <w:t xml:space="preserve"> </w:t>
      </w:r>
      <w:proofErr w:type="spellStart"/>
      <w:r>
        <w:rPr>
          <w:color w:val="777777"/>
          <w:sz w:val="25"/>
          <w:szCs w:val="25"/>
        </w:rPr>
        <w:t>the</w:t>
      </w:r>
      <w:proofErr w:type="spellEnd"/>
      <w:r>
        <w:rPr>
          <w:color w:val="777777"/>
          <w:sz w:val="25"/>
          <w:szCs w:val="25"/>
        </w:rPr>
        <w:t xml:space="preserve"> </w:t>
      </w:r>
      <w:proofErr w:type="spellStart"/>
      <w:r>
        <w:rPr>
          <w:color w:val="777777"/>
          <w:sz w:val="25"/>
          <w:szCs w:val="25"/>
        </w:rPr>
        <w:t>author’s</w:t>
      </w:r>
      <w:proofErr w:type="spellEnd"/>
      <w:r>
        <w:rPr>
          <w:color w:val="777777"/>
          <w:sz w:val="25"/>
          <w:szCs w:val="25"/>
        </w:rPr>
        <w:t xml:space="preserve"> </w:t>
      </w:r>
      <w:proofErr w:type="spellStart"/>
      <w:r>
        <w:rPr>
          <w:color w:val="777777"/>
          <w:sz w:val="25"/>
          <w:szCs w:val="25"/>
        </w:rPr>
        <w:t>enthusiasm</w:t>
      </w:r>
      <w:proofErr w:type="spellEnd"/>
      <w:r>
        <w:rPr>
          <w:color w:val="777777"/>
          <w:sz w:val="25"/>
          <w:szCs w:val="25"/>
        </w:rPr>
        <w:t xml:space="preserve"> </w:t>
      </w:r>
      <w:proofErr w:type="spellStart"/>
      <w:r>
        <w:rPr>
          <w:color w:val="777777"/>
          <w:sz w:val="25"/>
          <w:szCs w:val="25"/>
        </w:rPr>
        <w:t>for</w:t>
      </w:r>
      <w:proofErr w:type="spellEnd"/>
      <w:r>
        <w:rPr>
          <w:color w:val="777777"/>
          <w:sz w:val="25"/>
          <w:szCs w:val="25"/>
        </w:rPr>
        <w:t xml:space="preserve"> </w:t>
      </w:r>
      <w:proofErr w:type="spellStart"/>
      <w:r>
        <w:rPr>
          <w:color w:val="777777"/>
          <w:sz w:val="25"/>
          <w:szCs w:val="25"/>
        </w:rPr>
        <w:t>these</w:t>
      </w:r>
      <w:proofErr w:type="spellEnd"/>
      <w:r>
        <w:rPr>
          <w:color w:val="777777"/>
          <w:sz w:val="25"/>
          <w:szCs w:val="25"/>
        </w:rPr>
        <w:t xml:space="preserve"> </w:t>
      </w:r>
      <w:proofErr w:type="spellStart"/>
      <w:r>
        <w:rPr>
          <w:color w:val="777777"/>
          <w:sz w:val="25"/>
          <w:szCs w:val="25"/>
        </w:rPr>
        <w:t>activities</w:t>
      </w:r>
      <w:proofErr w:type="spellEnd"/>
      <w:r>
        <w:rPr>
          <w:color w:val="777777"/>
          <w:sz w:val="25"/>
          <w:szCs w:val="25"/>
        </w:rPr>
        <w:t xml:space="preserve">. </w:t>
      </w:r>
      <w:proofErr w:type="spellStart"/>
      <w:r>
        <w:rPr>
          <w:color w:val="777777"/>
          <w:sz w:val="25"/>
          <w:szCs w:val="25"/>
        </w:rPr>
        <w:t>The</w:t>
      </w:r>
      <w:proofErr w:type="spellEnd"/>
      <w:r>
        <w:rPr>
          <w:color w:val="777777"/>
          <w:sz w:val="25"/>
          <w:szCs w:val="25"/>
        </w:rPr>
        <w:t xml:space="preserve"> </w:t>
      </w:r>
      <w:proofErr w:type="spellStart"/>
      <w:r>
        <w:rPr>
          <w:color w:val="777777"/>
          <w:sz w:val="25"/>
          <w:szCs w:val="25"/>
        </w:rPr>
        <w:t>main</w:t>
      </w:r>
      <w:proofErr w:type="spellEnd"/>
      <w:r>
        <w:rPr>
          <w:color w:val="777777"/>
          <w:sz w:val="25"/>
          <w:szCs w:val="25"/>
        </w:rPr>
        <w:t xml:space="preserve"> </w:t>
      </w:r>
      <w:proofErr w:type="spellStart"/>
      <w:r>
        <w:rPr>
          <w:color w:val="777777"/>
          <w:sz w:val="25"/>
          <w:szCs w:val="25"/>
        </w:rPr>
        <w:t>aim</w:t>
      </w:r>
      <w:proofErr w:type="spellEnd"/>
      <w:r>
        <w:rPr>
          <w:color w:val="777777"/>
          <w:sz w:val="25"/>
          <w:szCs w:val="25"/>
        </w:rPr>
        <w:t xml:space="preserve"> </w:t>
      </w:r>
      <w:proofErr w:type="spellStart"/>
      <w:r>
        <w:rPr>
          <w:color w:val="777777"/>
          <w:sz w:val="25"/>
          <w:szCs w:val="25"/>
        </w:rPr>
        <w:t>is</w:t>
      </w:r>
      <w:proofErr w:type="spellEnd"/>
      <w:r>
        <w:rPr>
          <w:color w:val="777777"/>
          <w:sz w:val="25"/>
          <w:szCs w:val="25"/>
        </w:rPr>
        <w:t xml:space="preserve"> </w:t>
      </w:r>
      <w:proofErr w:type="spellStart"/>
      <w:r>
        <w:rPr>
          <w:color w:val="777777"/>
          <w:sz w:val="25"/>
          <w:szCs w:val="25"/>
        </w:rPr>
        <w:t>to</w:t>
      </w:r>
      <w:proofErr w:type="spellEnd"/>
      <w:r>
        <w:rPr>
          <w:color w:val="777777"/>
          <w:sz w:val="25"/>
          <w:szCs w:val="25"/>
        </w:rPr>
        <w:t xml:space="preserve"> </w:t>
      </w:r>
      <w:proofErr w:type="spellStart"/>
      <w:r>
        <w:rPr>
          <w:color w:val="777777"/>
          <w:sz w:val="25"/>
          <w:szCs w:val="25"/>
        </w:rPr>
        <w:t>share</w:t>
      </w:r>
      <w:proofErr w:type="spellEnd"/>
      <w:r>
        <w:rPr>
          <w:color w:val="777777"/>
          <w:sz w:val="25"/>
          <w:szCs w:val="25"/>
        </w:rPr>
        <w:t xml:space="preserve"> </w:t>
      </w:r>
      <w:proofErr w:type="spellStart"/>
      <w:r>
        <w:rPr>
          <w:color w:val="777777"/>
          <w:sz w:val="25"/>
          <w:szCs w:val="25"/>
        </w:rPr>
        <w:t>to</w:t>
      </w:r>
      <w:proofErr w:type="spellEnd"/>
      <w:r>
        <w:rPr>
          <w:color w:val="777777"/>
          <w:sz w:val="25"/>
          <w:szCs w:val="25"/>
        </w:rPr>
        <w:t xml:space="preserve"> </w:t>
      </w:r>
      <w:proofErr w:type="spellStart"/>
      <w:r>
        <w:rPr>
          <w:color w:val="777777"/>
          <w:sz w:val="25"/>
          <w:szCs w:val="25"/>
        </w:rPr>
        <w:t>other</w:t>
      </w:r>
      <w:proofErr w:type="spellEnd"/>
      <w:r>
        <w:rPr>
          <w:color w:val="777777"/>
          <w:sz w:val="25"/>
          <w:szCs w:val="25"/>
        </w:rPr>
        <w:t xml:space="preserve"> </w:t>
      </w:r>
      <w:proofErr w:type="spellStart"/>
      <w:r>
        <w:rPr>
          <w:color w:val="777777"/>
          <w:sz w:val="25"/>
          <w:szCs w:val="25"/>
        </w:rPr>
        <w:t>enthusiasts</w:t>
      </w:r>
      <w:proofErr w:type="spellEnd"/>
      <w:r>
        <w:rPr>
          <w:color w:val="777777"/>
          <w:sz w:val="25"/>
          <w:szCs w:val="25"/>
        </w:rPr>
        <w:t xml:space="preserve"> </w:t>
      </w:r>
      <w:proofErr w:type="spellStart"/>
      <w:r>
        <w:rPr>
          <w:color w:val="777777"/>
          <w:sz w:val="25"/>
          <w:szCs w:val="25"/>
        </w:rPr>
        <w:t>the</w:t>
      </w:r>
      <w:proofErr w:type="spellEnd"/>
      <w:r>
        <w:rPr>
          <w:color w:val="777777"/>
          <w:sz w:val="25"/>
          <w:szCs w:val="25"/>
        </w:rPr>
        <w:t xml:space="preserve"> </w:t>
      </w:r>
      <w:proofErr w:type="spellStart"/>
      <w:r>
        <w:rPr>
          <w:color w:val="777777"/>
          <w:sz w:val="25"/>
          <w:szCs w:val="25"/>
        </w:rPr>
        <w:t>experience</w:t>
      </w:r>
      <w:proofErr w:type="spellEnd"/>
      <w:r>
        <w:rPr>
          <w:color w:val="777777"/>
          <w:sz w:val="25"/>
          <w:szCs w:val="25"/>
        </w:rPr>
        <w:t xml:space="preserve"> </w:t>
      </w:r>
      <w:proofErr w:type="spellStart"/>
      <w:r>
        <w:rPr>
          <w:color w:val="777777"/>
          <w:sz w:val="25"/>
          <w:szCs w:val="25"/>
        </w:rPr>
        <w:t>in</w:t>
      </w:r>
      <w:proofErr w:type="spellEnd"/>
      <w:r>
        <w:rPr>
          <w:color w:val="777777"/>
          <w:sz w:val="25"/>
          <w:szCs w:val="25"/>
        </w:rPr>
        <w:t xml:space="preserve"> </w:t>
      </w:r>
      <w:proofErr w:type="spellStart"/>
      <w:r>
        <w:rPr>
          <w:color w:val="777777"/>
          <w:sz w:val="25"/>
          <w:szCs w:val="25"/>
        </w:rPr>
        <w:t>electronic</w:t>
      </w:r>
      <w:proofErr w:type="spellEnd"/>
      <w:r>
        <w:rPr>
          <w:color w:val="777777"/>
          <w:sz w:val="25"/>
          <w:szCs w:val="25"/>
        </w:rPr>
        <w:t xml:space="preserve"> </w:t>
      </w:r>
      <w:proofErr w:type="spellStart"/>
      <w:r>
        <w:rPr>
          <w:color w:val="777777"/>
          <w:sz w:val="25"/>
          <w:szCs w:val="25"/>
        </w:rPr>
        <w:t>design</w:t>
      </w:r>
      <w:proofErr w:type="spellEnd"/>
      <w:r>
        <w:rPr>
          <w:color w:val="777777"/>
          <w:sz w:val="25"/>
          <w:szCs w:val="25"/>
        </w:rPr>
        <w:t xml:space="preserve"> </w:t>
      </w:r>
      <w:proofErr w:type="spellStart"/>
      <w:r>
        <w:rPr>
          <w:color w:val="777777"/>
          <w:sz w:val="25"/>
          <w:szCs w:val="25"/>
        </w:rPr>
        <w:t>of</w:t>
      </w:r>
      <w:proofErr w:type="spellEnd"/>
      <w:r>
        <w:rPr>
          <w:color w:val="777777"/>
          <w:sz w:val="25"/>
          <w:szCs w:val="25"/>
        </w:rPr>
        <w:t xml:space="preserve"> </w:t>
      </w:r>
      <w:proofErr w:type="spellStart"/>
      <w:r>
        <w:rPr>
          <w:color w:val="777777"/>
          <w:sz w:val="25"/>
          <w:szCs w:val="25"/>
        </w:rPr>
        <w:t>the</w:t>
      </w:r>
      <w:proofErr w:type="spellEnd"/>
      <w:r>
        <w:rPr>
          <w:color w:val="777777"/>
          <w:sz w:val="25"/>
          <w:szCs w:val="25"/>
        </w:rPr>
        <w:t xml:space="preserve"> </w:t>
      </w:r>
      <w:proofErr w:type="spellStart"/>
      <w:r>
        <w:rPr>
          <w:color w:val="777777"/>
          <w:sz w:val="25"/>
          <w:szCs w:val="25"/>
        </w:rPr>
        <w:t>author</w:t>
      </w:r>
      <w:proofErr w:type="spellEnd"/>
      <w:r>
        <w:rPr>
          <w:color w:val="777777"/>
          <w:sz w:val="25"/>
          <w:szCs w:val="25"/>
        </w:rPr>
        <w:t xml:space="preserve"> </w:t>
      </w:r>
      <w:proofErr w:type="spellStart"/>
      <w:r>
        <w:rPr>
          <w:color w:val="777777"/>
          <w:sz w:val="25"/>
          <w:szCs w:val="25"/>
        </w:rPr>
        <w:t>who</w:t>
      </w:r>
      <w:proofErr w:type="spellEnd"/>
      <w:r>
        <w:rPr>
          <w:color w:val="777777"/>
          <w:sz w:val="25"/>
          <w:szCs w:val="25"/>
        </w:rPr>
        <w:t xml:space="preserve"> </w:t>
      </w:r>
      <w:proofErr w:type="spellStart"/>
      <w:r>
        <w:rPr>
          <w:color w:val="777777"/>
          <w:sz w:val="25"/>
          <w:szCs w:val="25"/>
        </w:rPr>
        <w:t>disclaims</w:t>
      </w:r>
      <w:proofErr w:type="spellEnd"/>
      <w:r>
        <w:rPr>
          <w:color w:val="777777"/>
          <w:sz w:val="25"/>
          <w:szCs w:val="25"/>
        </w:rPr>
        <w:t xml:space="preserve"> </w:t>
      </w:r>
      <w:proofErr w:type="spellStart"/>
      <w:r>
        <w:rPr>
          <w:color w:val="777777"/>
          <w:sz w:val="25"/>
          <w:szCs w:val="25"/>
        </w:rPr>
        <w:t>all</w:t>
      </w:r>
      <w:proofErr w:type="spellEnd"/>
      <w:r>
        <w:rPr>
          <w:color w:val="777777"/>
          <w:sz w:val="25"/>
          <w:szCs w:val="25"/>
        </w:rPr>
        <w:t xml:space="preserve"> </w:t>
      </w:r>
      <w:proofErr w:type="spellStart"/>
      <w:r>
        <w:rPr>
          <w:color w:val="777777"/>
          <w:sz w:val="25"/>
          <w:szCs w:val="25"/>
        </w:rPr>
        <w:t>responsibility</w:t>
      </w:r>
      <w:proofErr w:type="spellEnd"/>
      <w:r>
        <w:rPr>
          <w:color w:val="777777"/>
          <w:sz w:val="25"/>
          <w:szCs w:val="25"/>
        </w:rPr>
        <w:t xml:space="preserve">. </w:t>
      </w:r>
      <w:proofErr w:type="spellStart"/>
      <w:r>
        <w:rPr>
          <w:color w:val="777777"/>
          <w:sz w:val="25"/>
          <w:szCs w:val="25"/>
        </w:rPr>
        <w:t>All</w:t>
      </w:r>
      <w:proofErr w:type="spellEnd"/>
      <w:r>
        <w:rPr>
          <w:color w:val="777777"/>
          <w:sz w:val="25"/>
          <w:szCs w:val="25"/>
        </w:rPr>
        <w:t xml:space="preserve"> </w:t>
      </w:r>
      <w:proofErr w:type="spellStart"/>
      <w:r>
        <w:rPr>
          <w:color w:val="777777"/>
          <w:sz w:val="25"/>
          <w:szCs w:val="25"/>
        </w:rPr>
        <w:t>presented</w:t>
      </w:r>
      <w:proofErr w:type="spellEnd"/>
      <w:r>
        <w:rPr>
          <w:color w:val="777777"/>
          <w:sz w:val="25"/>
          <w:szCs w:val="25"/>
        </w:rPr>
        <w:t xml:space="preserve"> </w:t>
      </w:r>
      <w:proofErr w:type="spellStart"/>
      <w:r>
        <w:rPr>
          <w:color w:val="777777"/>
          <w:sz w:val="25"/>
          <w:szCs w:val="25"/>
        </w:rPr>
        <w:t>projects</w:t>
      </w:r>
      <w:proofErr w:type="spellEnd"/>
      <w:r>
        <w:rPr>
          <w:color w:val="777777"/>
          <w:sz w:val="25"/>
          <w:szCs w:val="25"/>
        </w:rPr>
        <w:t xml:space="preserve"> </w:t>
      </w:r>
      <w:proofErr w:type="spellStart"/>
      <w:r>
        <w:rPr>
          <w:color w:val="777777"/>
          <w:sz w:val="25"/>
          <w:szCs w:val="25"/>
        </w:rPr>
        <w:t>are</w:t>
      </w:r>
      <w:proofErr w:type="spellEnd"/>
      <w:r>
        <w:rPr>
          <w:color w:val="777777"/>
          <w:sz w:val="25"/>
          <w:szCs w:val="25"/>
        </w:rPr>
        <w:t xml:space="preserve"> </w:t>
      </w:r>
      <w:proofErr w:type="spellStart"/>
      <w:r>
        <w:rPr>
          <w:color w:val="777777"/>
          <w:sz w:val="25"/>
          <w:szCs w:val="25"/>
        </w:rPr>
        <w:t>realized</w:t>
      </w:r>
      <w:proofErr w:type="spellEnd"/>
      <w:r>
        <w:rPr>
          <w:color w:val="777777"/>
          <w:sz w:val="25"/>
          <w:szCs w:val="25"/>
        </w:rPr>
        <w:t xml:space="preserve"> </w:t>
      </w:r>
      <w:proofErr w:type="spellStart"/>
      <w:r>
        <w:rPr>
          <w:color w:val="777777"/>
          <w:sz w:val="25"/>
          <w:szCs w:val="25"/>
        </w:rPr>
        <w:t>and</w:t>
      </w:r>
      <w:proofErr w:type="spellEnd"/>
      <w:r>
        <w:rPr>
          <w:color w:val="777777"/>
          <w:sz w:val="25"/>
          <w:szCs w:val="25"/>
        </w:rPr>
        <w:t xml:space="preserve"> </w:t>
      </w:r>
      <w:proofErr w:type="spellStart"/>
      <w:r>
        <w:rPr>
          <w:color w:val="777777"/>
          <w:sz w:val="25"/>
          <w:szCs w:val="25"/>
        </w:rPr>
        <w:t>fully</w:t>
      </w:r>
      <w:proofErr w:type="spellEnd"/>
      <w:r>
        <w:rPr>
          <w:color w:val="777777"/>
          <w:sz w:val="25"/>
          <w:szCs w:val="25"/>
        </w:rPr>
        <w:t xml:space="preserve"> </w:t>
      </w:r>
      <w:proofErr w:type="spellStart"/>
      <w:r>
        <w:rPr>
          <w:color w:val="777777"/>
          <w:sz w:val="25"/>
          <w:szCs w:val="25"/>
        </w:rPr>
        <w:t>tested</w:t>
      </w:r>
      <w:proofErr w:type="spellEnd"/>
      <w:r>
        <w:rPr>
          <w:color w:val="777777"/>
          <w:sz w:val="25"/>
          <w:szCs w:val="25"/>
        </w:rPr>
        <w:t xml:space="preserve"> </w:t>
      </w:r>
      <w:proofErr w:type="spellStart"/>
      <w:r>
        <w:rPr>
          <w:color w:val="777777"/>
          <w:sz w:val="25"/>
          <w:szCs w:val="25"/>
        </w:rPr>
        <w:t>by</w:t>
      </w:r>
      <w:proofErr w:type="spellEnd"/>
      <w:r>
        <w:rPr>
          <w:color w:val="777777"/>
          <w:sz w:val="25"/>
          <w:szCs w:val="25"/>
        </w:rPr>
        <w:t xml:space="preserve"> </w:t>
      </w:r>
      <w:proofErr w:type="spellStart"/>
      <w:r>
        <w:rPr>
          <w:color w:val="777777"/>
          <w:sz w:val="25"/>
          <w:szCs w:val="25"/>
        </w:rPr>
        <w:t>the</w:t>
      </w:r>
      <w:proofErr w:type="spellEnd"/>
      <w:r>
        <w:rPr>
          <w:color w:val="777777"/>
          <w:sz w:val="25"/>
          <w:szCs w:val="25"/>
        </w:rPr>
        <w:t xml:space="preserve"> </w:t>
      </w:r>
      <w:proofErr w:type="spellStart"/>
      <w:r>
        <w:rPr>
          <w:color w:val="777777"/>
          <w:sz w:val="25"/>
          <w:szCs w:val="25"/>
        </w:rPr>
        <w:t>author</w:t>
      </w:r>
      <w:proofErr w:type="spellEnd"/>
      <w:r>
        <w:rPr>
          <w:color w:val="777777"/>
          <w:sz w:val="25"/>
          <w:szCs w:val="25"/>
        </w:rPr>
        <w:t xml:space="preserve"> </w:t>
      </w:r>
      <w:proofErr w:type="spellStart"/>
      <w:r>
        <w:rPr>
          <w:color w:val="777777"/>
          <w:sz w:val="25"/>
          <w:szCs w:val="25"/>
        </w:rPr>
        <w:t>who</w:t>
      </w:r>
      <w:proofErr w:type="spellEnd"/>
      <w:r>
        <w:rPr>
          <w:color w:val="777777"/>
          <w:sz w:val="25"/>
          <w:szCs w:val="25"/>
        </w:rPr>
        <w:t xml:space="preserve"> </w:t>
      </w:r>
      <w:proofErr w:type="spellStart"/>
      <w:r>
        <w:rPr>
          <w:color w:val="777777"/>
          <w:sz w:val="25"/>
          <w:szCs w:val="25"/>
        </w:rPr>
        <w:t>intends</w:t>
      </w:r>
      <w:proofErr w:type="spellEnd"/>
      <w:r>
        <w:rPr>
          <w:color w:val="777777"/>
          <w:sz w:val="25"/>
          <w:szCs w:val="25"/>
        </w:rPr>
        <w:t xml:space="preserve"> </w:t>
      </w:r>
      <w:proofErr w:type="spellStart"/>
      <w:r>
        <w:rPr>
          <w:color w:val="777777"/>
          <w:sz w:val="25"/>
          <w:szCs w:val="25"/>
        </w:rPr>
        <w:t>to</w:t>
      </w:r>
      <w:proofErr w:type="spellEnd"/>
      <w:r>
        <w:rPr>
          <w:color w:val="777777"/>
          <w:sz w:val="25"/>
          <w:szCs w:val="25"/>
        </w:rPr>
        <w:t xml:space="preserve"> </w:t>
      </w:r>
      <w:proofErr w:type="spellStart"/>
      <w:r>
        <w:rPr>
          <w:color w:val="777777"/>
          <w:sz w:val="25"/>
          <w:szCs w:val="25"/>
        </w:rPr>
        <w:t>preserve</w:t>
      </w:r>
      <w:proofErr w:type="spellEnd"/>
      <w:r>
        <w:rPr>
          <w:color w:val="777777"/>
          <w:sz w:val="25"/>
          <w:szCs w:val="25"/>
        </w:rPr>
        <w:t xml:space="preserve"> </w:t>
      </w:r>
      <w:proofErr w:type="spellStart"/>
      <w:r>
        <w:rPr>
          <w:color w:val="777777"/>
          <w:sz w:val="25"/>
          <w:szCs w:val="25"/>
        </w:rPr>
        <w:t>the</w:t>
      </w:r>
      <w:proofErr w:type="spellEnd"/>
      <w:r>
        <w:rPr>
          <w:color w:val="777777"/>
          <w:sz w:val="25"/>
          <w:szCs w:val="25"/>
        </w:rPr>
        <w:t xml:space="preserve"> </w:t>
      </w:r>
      <w:proofErr w:type="spellStart"/>
      <w:r>
        <w:rPr>
          <w:color w:val="777777"/>
          <w:sz w:val="25"/>
          <w:szCs w:val="25"/>
        </w:rPr>
        <w:t>intellectual</w:t>
      </w:r>
      <w:proofErr w:type="spellEnd"/>
      <w:r>
        <w:rPr>
          <w:color w:val="777777"/>
          <w:sz w:val="25"/>
          <w:szCs w:val="25"/>
        </w:rPr>
        <w:t xml:space="preserve"> </w:t>
      </w:r>
      <w:proofErr w:type="spellStart"/>
      <w:r>
        <w:rPr>
          <w:color w:val="777777"/>
          <w:sz w:val="25"/>
          <w:szCs w:val="25"/>
        </w:rPr>
        <w:t>property</w:t>
      </w:r>
      <w:proofErr w:type="spellEnd"/>
      <w:r>
        <w:rPr>
          <w:color w:val="777777"/>
          <w:sz w:val="25"/>
          <w:szCs w:val="25"/>
        </w:rPr>
        <w:t xml:space="preserve"> </w:t>
      </w:r>
      <w:proofErr w:type="spellStart"/>
      <w:r>
        <w:rPr>
          <w:color w:val="777777"/>
          <w:sz w:val="25"/>
          <w:szCs w:val="25"/>
        </w:rPr>
        <w:t>of</w:t>
      </w:r>
      <w:proofErr w:type="spellEnd"/>
      <w:r>
        <w:rPr>
          <w:color w:val="777777"/>
          <w:sz w:val="25"/>
          <w:szCs w:val="25"/>
        </w:rPr>
        <w:t xml:space="preserve"> </w:t>
      </w:r>
      <w:proofErr w:type="spellStart"/>
      <w:r>
        <w:rPr>
          <w:color w:val="777777"/>
          <w:sz w:val="25"/>
          <w:szCs w:val="25"/>
        </w:rPr>
        <w:t>the</w:t>
      </w:r>
      <w:proofErr w:type="spellEnd"/>
      <w:r>
        <w:rPr>
          <w:color w:val="777777"/>
          <w:sz w:val="25"/>
          <w:szCs w:val="25"/>
        </w:rPr>
        <w:t xml:space="preserve"> </w:t>
      </w:r>
      <w:proofErr w:type="spellStart"/>
      <w:r>
        <w:rPr>
          <w:color w:val="777777"/>
          <w:sz w:val="25"/>
          <w:szCs w:val="25"/>
        </w:rPr>
        <w:t>projects</w:t>
      </w:r>
      <w:proofErr w:type="spellEnd"/>
      <w:r>
        <w:rPr>
          <w:color w:val="777777"/>
          <w:sz w:val="25"/>
          <w:szCs w:val="25"/>
        </w:rPr>
        <w:t xml:space="preserve"> </w:t>
      </w:r>
      <w:proofErr w:type="spellStart"/>
      <w:r>
        <w:rPr>
          <w:color w:val="777777"/>
          <w:sz w:val="25"/>
          <w:szCs w:val="25"/>
        </w:rPr>
        <w:t>or</w:t>
      </w:r>
      <w:proofErr w:type="spellEnd"/>
      <w:r>
        <w:rPr>
          <w:color w:val="777777"/>
          <w:sz w:val="25"/>
          <w:szCs w:val="25"/>
        </w:rPr>
        <w:t xml:space="preserve"> </w:t>
      </w:r>
      <w:proofErr w:type="spellStart"/>
      <w:r>
        <w:rPr>
          <w:color w:val="777777"/>
          <w:sz w:val="25"/>
          <w:szCs w:val="25"/>
        </w:rPr>
        <w:t>information</w:t>
      </w:r>
      <w:proofErr w:type="spellEnd"/>
      <w:r>
        <w:rPr>
          <w:color w:val="777777"/>
          <w:sz w:val="25"/>
          <w:szCs w:val="25"/>
        </w:rPr>
        <w:t xml:space="preserve">, </w:t>
      </w:r>
      <w:proofErr w:type="spellStart"/>
      <w:r>
        <w:rPr>
          <w:color w:val="777777"/>
          <w:sz w:val="25"/>
          <w:szCs w:val="25"/>
        </w:rPr>
        <w:t>whose</w:t>
      </w:r>
      <w:proofErr w:type="spellEnd"/>
      <w:r>
        <w:rPr>
          <w:color w:val="777777"/>
          <w:sz w:val="25"/>
          <w:szCs w:val="25"/>
        </w:rPr>
        <w:t xml:space="preserve"> </w:t>
      </w:r>
      <w:proofErr w:type="spellStart"/>
      <w:r>
        <w:rPr>
          <w:color w:val="777777"/>
          <w:sz w:val="25"/>
          <w:szCs w:val="25"/>
        </w:rPr>
        <w:t>utilization</w:t>
      </w:r>
      <w:proofErr w:type="spellEnd"/>
      <w:r>
        <w:rPr>
          <w:color w:val="777777"/>
          <w:sz w:val="25"/>
          <w:szCs w:val="25"/>
        </w:rPr>
        <w:t xml:space="preserve"> </w:t>
      </w:r>
      <w:proofErr w:type="spellStart"/>
      <w:r>
        <w:rPr>
          <w:color w:val="777777"/>
          <w:sz w:val="25"/>
          <w:szCs w:val="25"/>
        </w:rPr>
        <w:t>is</w:t>
      </w:r>
      <w:proofErr w:type="spellEnd"/>
      <w:r>
        <w:rPr>
          <w:color w:val="777777"/>
          <w:sz w:val="25"/>
          <w:szCs w:val="25"/>
        </w:rPr>
        <w:t xml:space="preserve"> </w:t>
      </w:r>
      <w:proofErr w:type="spellStart"/>
      <w:r>
        <w:rPr>
          <w:color w:val="777777"/>
          <w:sz w:val="25"/>
          <w:szCs w:val="25"/>
        </w:rPr>
        <w:t>intended</w:t>
      </w:r>
      <w:proofErr w:type="spellEnd"/>
      <w:r>
        <w:rPr>
          <w:color w:val="777777"/>
          <w:sz w:val="25"/>
          <w:szCs w:val="25"/>
        </w:rPr>
        <w:t xml:space="preserve"> </w:t>
      </w:r>
      <w:proofErr w:type="spellStart"/>
      <w:r>
        <w:rPr>
          <w:color w:val="777777"/>
          <w:sz w:val="25"/>
          <w:szCs w:val="25"/>
        </w:rPr>
        <w:t>only</w:t>
      </w:r>
      <w:proofErr w:type="spellEnd"/>
      <w:r>
        <w:rPr>
          <w:color w:val="777777"/>
          <w:sz w:val="25"/>
          <w:szCs w:val="25"/>
        </w:rPr>
        <w:t xml:space="preserve"> </w:t>
      </w:r>
      <w:proofErr w:type="spellStart"/>
      <w:r>
        <w:rPr>
          <w:color w:val="777777"/>
          <w:sz w:val="25"/>
          <w:szCs w:val="25"/>
        </w:rPr>
        <w:t>for</w:t>
      </w:r>
      <w:proofErr w:type="spellEnd"/>
      <w:r>
        <w:rPr>
          <w:color w:val="777777"/>
          <w:sz w:val="25"/>
          <w:szCs w:val="25"/>
        </w:rPr>
        <w:t xml:space="preserve"> </w:t>
      </w:r>
      <w:proofErr w:type="spellStart"/>
      <w:r>
        <w:rPr>
          <w:color w:val="777777"/>
          <w:sz w:val="25"/>
          <w:szCs w:val="25"/>
        </w:rPr>
        <w:t>non-professional</w:t>
      </w:r>
      <w:proofErr w:type="spellEnd"/>
      <w:r>
        <w:rPr>
          <w:color w:val="777777"/>
          <w:sz w:val="25"/>
          <w:szCs w:val="25"/>
        </w:rPr>
        <w:t xml:space="preserve"> </w:t>
      </w:r>
      <w:proofErr w:type="spellStart"/>
      <w:r>
        <w:rPr>
          <w:color w:val="777777"/>
          <w:sz w:val="25"/>
          <w:szCs w:val="25"/>
        </w:rPr>
        <w:t>purposes</w:t>
      </w:r>
      <w:proofErr w:type="spellEnd"/>
      <w:r>
        <w:rPr>
          <w:color w:val="777777"/>
          <w:sz w:val="25"/>
          <w:szCs w:val="25"/>
        </w:rPr>
        <w:t>.</w:t>
      </w:r>
    </w:p>
    <w:p w14:paraId="2021B3D6" w14:textId="752223A3" w:rsidR="00B56F88" w:rsidRDefault="00B56F88" w:rsidP="00B56F88">
      <w:pPr>
        <w:rPr>
          <w:rFonts w:ascii="Arial" w:hAnsi="Arial" w:cs="Arial"/>
          <w:color w:val="666666"/>
          <w:sz w:val="17"/>
          <w:szCs w:val="17"/>
        </w:rPr>
      </w:pPr>
      <w:r>
        <w:rPr>
          <w:rFonts w:ascii="Arial" w:hAnsi="Arial" w:cs="Arial"/>
          <w:color w:val="666666"/>
          <w:sz w:val="17"/>
          <w:szCs w:val="17"/>
        </w:rPr>
        <w:object w:dxaOrig="1440" w:dyaOrig="1440" w14:anchorId="1E559B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6" type="#_x0000_t75" style="width:119pt;height:18pt" o:ole="">
            <v:imagedata r:id="rId76" o:title=""/>
          </v:shape>
          <w:control r:id="rId77" w:name="DefaultOcxName" w:shapeid="_x0000_i1166"/>
        </w:object>
      </w:r>
    </w:p>
    <w:p w14:paraId="47FCEAB7" w14:textId="69C39A2B" w:rsidR="00B56F88" w:rsidRDefault="00B56F88" w:rsidP="00B56F88">
      <w:pPr>
        <w:rPr>
          <w:rFonts w:ascii="Arial" w:hAnsi="Arial" w:cs="Arial"/>
          <w:color w:val="666666"/>
          <w:sz w:val="17"/>
          <w:szCs w:val="17"/>
        </w:rPr>
      </w:pPr>
      <w:proofErr w:type="spellStart"/>
      <w:r>
        <w:rPr>
          <w:rFonts w:ascii="Arial" w:hAnsi="Arial" w:cs="Arial"/>
          <w:color w:val="666666"/>
          <w:sz w:val="17"/>
          <w:szCs w:val="17"/>
        </w:rPr>
        <w:t>Powered</w:t>
      </w:r>
      <w:proofErr w:type="spellEnd"/>
      <w:r>
        <w:rPr>
          <w:rFonts w:ascii="Arial" w:hAnsi="Arial" w:cs="Arial"/>
          <w:color w:val="666666"/>
          <w:sz w:val="17"/>
          <w:szCs w:val="17"/>
        </w:rPr>
        <w:t xml:space="preserve"> </w:t>
      </w:r>
      <w:proofErr w:type="spellStart"/>
      <w:r>
        <w:rPr>
          <w:rFonts w:ascii="Arial" w:hAnsi="Arial" w:cs="Arial"/>
          <w:color w:val="666666"/>
          <w:sz w:val="17"/>
          <w:szCs w:val="17"/>
        </w:rPr>
        <w:t>by</w:t>
      </w:r>
      <w:proofErr w:type="spellEnd"/>
      <w:r>
        <w:rPr>
          <w:rFonts w:ascii="Arial" w:hAnsi="Arial" w:cs="Arial"/>
          <w:color w:val="666666"/>
          <w:sz w:val="17"/>
          <w:szCs w:val="17"/>
        </w:rPr>
        <w:t> </w:t>
      </w:r>
      <w:hyperlink r:id="rId78" w:tgtFrame="_blank" w:history="1">
        <w:r>
          <w:rPr>
            <w:rFonts w:ascii="Arial" w:hAnsi="Arial" w:cs="Arial"/>
            <w:b/>
            <w:bCs/>
            <w:noProof/>
            <w:color w:val="444444"/>
            <w:sz w:val="18"/>
            <w:szCs w:val="18"/>
          </w:rPr>
          <w:drawing>
            <wp:inline distT="0" distB="0" distL="0" distR="0" wp14:anchorId="55424DF5" wp14:editId="6F4CA0D9">
              <wp:extent cx="400050" cy="152400"/>
              <wp:effectExtent l="0" t="0" r="0" b="0"/>
              <wp:docPr id="48" name="Picture 48" descr="Google Translate">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Google Translate">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0050" cy="152400"/>
                      </a:xfrm>
                      <a:prstGeom prst="rect">
                        <a:avLst/>
                      </a:prstGeom>
                      <a:noFill/>
                      <a:ln>
                        <a:noFill/>
                      </a:ln>
                    </pic:spPr>
                  </pic:pic>
                </a:graphicData>
              </a:graphic>
            </wp:inline>
          </w:drawing>
        </w:r>
        <w:proofErr w:type="spellStart"/>
        <w:r>
          <w:rPr>
            <w:rStyle w:val="Hyperlink"/>
            <w:rFonts w:ascii="Arial" w:hAnsi="Arial" w:cs="Arial"/>
            <w:b/>
            <w:bCs/>
            <w:color w:val="444444"/>
            <w:sz w:val="18"/>
            <w:szCs w:val="18"/>
          </w:rPr>
          <w:t>Translate</w:t>
        </w:r>
        <w:proofErr w:type="spellEnd"/>
      </w:hyperlink>
    </w:p>
    <w:p w14:paraId="4CC53D61" w14:textId="77777777" w:rsidR="00B56F88" w:rsidRDefault="00B56F88" w:rsidP="00B56F88">
      <w:pPr>
        <w:pStyle w:val="Heading2"/>
        <w:spacing w:before="0"/>
        <w:rPr>
          <w:rFonts w:ascii="Arial" w:hAnsi="Arial" w:cs="Arial"/>
          <w:color w:val="222222"/>
          <w:sz w:val="17"/>
          <w:szCs w:val="17"/>
        </w:rPr>
      </w:pPr>
      <w:proofErr w:type="spellStart"/>
      <w:r>
        <w:rPr>
          <w:rFonts w:ascii="Arial" w:hAnsi="Arial" w:cs="Arial"/>
          <w:color w:val="222222"/>
          <w:sz w:val="17"/>
          <w:szCs w:val="17"/>
        </w:rPr>
        <w:t>Sunday</w:t>
      </w:r>
      <w:proofErr w:type="spellEnd"/>
      <w:r>
        <w:rPr>
          <w:rFonts w:ascii="Arial" w:hAnsi="Arial" w:cs="Arial"/>
          <w:color w:val="222222"/>
          <w:sz w:val="17"/>
          <w:szCs w:val="17"/>
        </w:rPr>
        <w:t xml:space="preserve">, </w:t>
      </w:r>
      <w:proofErr w:type="spellStart"/>
      <w:r>
        <w:rPr>
          <w:rFonts w:ascii="Arial" w:hAnsi="Arial" w:cs="Arial"/>
          <w:color w:val="222222"/>
          <w:sz w:val="17"/>
          <w:szCs w:val="17"/>
        </w:rPr>
        <w:t>March</w:t>
      </w:r>
      <w:proofErr w:type="spellEnd"/>
      <w:r>
        <w:rPr>
          <w:rFonts w:ascii="Arial" w:hAnsi="Arial" w:cs="Arial"/>
          <w:color w:val="222222"/>
          <w:sz w:val="17"/>
          <w:szCs w:val="17"/>
        </w:rPr>
        <w:t xml:space="preserve"> 22, 2020</w:t>
      </w:r>
    </w:p>
    <w:p w14:paraId="45D09658" w14:textId="77777777" w:rsidR="00B56F88" w:rsidRDefault="00B56F88" w:rsidP="00B56F88">
      <w:pPr>
        <w:pStyle w:val="Heading3"/>
        <w:spacing w:before="180" w:beforeAutospacing="0" w:after="0" w:afterAutospacing="0"/>
        <w:rPr>
          <w:rFonts w:ascii="Arial" w:hAnsi="Arial" w:cs="Arial"/>
          <w:color w:val="222222"/>
          <w:sz w:val="33"/>
          <w:szCs w:val="33"/>
        </w:rPr>
      </w:pPr>
      <w:bookmarkStart w:id="8" w:name="2079694423406518725"/>
      <w:bookmarkEnd w:id="8"/>
      <w:proofErr w:type="spellStart"/>
      <w:r>
        <w:rPr>
          <w:rFonts w:ascii="Arial" w:hAnsi="Arial" w:cs="Arial"/>
          <w:color w:val="222222"/>
          <w:sz w:val="33"/>
          <w:szCs w:val="33"/>
        </w:rPr>
        <w:t>The</w:t>
      </w:r>
      <w:proofErr w:type="spellEnd"/>
      <w:r>
        <w:rPr>
          <w:rFonts w:ascii="Arial" w:hAnsi="Arial" w:cs="Arial"/>
          <w:color w:val="222222"/>
          <w:sz w:val="33"/>
          <w:szCs w:val="33"/>
        </w:rPr>
        <w:t xml:space="preserve"> ArduINA226 </w:t>
      </w:r>
      <w:proofErr w:type="spellStart"/>
      <w:r>
        <w:rPr>
          <w:rFonts w:ascii="Arial" w:hAnsi="Arial" w:cs="Arial"/>
          <w:color w:val="222222"/>
          <w:sz w:val="33"/>
          <w:szCs w:val="33"/>
        </w:rPr>
        <w:t>power</w:t>
      </w:r>
      <w:proofErr w:type="spellEnd"/>
      <w:r>
        <w:rPr>
          <w:rFonts w:ascii="Arial" w:hAnsi="Arial" w:cs="Arial"/>
          <w:color w:val="222222"/>
          <w:sz w:val="33"/>
          <w:szCs w:val="33"/>
        </w:rPr>
        <w:t xml:space="preserve"> </w:t>
      </w:r>
      <w:proofErr w:type="spellStart"/>
      <w:r>
        <w:rPr>
          <w:rFonts w:ascii="Arial" w:hAnsi="Arial" w:cs="Arial"/>
          <w:color w:val="222222"/>
          <w:sz w:val="33"/>
          <w:szCs w:val="33"/>
        </w:rPr>
        <w:t>monitor</w:t>
      </w:r>
      <w:proofErr w:type="spellEnd"/>
    </w:p>
    <w:p w14:paraId="6E247B38" w14:textId="77777777" w:rsidR="00B56F88" w:rsidRDefault="00B56F88" w:rsidP="00B56F88">
      <w:pPr>
        <w:jc w:val="both"/>
        <w:rPr>
          <w:rFonts w:ascii="Arial" w:hAnsi="Arial" w:cs="Arial"/>
          <w:color w:val="222222"/>
          <w:sz w:val="20"/>
          <w:szCs w:val="20"/>
        </w:rPr>
      </w:pPr>
      <w:r>
        <w:rPr>
          <w:rFonts w:ascii="Arial" w:hAnsi="Arial" w:cs="Arial"/>
          <w:b/>
          <w:bCs/>
          <w:color w:val="0070C0"/>
          <w:sz w:val="20"/>
          <w:szCs w:val="20"/>
          <w:lang w:val="en-US"/>
        </w:rPr>
        <w:t>Introduction</w:t>
      </w:r>
    </w:p>
    <w:p w14:paraId="0897F79A" w14:textId="77777777" w:rsidR="00B56F88" w:rsidRDefault="00B56F88" w:rsidP="00B56F88">
      <w:pPr>
        <w:jc w:val="both"/>
        <w:rPr>
          <w:rFonts w:ascii="Arial" w:hAnsi="Arial" w:cs="Arial"/>
          <w:color w:val="222222"/>
          <w:sz w:val="20"/>
          <w:szCs w:val="20"/>
        </w:rPr>
      </w:pPr>
      <w:r>
        <w:rPr>
          <w:color w:val="222222"/>
          <w:sz w:val="20"/>
          <w:szCs w:val="20"/>
          <w:lang w:val="en-US"/>
        </w:rPr>
        <w:t>In the past I have developed various projects of ammeters based on Hall effect current sensors such as the ACS712, or on High-Side Current-Sense Amplifiers such as the MAX4080SASA or made with operational amplifiers. All these systems have an analog output which must then be digitized. The INA226 sensor has a digital output and incorporates a 16-bit ADC for which a high accuracy and precision is obtained.</w:t>
      </w:r>
    </w:p>
    <w:p w14:paraId="490283EB" w14:textId="77777777" w:rsidR="00B56F88" w:rsidRDefault="00B56F88" w:rsidP="00B56F88">
      <w:pPr>
        <w:jc w:val="both"/>
        <w:rPr>
          <w:rFonts w:ascii="Arial" w:hAnsi="Arial" w:cs="Arial"/>
          <w:color w:val="222222"/>
          <w:sz w:val="20"/>
          <w:szCs w:val="20"/>
        </w:rPr>
      </w:pPr>
      <w:r>
        <w:rPr>
          <w:color w:val="222222"/>
          <w:sz w:val="20"/>
          <w:szCs w:val="20"/>
          <w:lang w:val="en-US"/>
        </w:rPr>
        <w:t xml:space="preserve">It measures current and voltage and calculates power while Arduino communicates with the chip, presents the measurements on an LCD display and stores them on a </w:t>
      </w:r>
      <w:proofErr w:type="gramStart"/>
      <w:r>
        <w:rPr>
          <w:color w:val="222222"/>
          <w:sz w:val="20"/>
          <w:szCs w:val="20"/>
          <w:lang w:val="en-US"/>
        </w:rPr>
        <w:t>micro SD</w:t>
      </w:r>
      <w:proofErr w:type="gramEnd"/>
      <w:r>
        <w:rPr>
          <w:color w:val="222222"/>
          <w:sz w:val="20"/>
          <w:szCs w:val="20"/>
          <w:lang w:val="en-US"/>
        </w:rPr>
        <w:t xml:space="preserve"> card. This chip operates with a maximum voltage of 36 volts while the current is limited only by the shunt used.</w:t>
      </w:r>
    </w:p>
    <w:p w14:paraId="008BB853" w14:textId="77777777" w:rsidR="00B56F88" w:rsidRDefault="00B56F88" w:rsidP="00B56F88">
      <w:pPr>
        <w:jc w:val="both"/>
        <w:rPr>
          <w:rFonts w:ascii="Arial" w:hAnsi="Arial" w:cs="Arial"/>
          <w:color w:val="222222"/>
          <w:sz w:val="20"/>
          <w:szCs w:val="20"/>
        </w:rPr>
      </w:pPr>
      <w:r>
        <w:rPr>
          <w:color w:val="222222"/>
          <w:sz w:val="20"/>
          <w:szCs w:val="20"/>
          <w:lang w:val="en-US"/>
        </w:rPr>
        <w:t xml:space="preserve">There are some libraries for the INA226 chip, I used the </w:t>
      </w:r>
      <w:proofErr w:type="spellStart"/>
      <w:r>
        <w:rPr>
          <w:color w:val="222222"/>
          <w:sz w:val="20"/>
          <w:szCs w:val="20"/>
          <w:lang w:val="en-US"/>
        </w:rPr>
        <w:t>Korneliusz</w:t>
      </w:r>
      <w:proofErr w:type="spellEnd"/>
      <w:r>
        <w:rPr>
          <w:color w:val="222222"/>
          <w:sz w:val="20"/>
          <w:szCs w:val="20"/>
          <w:lang w:val="en-US"/>
        </w:rPr>
        <w:t xml:space="preserve"> </w:t>
      </w:r>
      <w:proofErr w:type="spellStart"/>
      <w:r>
        <w:rPr>
          <w:color w:val="222222"/>
          <w:sz w:val="20"/>
          <w:szCs w:val="20"/>
          <w:lang w:val="en-US"/>
        </w:rPr>
        <w:t>Jarzebski</w:t>
      </w:r>
      <w:proofErr w:type="spellEnd"/>
      <w:r>
        <w:rPr>
          <w:color w:val="222222"/>
          <w:sz w:val="20"/>
          <w:szCs w:val="20"/>
          <w:lang w:val="en-US"/>
        </w:rPr>
        <w:t xml:space="preserve"> library which seems to me quite complete even if I had to make some changes to two functions.</w:t>
      </w:r>
    </w:p>
    <w:p w14:paraId="0B2AF57D" w14:textId="77777777" w:rsidR="00B56F88" w:rsidRDefault="00B56F88" w:rsidP="00B56F88">
      <w:pPr>
        <w:jc w:val="both"/>
        <w:rPr>
          <w:rFonts w:ascii="Arial" w:hAnsi="Arial" w:cs="Arial"/>
          <w:color w:val="222222"/>
          <w:sz w:val="20"/>
          <w:szCs w:val="20"/>
        </w:rPr>
      </w:pPr>
      <w:r>
        <w:rPr>
          <w:color w:val="222222"/>
          <w:sz w:val="20"/>
          <w:szCs w:val="20"/>
          <w:lang w:val="en-US"/>
        </w:rPr>
        <w:t>There are numerous possible applications for this monitoring tool: battery-powered devices such as scooters or pedal-assisted bicycles, photovoltaic panels, etc.</w:t>
      </w:r>
    </w:p>
    <w:p w14:paraId="0A186BC5" w14:textId="77777777" w:rsidR="00B56F88" w:rsidRDefault="00B56F88" w:rsidP="00B56F88">
      <w:pPr>
        <w:jc w:val="both"/>
        <w:rPr>
          <w:rFonts w:ascii="Arial" w:hAnsi="Arial" w:cs="Arial"/>
          <w:color w:val="222222"/>
          <w:sz w:val="20"/>
          <w:szCs w:val="20"/>
        </w:rPr>
      </w:pPr>
    </w:p>
    <w:p w14:paraId="65EB1BC0" w14:textId="77777777" w:rsidR="00B56F88" w:rsidRDefault="00B56F88" w:rsidP="00B56F88">
      <w:pPr>
        <w:jc w:val="both"/>
        <w:rPr>
          <w:rFonts w:ascii="Arial" w:hAnsi="Arial" w:cs="Arial"/>
          <w:color w:val="222222"/>
          <w:sz w:val="20"/>
          <w:szCs w:val="20"/>
        </w:rPr>
      </w:pPr>
    </w:p>
    <w:p w14:paraId="07947945" w14:textId="77777777" w:rsidR="00B56F88" w:rsidRDefault="00B56F88" w:rsidP="00B56F88">
      <w:pPr>
        <w:jc w:val="both"/>
        <w:rPr>
          <w:rFonts w:ascii="Arial" w:hAnsi="Arial" w:cs="Arial"/>
          <w:color w:val="222222"/>
          <w:sz w:val="20"/>
          <w:szCs w:val="20"/>
        </w:rPr>
      </w:pPr>
      <w:r>
        <w:rPr>
          <w:rFonts w:ascii="Arial" w:hAnsi="Arial" w:cs="Arial"/>
          <w:b/>
          <w:bCs/>
          <w:color w:val="0070C0"/>
          <w:sz w:val="20"/>
          <w:szCs w:val="20"/>
          <w:lang w:val="en-US"/>
        </w:rPr>
        <w:t>The INA226 sensor</w:t>
      </w:r>
    </w:p>
    <w:p w14:paraId="65FD060F"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In current measurements with the shunt there are two ways to insert it:</w:t>
      </w:r>
    </w:p>
    <w:p w14:paraId="36DE5DEB" w14:textId="77777777" w:rsidR="00B56F88" w:rsidRDefault="00B56F88" w:rsidP="00B56F88">
      <w:pPr>
        <w:ind w:hanging="360"/>
        <w:jc w:val="both"/>
        <w:rPr>
          <w:rFonts w:ascii="Arial" w:hAnsi="Arial" w:cs="Arial"/>
          <w:color w:val="222222"/>
          <w:sz w:val="20"/>
          <w:szCs w:val="20"/>
        </w:rPr>
      </w:pPr>
      <w:r>
        <w:rPr>
          <w:rFonts w:ascii="Arial" w:hAnsi="Arial" w:cs="Arial"/>
          <w:color w:val="222222"/>
          <w:sz w:val="20"/>
          <w:szCs w:val="20"/>
          <w:lang w:val="en-US"/>
        </w:rPr>
        <w:t>1)</w:t>
      </w:r>
      <w:r>
        <w:rPr>
          <w:rFonts w:ascii="Arial" w:hAnsi="Arial" w:cs="Arial"/>
          <w:color w:val="222222"/>
          <w:sz w:val="14"/>
          <w:szCs w:val="14"/>
          <w:lang w:val="en-US"/>
        </w:rPr>
        <w:t>      </w:t>
      </w:r>
      <w:r>
        <w:rPr>
          <w:rFonts w:ascii="Arial" w:hAnsi="Arial" w:cs="Arial"/>
          <w:color w:val="222222"/>
          <w:sz w:val="20"/>
          <w:szCs w:val="20"/>
          <w:lang w:val="en-US"/>
        </w:rPr>
        <w:t>To ground (low-side): the shunt is connected between the load and the ground.</w:t>
      </w:r>
    </w:p>
    <w:p w14:paraId="0BC5CC80" w14:textId="77777777" w:rsidR="00B56F88" w:rsidRDefault="00B56F88" w:rsidP="00B56F88">
      <w:pPr>
        <w:ind w:hanging="360"/>
        <w:jc w:val="both"/>
        <w:rPr>
          <w:rFonts w:ascii="Arial" w:hAnsi="Arial" w:cs="Arial"/>
          <w:color w:val="222222"/>
          <w:sz w:val="20"/>
          <w:szCs w:val="20"/>
        </w:rPr>
      </w:pPr>
      <w:r>
        <w:rPr>
          <w:rFonts w:ascii="Arial" w:hAnsi="Arial" w:cs="Arial"/>
          <w:color w:val="222222"/>
          <w:sz w:val="20"/>
          <w:szCs w:val="20"/>
          <w:lang w:val="en-US"/>
        </w:rPr>
        <w:t>2)</w:t>
      </w:r>
      <w:r>
        <w:rPr>
          <w:rFonts w:ascii="Arial" w:hAnsi="Arial" w:cs="Arial"/>
          <w:color w:val="222222"/>
          <w:sz w:val="14"/>
          <w:szCs w:val="14"/>
          <w:lang w:val="en-US"/>
        </w:rPr>
        <w:t>      </w:t>
      </w:r>
      <w:r>
        <w:rPr>
          <w:rFonts w:ascii="Arial" w:hAnsi="Arial" w:cs="Arial"/>
          <w:color w:val="222222"/>
          <w:sz w:val="20"/>
          <w:szCs w:val="20"/>
          <w:lang w:val="en-US"/>
        </w:rPr>
        <w:t>Towards the power supply (high-side): the shunt is connected between the power supply and the load.</w:t>
      </w:r>
    </w:p>
    <w:p w14:paraId="3E4312F5" w14:textId="77777777" w:rsidR="00B56F88" w:rsidRDefault="00B56F88" w:rsidP="00B56F88">
      <w:pPr>
        <w:rPr>
          <w:rFonts w:ascii="Arial" w:hAnsi="Arial" w:cs="Arial"/>
          <w:color w:val="222222"/>
          <w:sz w:val="20"/>
          <w:szCs w:val="20"/>
        </w:rPr>
      </w:pPr>
      <w:r>
        <w:rPr>
          <w:color w:val="222222"/>
          <w:sz w:val="20"/>
          <w:szCs w:val="20"/>
          <w:lang w:val="en-US"/>
        </w:rPr>
        <w:t>The INA226 integrated circuit, by Texas Instruments, is a digital device that measures the current with a high-side or low-side shunt and also measures the voltage, calculates the power and provides a multifunctional alarm. The functional scheme is visible in figure 1.</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180"/>
      </w:tblGrid>
      <w:tr w:rsidR="00B56F88" w14:paraId="2A79598D" w14:textId="77777777" w:rsidTr="00B56F88">
        <w:trPr>
          <w:tblCellSpacing w:w="0" w:type="dxa"/>
          <w:jc w:val="center"/>
        </w:trPr>
        <w:tc>
          <w:tcPr>
            <w:tcW w:w="0" w:type="auto"/>
            <w:shd w:val="clear" w:color="auto" w:fill="FFFFFF"/>
            <w:vAlign w:val="center"/>
            <w:hideMark/>
          </w:tcPr>
          <w:p w14:paraId="2E3B0D48" w14:textId="01ACAE05" w:rsidR="00B56F88" w:rsidRDefault="00B56F88">
            <w:pPr>
              <w:jc w:val="center"/>
              <w:rPr>
                <w:rFonts w:ascii="Times New Roman" w:hAnsi="Times New Roman" w:cs="Times New Roman"/>
                <w:color w:val="222222"/>
                <w:sz w:val="24"/>
                <w:szCs w:val="24"/>
              </w:rPr>
            </w:pPr>
            <w:r>
              <w:rPr>
                <w:noProof/>
                <w:color w:val="2288BB"/>
              </w:rPr>
              <w:drawing>
                <wp:inline distT="0" distB="0" distL="0" distR="0" wp14:anchorId="6BB5917C" wp14:editId="7E9DAAC1">
                  <wp:extent cx="3810000" cy="1733550"/>
                  <wp:effectExtent l="0" t="0" r="0" b="0"/>
                  <wp:docPr id="47" name="Picture 47">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0000" cy="1733550"/>
                          </a:xfrm>
                          <a:prstGeom prst="rect">
                            <a:avLst/>
                          </a:prstGeom>
                          <a:noFill/>
                          <a:ln>
                            <a:noFill/>
                          </a:ln>
                        </pic:spPr>
                      </pic:pic>
                    </a:graphicData>
                  </a:graphic>
                </wp:inline>
              </w:drawing>
            </w:r>
          </w:p>
        </w:tc>
      </w:tr>
      <w:tr w:rsidR="00B56F88" w14:paraId="7DA9DB40" w14:textId="77777777" w:rsidTr="00B56F88">
        <w:trPr>
          <w:tblCellSpacing w:w="0" w:type="dxa"/>
          <w:jc w:val="center"/>
        </w:trPr>
        <w:tc>
          <w:tcPr>
            <w:tcW w:w="0" w:type="auto"/>
            <w:shd w:val="clear" w:color="auto" w:fill="FFFFFF"/>
            <w:vAlign w:val="center"/>
            <w:hideMark/>
          </w:tcPr>
          <w:p w14:paraId="0C6D3A43" w14:textId="77777777" w:rsidR="00B56F88" w:rsidRDefault="00B56F88">
            <w:pPr>
              <w:jc w:val="center"/>
              <w:rPr>
                <w:color w:val="222222"/>
                <w:sz w:val="16"/>
                <w:szCs w:val="16"/>
              </w:rPr>
            </w:pPr>
            <w:proofErr w:type="spellStart"/>
            <w:r>
              <w:rPr>
                <w:color w:val="222222"/>
                <w:sz w:val="16"/>
                <w:szCs w:val="16"/>
              </w:rPr>
              <w:t>Figure</w:t>
            </w:r>
            <w:proofErr w:type="spellEnd"/>
            <w:r>
              <w:rPr>
                <w:color w:val="222222"/>
                <w:sz w:val="16"/>
                <w:szCs w:val="16"/>
              </w:rPr>
              <w:t xml:space="preserve"> 1</w:t>
            </w:r>
          </w:p>
          <w:p w14:paraId="5560CD1E" w14:textId="77777777" w:rsidR="00B56F88" w:rsidRDefault="00B56F88">
            <w:pPr>
              <w:jc w:val="both"/>
              <w:rPr>
                <w:color w:val="222222"/>
                <w:sz w:val="16"/>
                <w:szCs w:val="16"/>
              </w:rPr>
            </w:pPr>
          </w:p>
        </w:tc>
      </w:tr>
    </w:tbl>
    <w:p w14:paraId="784D20E8" w14:textId="77777777" w:rsidR="00B56F88" w:rsidRDefault="00B56F88" w:rsidP="00B56F88">
      <w:pPr>
        <w:rPr>
          <w:rFonts w:ascii="Arial" w:hAnsi="Arial" w:cs="Arial"/>
          <w:color w:val="222222"/>
          <w:sz w:val="20"/>
          <w:szCs w:val="20"/>
        </w:rPr>
      </w:pPr>
    </w:p>
    <w:p w14:paraId="41F44B75"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lastRenderedPageBreak/>
        <w:t>The resolution of the shunt voltage is 2.5 </w:t>
      </w:r>
      <w:r>
        <w:rPr>
          <w:rFonts w:ascii="Symbol" w:hAnsi="Symbol" w:cs="Arial"/>
          <w:color w:val="222222"/>
          <w:sz w:val="20"/>
          <w:szCs w:val="20"/>
          <w:lang w:val="en-US"/>
        </w:rPr>
        <w:t>m</w:t>
      </w:r>
      <w:r>
        <w:rPr>
          <w:rFonts w:ascii="Arial" w:hAnsi="Arial" w:cs="Arial"/>
          <w:color w:val="222222"/>
          <w:sz w:val="20"/>
          <w:szCs w:val="20"/>
          <w:lang w:val="en-US"/>
        </w:rPr>
        <w:t xml:space="preserve">V with a full scale of 32768x2.5 = 81.92mV. For the VBUS voltage the resolution is 1.25 mV with a theoretical full-scale of 40.96 V even if the 36 V must not be exceeded. The resolution of the power is 25 times that of the current, with a full-scale that depends on the shunt used. </w:t>
      </w:r>
      <w:proofErr w:type="gramStart"/>
      <w:r>
        <w:rPr>
          <w:rFonts w:ascii="Arial" w:hAnsi="Arial" w:cs="Arial"/>
          <w:color w:val="222222"/>
          <w:sz w:val="20"/>
          <w:szCs w:val="20"/>
          <w:lang w:val="en-US"/>
        </w:rPr>
        <w:t>So</w:t>
      </w:r>
      <w:proofErr w:type="gramEnd"/>
      <w:r>
        <w:rPr>
          <w:rFonts w:ascii="Arial" w:hAnsi="Arial" w:cs="Arial"/>
          <w:color w:val="222222"/>
          <w:sz w:val="20"/>
          <w:szCs w:val="20"/>
          <w:lang w:val="en-US"/>
        </w:rPr>
        <w:t xml:space="preserve"> the system has a remarkable measurement accuracy.</w:t>
      </w:r>
    </w:p>
    <w:p w14:paraId="53FFA5FD"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The internal ADC is based on a 16-bit delta-sigma converter (ΔΣ) with a typical sampling frequency of 500 kHz (± 30%), so it is also suitable for currents that change rapidly over time.</w:t>
      </w:r>
    </w:p>
    <w:p w14:paraId="118FB6A0"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The chip has 10 pins and very small dimensions, with a DGS case (VSSOP).</w:t>
      </w:r>
    </w:p>
    <w:p w14:paraId="515DD830"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The INA226 is able to provide a hardware or software alert if a variable, selected by the user, has exceeded a limit. The user can select one of the five functions available to monitor and/or set the Conversion Ready bit. The five alert functions that can be monitored are:</w:t>
      </w:r>
    </w:p>
    <w:p w14:paraId="183B8EE5" w14:textId="77777777" w:rsidR="00B56F88" w:rsidRDefault="00B56F88" w:rsidP="00B56F88">
      <w:pPr>
        <w:ind w:hanging="360"/>
        <w:jc w:val="both"/>
        <w:rPr>
          <w:rFonts w:ascii="Arial" w:hAnsi="Arial" w:cs="Arial"/>
          <w:color w:val="222222"/>
          <w:sz w:val="20"/>
          <w:szCs w:val="20"/>
        </w:rPr>
      </w:pPr>
      <w:r>
        <w:rPr>
          <w:rFonts w:ascii="Arial" w:hAnsi="Arial" w:cs="Arial"/>
          <w:color w:val="222222"/>
          <w:sz w:val="20"/>
          <w:szCs w:val="20"/>
          <w:lang w:val="en-US"/>
        </w:rPr>
        <w:t>•</w:t>
      </w:r>
      <w:r>
        <w:rPr>
          <w:color w:val="222222"/>
          <w:sz w:val="14"/>
          <w:szCs w:val="14"/>
          <w:lang w:val="en-US"/>
        </w:rPr>
        <w:t>       </w:t>
      </w:r>
      <w:r>
        <w:rPr>
          <w:rFonts w:ascii="Arial" w:hAnsi="Arial" w:cs="Arial"/>
          <w:color w:val="222222"/>
          <w:sz w:val="20"/>
          <w:szCs w:val="20"/>
          <w:lang w:val="en-US"/>
        </w:rPr>
        <w:t>Shunt Voltage Over-Limit (SOL): exceeding the maximum current threshold;</w:t>
      </w:r>
    </w:p>
    <w:p w14:paraId="3FE5986B" w14:textId="77777777" w:rsidR="00B56F88" w:rsidRDefault="00B56F88" w:rsidP="00B56F88">
      <w:pPr>
        <w:ind w:hanging="360"/>
        <w:jc w:val="both"/>
        <w:rPr>
          <w:rFonts w:ascii="Arial" w:hAnsi="Arial" w:cs="Arial"/>
          <w:color w:val="222222"/>
          <w:sz w:val="20"/>
          <w:szCs w:val="20"/>
        </w:rPr>
      </w:pPr>
      <w:r>
        <w:rPr>
          <w:rFonts w:ascii="Arial" w:hAnsi="Arial" w:cs="Arial"/>
          <w:color w:val="222222"/>
          <w:sz w:val="20"/>
          <w:szCs w:val="20"/>
          <w:lang w:val="en-US"/>
        </w:rPr>
        <w:t>•</w:t>
      </w:r>
      <w:r>
        <w:rPr>
          <w:color w:val="222222"/>
          <w:sz w:val="14"/>
          <w:szCs w:val="14"/>
          <w:lang w:val="en-US"/>
        </w:rPr>
        <w:t>       </w:t>
      </w:r>
      <w:r>
        <w:rPr>
          <w:rFonts w:ascii="Arial" w:hAnsi="Arial" w:cs="Arial"/>
          <w:color w:val="222222"/>
          <w:sz w:val="20"/>
          <w:szCs w:val="20"/>
          <w:lang w:val="en-US"/>
        </w:rPr>
        <w:t>Shunt Voltage Under-Limit (SUL): exceeding the minimum current threshold;</w:t>
      </w:r>
    </w:p>
    <w:p w14:paraId="661527AC" w14:textId="77777777" w:rsidR="00B56F88" w:rsidRDefault="00B56F88" w:rsidP="00B56F88">
      <w:pPr>
        <w:ind w:hanging="360"/>
        <w:jc w:val="both"/>
        <w:rPr>
          <w:rFonts w:ascii="Arial" w:hAnsi="Arial" w:cs="Arial"/>
          <w:color w:val="222222"/>
          <w:sz w:val="20"/>
          <w:szCs w:val="20"/>
        </w:rPr>
      </w:pPr>
      <w:r>
        <w:rPr>
          <w:rFonts w:ascii="Arial" w:hAnsi="Arial" w:cs="Arial"/>
          <w:color w:val="222222"/>
          <w:sz w:val="20"/>
          <w:szCs w:val="20"/>
          <w:lang w:val="en-US"/>
        </w:rPr>
        <w:t>•</w:t>
      </w:r>
      <w:r>
        <w:rPr>
          <w:color w:val="222222"/>
          <w:sz w:val="14"/>
          <w:szCs w:val="14"/>
          <w:lang w:val="en-US"/>
        </w:rPr>
        <w:t>       </w:t>
      </w:r>
      <w:r>
        <w:rPr>
          <w:rFonts w:ascii="Arial" w:hAnsi="Arial" w:cs="Arial"/>
          <w:color w:val="222222"/>
          <w:sz w:val="20"/>
          <w:szCs w:val="20"/>
          <w:lang w:val="en-US"/>
        </w:rPr>
        <w:t>Bus Voltage Over-Limit (BOL): exceeding the maximum voltage threshold;</w:t>
      </w:r>
    </w:p>
    <w:p w14:paraId="549FD36A" w14:textId="77777777" w:rsidR="00B56F88" w:rsidRDefault="00B56F88" w:rsidP="00B56F88">
      <w:pPr>
        <w:ind w:hanging="360"/>
        <w:jc w:val="both"/>
        <w:rPr>
          <w:rFonts w:ascii="Arial" w:hAnsi="Arial" w:cs="Arial"/>
          <w:color w:val="222222"/>
          <w:sz w:val="20"/>
          <w:szCs w:val="20"/>
        </w:rPr>
      </w:pPr>
      <w:r>
        <w:rPr>
          <w:rFonts w:ascii="Arial" w:hAnsi="Arial" w:cs="Arial"/>
          <w:color w:val="222222"/>
          <w:sz w:val="20"/>
          <w:szCs w:val="20"/>
          <w:lang w:val="en-US"/>
        </w:rPr>
        <w:t>•</w:t>
      </w:r>
      <w:r>
        <w:rPr>
          <w:color w:val="222222"/>
          <w:sz w:val="14"/>
          <w:szCs w:val="14"/>
          <w:lang w:val="en-US"/>
        </w:rPr>
        <w:t>       </w:t>
      </w:r>
      <w:r>
        <w:rPr>
          <w:rFonts w:ascii="Arial" w:hAnsi="Arial" w:cs="Arial"/>
          <w:color w:val="222222"/>
          <w:sz w:val="20"/>
          <w:szCs w:val="20"/>
          <w:lang w:val="en-US"/>
        </w:rPr>
        <w:t>Bus Voltage Under-Limit (BUL): exceeding the minimum voltage threshold;</w:t>
      </w:r>
    </w:p>
    <w:p w14:paraId="127E72DC" w14:textId="77777777" w:rsidR="00B56F88" w:rsidRDefault="00B56F88" w:rsidP="00B56F88">
      <w:pPr>
        <w:ind w:hanging="360"/>
        <w:jc w:val="both"/>
        <w:rPr>
          <w:rFonts w:ascii="Arial" w:hAnsi="Arial" w:cs="Arial"/>
          <w:color w:val="222222"/>
          <w:sz w:val="20"/>
          <w:szCs w:val="20"/>
        </w:rPr>
      </w:pPr>
      <w:r>
        <w:rPr>
          <w:rFonts w:ascii="Arial" w:hAnsi="Arial" w:cs="Arial"/>
          <w:color w:val="222222"/>
          <w:sz w:val="20"/>
          <w:szCs w:val="20"/>
          <w:lang w:val="en-US"/>
        </w:rPr>
        <w:t>•</w:t>
      </w:r>
      <w:r>
        <w:rPr>
          <w:color w:val="222222"/>
          <w:sz w:val="14"/>
          <w:szCs w:val="14"/>
          <w:lang w:val="en-US"/>
        </w:rPr>
        <w:t>       </w:t>
      </w:r>
      <w:r>
        <w:rPr>
          <w:rFonts w:ascii="Arial" w:hAnsi="Arial" w:cs="Arial"/>
          <w:color w:val="222222"/>
          <w:sz w:val="20"/>
          <w:szCs w:val="20"/>
          <w:lang w:val="en-US"/>
        </w:rPr>
        <w:t>Power Over-Limit (POL): exceeding the maximum power threshold;</w:t>
      </w:r>
    </w:p>
    <w:p w14:paraId="1809243C"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The Alert output is open-drain and can be easily connected to a blocking device. The Alert output is open-drain and can be easily connected to a blocking circuit. For simplicity, I preferred to read the Shunt Voltage Over-Limit (SOL) type alert via software and present it on the display.</w:t>
      </w:r>
    </w:p>
    <w:p w14:paraId="31BFE21F" w14:textId="77777777" w:rsidR="00B56F88" w:rsidRDefault="00B56F88" w:rsidP="00B56F88">
      <w:pPr>
        <w:jc w:val="both"/>
        <w:rPr>
          <w:rFonts w:ascii="Arial" w:hAnsi="Arial" w:cs="Arial"/>
          <w:color w:val="222222"/>
          <w:sz w:val="20"/>
          <w:szCs w:val="20"/>
        </w:rPr>
      </w:pPr>
    </w:p>
    <w:p w14:paraId="29528E50" w14:textId="77777777" w:rsidR="00B56F88" w:rsidRDefault="00B56F88" w:rsidP="00B56F88">
      <w:pPr>
        <w:jc w:val="both"/>
        <w:rPr>
          <w:rFonts w:ascii="Arial" w:hAnsi="Arial" w:cs="Arial"/>
          <w:color w:val="222222"/>
          <w:sz w:val="20"/>
          <w:szCs w:val="20"/>
        </w:rPr>
      </w:pPr>
      <w:r>
        <w:rPr>
          <w:rFonts w:ascii="Arial" w:hAnsi="Arial" w:cs="Arial"/>
          <w:b/>
          <w:bCs/>
          <w:color w:val="0070C0"/>
          <w:sz w:val="20"/>
          <w:szCs w:val="20"/>
          <w:lang w:val="en-US"/>
        </w:rPr>
        <w:t>The INA226 module</w:t>
      </w:r>
    </w:p>
    <w:p w14:paraId="5F2A5EBD"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On the market there are small breakout boards such as the one I used, visible in figure 2, of which I obtained the diagram in figure 3.</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4980"/>
      </w:tblGrid>
      <w:tr w:rsidR="00B56F88" w14:paraId="39E76BE9" w14:textId="77777777" w:rsidTr="00B56F88">
        <w:trPr>
          <w:tblCellSpacing w:w="0" w:type="dxa"/>
          <w:jc w:val="center"/>
        </w:trPr>
        <w:tc>
          <w:tcPr>
            <w:tcW w:w="0" w:type="auto"/>
            <w:shd w:val="clear" w:color="auto" w:fill="FFFFFF"/>
            <w:vAlign w:val="center"/>
            <w:hideMark/>
          </w:tcPr>
          <w:p w14:paraId="77816408" w14:textId="03D07C9D" w:rsidR="00B56F88" w:rsidRDefault="00B56F88">
            <w:pPr>
              <w:jc w:val="center"/>
              <w:rPr>
                <w:rFonts w:ascii="Times New Roman" w:hAnsi="Times New Roman" w:cs="Times New Roman"/>
                <w:color w:val="222222"/>
                <w:sz w:val="24"/>
                <w:szCs w:val="24"/>
              </w:rPr>
            </w:pPr>
            <w:r>
              <w:rPr>
                <w:noProof/>
                <w:color w:val="2288BB"/>
              </w:rPr>
              <w:drawing>
                <wp:inline distT="0" distB="0" distL="0" distR="0" wp14:anchorId="2F9B27F3" wp14:editId="4A0A2F96">
                  <wp:extent cx="3048000" cy="1504950"/>
                  <wp:effectExtent l="0" t="0" r="0" b="0"/>
                  <wp:docPr id="46" name="Picture 46">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48000" cy="1504950"/>
                          </a:xfrm>
                          <a:prstGeom prst="rect">
                            <a:avLst/>
                          </a:prstGeom>
                          <a:noFill/>
                          <a:ln>
                            <a:noFill/>
                          </a:ln>
                        </pic:spPr>
                      </pic:pic>
                    </a:graphicData>
                  </a:graphic>
                </wp:inline>
              </w:drawing>
            </w:r>
          </w:p>
        </w:tc>
      </w:tr>
      <w:tr w:rsidR="00B56F88" w14:paraId="581F05B1" w14:textId="77777777" w:rsidTr="00B56F88">
        <w:trPr>
          <w:tblCellSpacing w:w="0" w:type="dxa"/>
          <w:jc w:val="center"/>
        </w:trPr>
        <w:tc>
          <w:tcPr>
            <w:tcW w:w="0" w:type="auto"/>
            <w:shd w:val="clear" w:color="auto" w:fill="FFFFFF"/>
            <w:vAlign w:val="center"/>
            <w:hideMark/>
          </w:tcPr>
          <w:p w14:paraId="7E239DC9" w14:textId="77777777" w:rsidR="00B56F88" w:rsidRDefault="00B56F88">
            <w:pPr>
              <w:jc w:val="center"/>
              <w:rPr>
                <w:color w:val="222222"/>
                <w:sz w:val="16"/>
                <w:szCs w:val="16"/>
              </w:rPr>
            </w:pPr>
            <w:proofErr w:type="spellStart"/>
            <w:r>
              <w:rPr>
                <w:color w:val="222222"/>
                <w:sz w:val="16"/>
                <w:szCs w:val="16"/>
              </w:rPr>
              <w:t>Figure</w:t>
            </w:r>
            <w:proofErr w:type="spellEnd"/>
            <w:r>
              <w:rPr>
                <w:color w:val="222222"/>
                <w:sz w:val="16"/>
                <w:szCs w:val="16"/>
              </w:rPr>
              <w:t xml:space="preserve"> 2</w:t>
            </w:r>
          </w:p>
          <w:p w14:paraId="3769278C" w14:textId="77777777" w:rsidR="00B56F88" w:rsidRDefault="00B56F88">
            <w:pPr>
              <w:rPr>
                <w:color w:val="222222"/>
                <w:sz w:val="16"/>
                <w:szCs w:val="16"/>
              </w:rPr>
            </w:pPr>
          </w:p>
        </w:tc>
      </w:tr>
    </w:tbl>
    <w:p w14:paraId="392A3D5B" w14:textId="77777777" w:rsidR="00B56F88" w:rsidRDefault="00B56F88" w:rsidP="00B56F88">
      <w:pPr>
        <w:rPr>
          <w:rFonts w:ascii="Arial" w:hAnsi="Arial" w:cs="Arial"/>
          <w:vanish/>
          <w:color w:val="222222"/>
          <w:sz w:val="20"/>
          <w:szCs w:val="20"/>
        </w:rPr>
      </w:pP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180"/>
      </w:tblGrid>
      <w:tr w:rsidR="00B56F88" w14:paraId="72EE2251" w14:textId="77777777" w:rsidTr="00B56F88">
        <w:trPr>
          <w:tblCellSpacing w:w="0" w:type="dxa"/>
          <w:jc w:val="center"/>
        </w:trPr>
        <w:tc>
          <w:tcPr>
            <w:tcW w:w="0" w:type="auto"/>
            <w:shd w:val="clear" w:color="auto" w:fill="FFFFFF"/>
            <w:vAlign w:val="center"/>
            <w:hideMark/>
          </w:tcPr>
          <w:p w14:paraId="24808EAC" w14:textId="550E6852" w:rsidR="00B56F88" w:rsidRDefault="00B56F88">
            <w:pPr>
              <w:jc w:val="center"/>
              <w:rPr>
                <w:rFonts w:ascii="Times New Roman" w:hAnsi="Times New Roman" w:cs="Times New Roman"/>
                <w:color w:val="222222"/>
                <w:sz w:val="24"/>
                <w:szCs w:val="24"/>
              </w:rPr>
            </w:pPr>
            <w:r>
              <w:rPr>
                <w:noProof/>
                <w:color w:val="2288BB"/>
              </w:rPr>
              <w:lastRenderedPageBreak/>
              <w:drawing>
                <wp:inline distT="0" distB="0" distL="0" distR="0" wp14:anchorId="6E587050" wp14:editId="05DEF29F">
                  <wp:extent cx="3810000" cy="2495550"/>
                  <wp:effectExtent l="0" t="0" r="0" b="0"/>
                  <wp:docPr id="45" name="Picture 45">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0000" cy="2495550"/>
                          </a:xfrm>
                          <a:prstGeom prst="rect">
                            <a:avLst/>
                          </a:prstGeom>
                          <a:noFill/>
                          <a:ln>
                            <a:noFill/>
                          </a:ln>
                        </pic:spPr>
                      </pic:pic>
                    </a:graphicData>
                  </a:graphic>
                </wp:inline>
              </w:drawing>
            </w:r>
          </w:p>
        </w:tc>
      </w:tr>
      <w:tr w:rsidR="00B56F88" w14:paraId="14750A50" w14:textId="77777777" w:rsidTr="00B56F88">
        <w:trPr>
          <w:tblCellSpacing w:w="0" w:type="dxa"/>
          <w:jc w:val="center"/>
        </w:trPr>
        <w:tc>
          <w:tcPr>
            <w:tcW w:w="0" w:type="auto"/>
            <w:shd w:val="clear" w:color="auto" w:fill="FFFFFF"/>
            <w:vAlign w:val="center"/>
            <w:hideMark/>
          </w:tcPr>
          <w:p w14:paraId="34A7625B" w14:textId="77777777" w:rsidR="00B56F88" w:rsidRDefault="00B56F88">
            <w:pPr>
              <w:jc w:val="center"/>
              <w:rPr>
                <w:color w:val="222222"/>
                <w:sz w:val="16"/>
                <w:szCs w:val="16"/>
              </w:rPr>
            </w:pPr>
            <w:proofErr w:type="spellStart"/>
            <w:r>
              <w:rPr>
                <w:color w:val="222222"/>
                <w:sz w:val="16"/>
                <w:szCs w:val="16"/>
              </w:rPr>
              <w:t>Figure</w:t>
            </w:r>
            <w:proofErr w:type="spellEnd"/>
            <w:r>
              <w:rPr>
                <w:color w:val="222222"/>
                <w:sz w:val="16"/>
                <w:szCs w:val="16"/>
              </w:rPr>
              <w:t xml:space="preserve"> 3</w:t>
            </w:r>
          </w:p>
        </w:tc>
      </w:tr>
    </w:tbl>
    <w:p w14:paraId="69195CF3"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The device has two address pins, A0 and A1. The following table lists the pin connections for each of the 16 possible addresses.</w:t>
      </w:r>
    </w:p>
    <w:p w14:paraId="0D0FD7D5" w14:textId="77777777" w:rsidR="00B56F88" w:rsidRDefault="00B56F88" w:rsidP="00B56F88">
      <w:pPr>
        <w:rPr>
          <w:rFonts w:ascii="Arial" w:hAnsi="Arial" w:cs="Arial"/>
          <w:color w:val="222222"/>
          <w:sz w:val="20"/>
          <w:szCs w:val="20"/>
        </w:rPr>
      </w:pPr>
    </w:p>
    <w:tbl>
      <w:tblPr>
        <w:tblW w:w="0" w:type="auto"/>
        <w:jc w:val="center"/>
        <w:tblCellMar>
          <w:left w:w="0" w:type="dxa"/>
          <w:right w:w="0" w:type="dxa"/>
        </w:tblCellMar>
        <w:tblLook w:val="04A0" w:firstRow="1" w:lastRow="0" w:firstColumn="1" w:lastColumn="0" w:noHBand="0" w:noVBand="1"/>
      </w:tblPr>
      <w:tblGrid>
        <w:gridCol w:w="557"/>
        <w:gridCol w:w="557"/>
        <w:gridCol w:w="1252"/>
        <w:gridCol w:w="514"/>
        <w:gridCol w:w="670"/>
        <w:gridCol w:w="1341"/>
      </w:tblGrid>
      <w:tr w:rsidR="00B56F88" w14:paraId="0D9F8385" w14:textId="77777777" w:rsidTr="00B56F88">
        <w:trPr>
          <w:jc w:val="center"/>
        </w:trPr>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3D7BC07" w14:textId="77777777" w:rsidR="00B56F88" w:rsidRDefault="00B56F88">
            <w:pPr>
              <w:jc w:val="both"/>
              <w:rPr>
                <w:rFonts w:ascii="Times New Roman" w:hAnsi="Times New Roman" w:cs="Times New Roman"/>
                <w:sz w:val="24"/>
                <w:szCs w:val="24"/>
              </w:rPr>
            </w:pPr>
            <w:r>
              <w:rPr>
                <w:b/>
                <w:bCs/>
                <w:sz w:val="18"/>
                <w:szCs w:val="18"/>
                <w:lang w:val="en-US"/>
              </w:rPr>
              <w:t>A1</w:t>
            </w:r>
          </w:p>
        </w:tc>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655347A" w14:textId="77777777" w:rsidR="00B56F88" w:rsidRDefault="00B56F88">
            <w:pPr>
              <w:jc w:val="both"/>
            </w:pPr>
            <w:r>
              <w:rPr>
                <w:b/>
                <w:bCs/>
                <w:sz w:val="18"/>
                <w:szCs w:val="18"/>
                <w:lang w:val="en-US"/>
              </w:rPr>
              <w:t>A0</w:t>
            </w:r>
          </w:p>
        </w:tc>
        <w:tc>
          <w:tcPr>
            <w:tcW w:w="0" w:type="auto"/>
            <w:tcBorders>
              <w:top w:val="single" w:sz="8" w:space="0" w:color="auto"/>
              <w:left w:val="nil"/>
              <w:bottom w:val="single" w:sz="8" w:space="0" w:color="auto"/>
              <w:right w:val="double" w:sz="6" w:space="0" w:color="auto"/>
            </w:tcBorders>
            <w:tcMar>
              <w:top w:w="0" w:type="dxa"/>
              <w:left w:w="108" w:type="dxa"/>
              <w:bottom w:w="0" w:type="dxa"/>
              <w:right w:w="108" w:type="dxa"/>
            </w:tcMar>
            <w:hideMark/>
          </w:tcPr>
          <w:p w14:paraId="3DCB27A7" w14:textId="77777777" w:rsidR="00B56F88" w:rsidRDefault="00B56F88">
            <w:pPr>
              <w:jc w:val="both"/>
            </w:pPr>
            <w:r>
              <w:rPr>
                <w:b/>
                <w:bCs/>
                <w:sz w:val="18"/>
                <w:szCs w:val="18"/>
                <w:lang w:val="en-US"/>
              </w:rPr>
              <w:t>Slave Address</w:t>
            </w:r>
          </w:p>
        </w:tc>
        <w:tc>
          <w:tcPr>
            <w:tcW w:w="51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5BD0AE9" w14:textId="77777777" w:rsidR="00B56F88" w:rsidRDefault="00B56F88">
            <w:pPr>
              <w:jc w:val="both"/>
            </w:pPr>
            <w:r>
              <w:rPr>
                <w:b/>
                <w:bCs/>
                <w:sz w:val="18"/>
                <w:szCs w:val="18"/>
                <w:lang w:val="en-US"/>
              </w:rPr>
              <w:t>A1</w:t>
            </w:r>
          </w:p>
        </w:tc>
        <w:tc>
          <w:tcPr>
            <w:tcW w:w="67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0584CEF" w14:textId="77777777" w:rsidR="00B56F88" w:rsidRDefault="00B56F88">
            <w:pPr>
              <w:jc w:val="both"/>
            </w:pPr>
            <w:r>
              <w:rPr>
                <w:b/>
                <w:bCs/>
                <w:sz w:val="18"/>
                <w:szCs w:val="18"/>
                <w:lang w:val="en-US"/>
              </w:rPr>
              <w:t>A0</w:t>
            </w:r>
          </w:p>
        </w:tc>
        <w:tc>
          <w:tcPr>
            <w:tcW w:w="1341"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68C40D2" w14:textId="77777777" w:rsidR="00B56F88" w:rsidRDefault="00B56F88">
            <w:pPr>
              <w:jc w:val="both"/>
            </w:pPr>
            <w:r>
              <w:rPr>
                <w:b/>
                <w:bCs/>
                <w:sz w:val="18"/>
                <w:szCs w:val="18"/>
                <w:lang w:val="en-US"/>
              </w:rPr>
              <w:t>Slave Address</w:t>
            </w:r>
          </w:p>
        </w:tc>
      </w:tr>
      <w:tr w:rsidR="00B56F88" w14:paraId="211F9D8B" w14:textId="77777777" w:rsidTr="00B56F88">
        <w:trPr>
          <w:jc w:val="center"/>
        </w:trPr>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B8546E1" w14:textId="77777777" w:rsidR="00B56F88" w:rsidRDefault="00B56F88">
            <w:pPr>
              <w:jc w:val="both"/>
            </w:pPr>
            <w:r>
              <w:rPr>
                <w:sz w:val="18"/>
                <w:szCs w:val="18"/>
                <w:lang w:val="en-US"/>
              </w:rPr>
              <w:t>GND</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02FCFD1C" w14:textId="77777777" w:rsidR="00B56F88" w:rsidRDefault="00B56F88">
            <w:pPr>
              <w:jc w:val="both"/>
            </w:pPr>
            <w:r>
              <w:rPr>
                <w:sz w:val="18"/>
                <w:szCs w:val="18"/>
                <w:lang w:val="en-US"/>
              </w:rPr>
              <w:t>GND</w:t>
            </w:r>
          </w:p>
        </w:tc>
        <w:tc>
          <w:tcPr>
            <w:tcW w:w="0" w:type="auto"/>
            <w:tcBorders>
              <w:top w:val="nil"/>
              <w:left w:val="nil"/>
              <w:bottom w:val="single" w:sz="8" w:space="0" w:color="auto"/>
              <w:right w:val="double" w:sz="6" w:space="0" w:color="auto"/>
            </w:tcBorders>
            <w:tcMar>
              <w:top w:w="0" w:type="dxa"/>
              <w:left w:w="108" w:type="dxa"/>
              <w:bottom w:w="0" w:type="dxa"/>
              <w:right w:w="108" w:type="dxa"/>
            </w:tcMar>
            <w:hideMark/>
          </w:tcPr>
          <w:p w14:paraId="3E86C6B5" w14:textId="77777777" w:rsidR="00B56F88" w:rsidRDefault="00B56F88">
            <w:pPr>
              <w:jc w:val="both"/>
            </w:pPr>
            <w:r>
              <w:rPr>
                <w:sz w:val="18"/>
                <w:szCs w:val="18"/>
                <w:lang w:val="en-US"/>
              </w:rPr>
              <w:t>1000000</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5381D5B0" w14:textId="77777777" w:rsidR="00B56F88" w:rsidRDefault="00B56F88">
            <w:pPr>
              <w:jc w:val="both"/>
            </w:pPr>
            <w:r>
              <w:rPr>
                <w:sz w:val="18"/>
                <w:szCs w:val="18"/>
                <w:lang w:val="en-US"/>
              </w:rPr>
              <w:t>SDA</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36EF99CE" w14:textId="77777777" w:rsidR="00B56F88" w:rsidRDefault="00B56F88">
            <w:pPr>
              <w:jc w:val="both"/>
            </w:pPr>
            <w:r>
              <w:rPr>
                <w:sz w:val="18"/>
                <w:szCs w:val="18"/>
                <w:lang w:val="en-US"/>
              </w:rPr>
              <w:t>GND</w:t>
            </w:r>
          </w:p>
        </w:tc>
        <w:tc>
          <w:tcPr>
            <w:tcW w:w="1341" w:type="dxa"/>
            <w:tcBorders>
              <w:top w:val="nil"/>
              <w:left w:val="nil"/>
              <w:bottom w:val="single" w:sz="8" w:space="0" w:color="auto"/>
              <w:right w:val="single" w:sz="8" w:space="0" w:color="auto"/>
            </w:tcBorders>
            <w:tcMar>
              <w:top w:w="0" w:type="dxa"/>
              <w:left w:w="108" w:type="dxa"/>
              <w:bottom w:w="0" w:type="dxa"/>
              <w:right w:w="108" w:type="dxa"/>
            </w:tcMar>
            <w:hideMark/>
          </w:tcPr>
          <w:p w14:paraId="20EC37A6" w14:textId="77777777" w:rsidR="00B56F88" w:rsidRDefault="00B56F88">
            <w:pPr>
              <w:jc w:val="both"/>
            </w:pPr>
            <w:r>
              <w:rPr>
                <w:sz w:val="18"/>
                <w:szCs w:val="18"/>
                <w:lang w:val="en-US"/>
              </w:rPr>
              <w:t>1001000</w:t>
            </w:r>
          </w:p>
        </w:tc>
      </w:tr>
      <w:tr w:rsidR="00B56F88" w14:paraId="00F2FDDF" w14:textId="77777777" w:rsidTr="00B56F88">
        <w:trPr>
          <w:jc w:val="center"/>
        </w:trPr>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4EBA6DA" w14:textId="77777777" w:rsidR="00B56F88" w:rsidRDefault="00B56F88">
            <w:pPr>
              <w:jc w:val="both"/>
            </w:pPr>
            <w:r>
              <w:rPr>
                <w:sz w:val="18"/>
                <w:szCs w:val="18"/>
                <w:lang w:val="en-US"/>
              </w:rPr>
              <w:t>GND</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6F6CCC5D" w14:textId="77777777" w:rsidR="00B56F88" w:rsidRDefault="00B56F88">
            <w:pPr>
              <w:jc w:val="both"/>
            </w:pPr>
            <w:r>
              <w:rPr>
                <w:sz w:val="18"/>
                <w:szCs w:val="18"/>
                <w:lang w:val="en-US"/>
              </w:rPr>
              <w:t>VS</w:t>
            </w:r>
          </w:p>
        </w:tc>
        <w:tc>
          <w:tcPr>
            <w:tcW w:w="0" w:type="auto"/>
            <w:tcBorders>
              <w:top w:val="nil"/>
              <w:left w:val="nil"/>
              <w:bottom w:val="single" w:sz="8" w:space="0" w:color="auto"/>
              <w:right w:val="double" w:sz="6" w:space="0" w:color="auto"/>
            </w:tcBorders>
            <w:tcMar>
              <w:top w:w="0" w:type="dxa"/>
              <w:left w:w="108" w:type="dxa"/>
              <w:bottom w:w="0" w:type="dxa"/>
              <w:right w:w="108" w:type="dxa"/>
            </w:tcMar>
            <w:hideMark/>
          </w:tcPr>
          <w:p w14:paraId="3BE8FD74" w14:textId="77777777" w:rsidR="00B56F88" w:rsidRDefault="00B56F88">
            <w:pPr>
              <w:jc w:val="both"/>
            </w:pPr>
            <w:r>
              <w:rPr>
                <w:sz w:val="18"/>
                <w:szCs w:val="18"/>
                <w:lang w:val="en-US"/>
              </w:rPr>
              <w:t>1000001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745013BE" w14:textId="77777777" w:rsidR="00B56F88" w:rsidRDefault="00B56F88">
            <w:pPr>
              <w:jc w:val="both"/>
            </w:pPr>
            <w:r>
              <w:rPr>
                <w:sz w:val="18"/>
                <w:szCs w:val="18"/>
                <w:lang w:val="en-US"/>
              </w:rPr>
              <w:t>SDA</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3F12609A" w14:textId="77777777" w:rsidR="00B56F88" w:rsidRDefault="00B56F88">
            <w:pPr>
              <w:jc w:val="both"/>
            </w:pPr>
            <w:r>
              <w:rPr>
                <w:sz w:val="18"/>
                <w:szCs w:val="18"/>
                <w:lang w:val="en-US"/>
              </w:rPr>
              <w:t>VS</w:t>
            </w:r>
          </w:p>
        </w:tc>
        <w:tc>
          <w:tcPr>
            <w:tcW w:w="1341" w:type="dxa"/>
            <w:tcBorders>
              <w:top w:val="nil"/>
              <w:left w:val="nil"/>
              <w:bottom w:val="single" w:sz="8" w:space="0" w:color="auto"/>
              <w:right w:val="single" w:sz="8" w:space="0" w:color="auto"/>
            </w:tcBorders>
            <w:tcMar>
              <w:top w:w="0" w:type="dxa"/>
              <w:left w:w="108" w:type="dxa"/>
              <w:bottom w:w="0" w:type="dxa"/>
              <w:right w:w="108" w:type="dxa"/>
            </w:tcMar>
            <w:hideMark/>
          </w:tcPr>
          <w:p w14:paraId="3F10C219" w14:textId="77777777" w:rsidR="00B56F88" w:rsidRDefault="00B56F88">
            <w:pPr>
              <w:jc w:val="both"/>
            </w:pPr>
            <w:r>
              <w:rPr>
                <w:sz w:val="18"/>
                <w:szCs w:val="18"/>
                <w:lang w:val="en-US"/>
              </w:rPr>
              <w:t>1001001</w:t>
            </w:r>
          </w:p>
        </w:tc>
      </w:tr>
      <w:tr w:rsidR="00B56F88" w14:paraId="2091AE1E" w14:textId="77777777" w:rsidTr="00B56F88">
        <w:trPr>
          <w:jc w:val="center"/>
        </w:trPr>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501FDC0" w14:textId="77777777" w:rsidR="00B56F88" w:rsidRDefault="00B56F88">
            <w:pPr>
              <w:jc w:val="both"/>
            </w:pPr>
            <w:r>
              <w:rPr>
                <w:sz w:val="18"/>
                <w:szCs w:val="18"/>
                <w:lang w:val="en-US"/>
              </w:rPr>
              <w:t>GND</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387068E5" w14:textId="77777777" w:rsidR="00B56F88" w:rsidRDefault="00B56F88">
            <w:pPr>
              <w:jc w:val="both"/>
            </w:pPr>
            <w:r>
              <w:rPr>
                <w:sz w:val="18"/>
                <w:szCs w:val="18"/>
                <w:lang w:val="en-US"/>
              </w:rPr>
              <w:t>SDA</w:t>
            </w:r>
          </w:p>
        </w:tc>
        <w:tc>
          <w:tcPr>
            <w:tcW w:w="0" w:type="auto"/>
            <w:tcBorders>
              <w:top w:val="nil"/>
              <w:left w:val="nil"/>
              <w:bottom w:val="single" w:sz="8" w:space="0" w:color="auto"/>
              <w:right w:val="double" w:sz="6" w:space="0" w:color="auto"/>
            </w:tcBorders>
            <w:tcMar>
              <w:top w:w="0" w:type="dxa"/>
              <w:left w:w="108" w:type="dxa"/>
              <w:bottom w:w="0" w:type="dxa"/>
              <w:right w:w="108" w:type="dxa"/>
            </w:tcMar>
            <w:hideMark/>
          </w:tcPr>
          <w:p w14:paraId="4B74FCBB" w14:textId="77777777" w:rsidR="00B56F88" w:rsidRDefault="00B56F88">
            <w:pPr>
              <w:jc w:val="both"/>
            </w:pPr>
            <w:r>
              <w:rPr>
                <w:sz w:val="18"/>
                <w:szCs w:val="18"/>
                <w:lang w:val="en-US"/>
              </w:rPr>
              <w:t>1000010</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62105CDC" w14:textId="77777777" w:rsidR="00B56F88" w:rsidRDefault="00B56F88">
            <w:pPr>
              <w:jc w:val="both"/>
            </w:pPr>
            <w:r>
              <w:rPr>
                <w:sz w:val="18"/>
                <w:szCs w:val="18"/>
                <w:lang w:val="en-US"/>
              </w:rPr>
              <w:t>SDA</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28C75657" w14:textId="77777777" w:rsidR="00B56F88" w:rsidRDefault="00B56F88">
            <w:pPr>
              <w:jc w:val="both"/>
            </w:pPr>
            <w:r>
              <w:rPr>
                <w:sz w:val="18"/>
                <w:szCs w:val="18"/>
                <w:lang w:val="en-US"/>
              </w:rPr>
              <w:t>SDA</w:t>
            </w:r>
          </w:p>
        </w:tc>
        <w:tc>
          <w:tcPr>
            <w:tcW w:w="1341" w:type="dxa"/>
            <w:tcBorders>
              <w:top w:val="nil"/>
              <w:left w:val="nil"/>
              <w:bottom w:val="single" w:sz="8" w:space="0" w:color="auto"/>
              <w:right w:val="single" w:sz="8" w:space="0" w:color="auto"/>
            </w:tcBorders>
            <w:tcMar>
              <w:top w:w="0" w:type="dxa"/>
              <w:left w:w="108" w:type="dxa"/>
              <w:bottom w:w="0" w:type="dxa"/>
              <w:right w:w="108" w:type="dxa"/>
            </w:tcMar>
            <w:hideMark/>
          </w:tcPr>
          <w:p w14:paraId="02480919" w14:textId="77777777" w:rsidR="00B56F88" w:rsidRDefault="00B56F88">
            <w:pPr>
              <w:jc w:val="both"/>
            </w:pPr>
            <w:r>
              <w:rPr>
                <w:sz w:val="18"/>
                <w:szCs w:val="18"/>
                <w:lang w:val="en-US"/>
              </w:rPr>
              <w:t>1001010</w:t>
            </w:r>
          </w:p>
        </w:tc>
      </w:tr>
      <w:tr w:rsidR="00B56F88" w14:paraId="1040CD62" w14:textId="77777777" w:rsidTr="00B56F88">
        <w:trPr>
          <w:jc w:val="center"/>
        </w:trPr>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FD18AEC" w14:textId="77777777" w:rsidR="00B56F88" w:rsidRDefault="00B56F88">
            <w:pPr>
              <w:jc w:val="both"/>
            </w:pPr>
            <w:r>
              <w:rPr>
                <w:sz w:val="18"/>
                <w:szCs w:val="18"/>
                <w:lang w:val="en-US"/>
              </w:rPr>
              <w:t>GND</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74CB37ED" w14:textId="77777777" w:rsidR="00B56F88" w:rsidRDefault="00B56F88">
            <w:pPr>
              <w:jc w:val="both"/>
            </w:pPr>
            <w:r>
              <w:rPr>
                <w:sz w:val="18"/>
                <w:szCs w:val="18"/>
                <w:lang w:val="en-US"/>
              </w:rPr>
              <w:t>SCL</w:t>
            </w:r>
          </w:p>
        </w:tc>
        <w:tc>
          <w:tcPr>
            <w:tcW w:w="0" w:type="auto"/>
            <w:tcBorders>
              <w:top w:val="nil"/>
              <w:left w:val="nil"/>
              <w:bottom w:val="single" w:sz="8" w:space="0" w:color="auto"/>
              <w:right w:val="double" w:sz="6" w:space="0" w:color="auto"/>
            </w:tcBorders>
            <w:tcMar>
              <w:top w:w="0" w:type="dxa"/>
              <w:left w:w="108" w:type="dxa"/>
              <w:bottom w:w="0" w:type="dxa"/>
              <w:right w:w="108" w:type="dxa"/>
            </w:tcMar>
            <w:hideMark/>
          </w:tcPr>
          <w:p w14:paraId="332D8825" w14:textId="77777777" w:rsidR="00B56F88" w:rsidRDefault="00B56F88">
            <w:pPr>
              <w:jc w:val="both"/>
            </w:pPr>
            <w:r>
              <w:rPr>
                <w:sz w:val="18"/>
                <w:szCs w:val="18"/>
                <w:lang w:val="en-US"/>
              </w:rPr>
              <w:t>1000011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74CCAF75" w14:textId="77777777" w:rsidR="00B56F88" w:rsidRDefault="00B56F88">
            <w:pPr>
              <w:jc w:val="both"/>
            </w:pPr>
            <w:r>
              <w:rPr>
                <w:sz w:val="18"/>
                <w:szCs w:val="18"/>
                <w:lang w:val="en-US"/>
              </w:rPr>
              <w:t>SDA</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6B74084C" w14:textId="77777777" w:rsidR="00B56F88" w:rsidRDefault="00B56F88">
            <w:pPr>
              <w:jc w:val="both"/>
            </w:pPr>
            <w:r>
              <w:rPr>
                <w:sz w:val="18"/>
                <w:szCs w:val="18"/>
                <w:lang w:val="en-US"/>
              </w:rPr>
              <w:t>SCL</w:t>
            </w:r>
          </w:p>
        </w:tc>
        <w:tc>
          <w:tcPr>
            <w:tcW w:w="1341" w:type="dxa"/>
            <w:tcBorders>
              <w:top w:val="nil"/>
              <w:left w:val="nil"/>
              <w:bottom w:val="single" w:sz="8" w:space="0" w:color="auto"/>
              <w:right w:val="single" w:sz="8" w:space="0" w:color="auto"/>
            </w:tcBorders>
            <w:tcMar>
              <w:top w:w="0" w:type="dxa"/>
              <w:left w:w="108" w:type="dxa"/>
              <w:bottom w:w="0" w:type="dxa"/>
              <w:right w:w="108" w:type="dxa"/>
            </w:tcMar>
            <w:hideMark/>
          </w:tcPr>
          <w:p w14:paraId="5D6F41EB" w14:textId="77777777" w:rsidR="00B56F88" w:rsidRDefault="00B56F88">
            <w:pPr>
              <w:jc w:val="both"/>
            </w:pPr>
            <w:r>
              <w:rPr>
                <w:sz w:val="18"/>
                <w:szCs w:val="18"/>
                <w:lang w:val="en-US"/>
              </w:rPr>
              <w:t>1001011</w:t>
            </w:r>
          </w:p>
        </w:tc>
      </w:tr>
      <w:tr w:rsidR="00B56F88" w14:paraId="5F7A21D8" w14:textId="77777777" w:rsidTr="00B56F88">
        <w:trPr>
          <w:jc w:val="center"/>
        </w:trPr>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113E97E" w14:textId="77777777" w:rsidR="00B56F88" w:rsidRDefault="00B56F88">
            <w:pPr>
              <w:jc w:val="both"/>
            </w:pPr>
            <w:r>
              <w:rPr>
                <w:sz w:val="18"/>
                <w:szCs w:val="18"/>
                <w:lang w:val="en-US"/>
              </w:rPr>
              <w:t>VS</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13F145CB" w14:textId="77777777" w:rsidR="00B56F88" w:rsidRDefault="00B56F88">
            <w:pPr>
              <w:jc w:val="both"/>
            </w:pPr>
            <w:r>
              <w:rPr>
                <w:sz w:val="18"/>
                <w:szCs w:val="18"/>
                <w:lang w:val="en-US"/>
              </w:rPr>
              <w:t>GND</w:t>
            </w:r>
          </w:p>
        </w:tc>
        <w:tc>
          <w:tcPr>
            <w:tcW w:w="0" w:type="auto"/>
            <w:tcBorders>
              <w:top w:val="nil"/>
              <w:left w:val="nil"/>
              <w:bottom w:val="single" w:sz="8" w:space="0" w:color="auto"/>
              <w:right w:val="double" w:sz="6" w:space="0" w:color="auto"/>
            </w:tcBorders>
            <w:tcMar>
              <w:top w:w="0" w:type="dxa"/>
              <w:left w:w="108" w:type="dxa"/>
              <w:bottom w:w="0" w:type="dxa"/>
              <w:right w:w="108" w:type="dxa"/>
            </w:tcMar>
            <w:hideMark/>
          </w:tcPr>
          <w:p w14:paraId="2A0F2702" w14:textId="77777777" w:rsidR="00B56F88" w:rsidRDefault="00B56F88">
            <w:pPr>
              <w:jc w:val="both"/>
            </w:pPr>
            <w:r>
              <w:rPr>
                <w:sz w:val="18"/>
                <w:szCs w:val="18"/>
                <w:lang w:val="en-US"/>
              </w:rPr>
              <w:t>1000100</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22583C4A" w14:textId="77777777" w:rsidR="00B56F88" w:rsidRDefault="00B56F88">
            <w:pPr>
              <w:jc w:val="both"/>
            </w:pPr>
            <w:r>
              <w:rPr>
                <w:sz w:val="18"/>
                <w:szCs w:val="18"/>
                <w:lang w:val="en-US"/>
              </w:rPr>
              <w:t>SCL</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2E0D9E14" w14:textId="77777777" w:rsidR="00B56F88" w:rsidRDefault="00B56F88">
            <w:pPr>
              <w:jc w:val="both"/>
            </w:pPr>
            <w:r>
              <w:rPr>
                <w:sz w:val="18"/>
                <w:szCs w:val="18"/>
                <w:lang w:val="en-US"/>
              </w:rPr>
              <w:t>GND</w:t>
            </w:r>
          </w:p>
        </w:tc>
        <w:tc>
          <w:tcPr>
            <w:tcW w:w="1341" w:type="dxa"/>
            <w:tcBorders>
              <w:top w:val="nil"/>
              <w:left w:val="nil"/>
              <w:bottom w:val="single" w:sz="8" w:space="0" w:color="auto"/>
              <w:right w:val="single" w:sz="8" w:space="0" w:color="auto"/>
            </w:tcBorders>
            <w:tcMar>
              <w:top w:w="0" w:type="dxa"/>
              <w:left w:w="108" w:type="dxa"/>
              <w:bottom w:w="0" w:type="dxa"/>
              <w:right w:w="108" w:type="dxa"/>
            </w:tcMar>
            <w:hideMark/>
          </w:tcPr>
          <w:p w14:paraId="5B762BC6" w14:textId="77777777" w:rsidR="00B56F88" w:rsidRDefault="00B56F88">
            <w:pPr>
              <w:jc w:val="both"/>
            </w:pPr>
            <w:r>
              <w:rPr>
                <w:sz w:val="18"/>
                <w:szCs w:val="18"/>
                <w:lang w:val="en-US"/>
              </w:rPr>
              <w:t>1001100</w:t>
            </w:r>
          </w:p>
        </w:tc>
      </w:tr>
      <w:tr w:rsidR="00B56F88" w14:paraId="70F8A381" w14:textId="77777777" w:rsidTr="00B56F88">
        <w:trPr>
          <w:jc w:val="center"/>
        </w:trPr>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B715048" w14:textId="77777777" w:rsidR="00B56F88" w:rsidRDefault="00B56F88">
            <w:pPr>
              <w:jc w:val="both"/>
            </w:pPr>
            <w:r>
              <w:rPr>
                <w:sz w:val="18"/>
                <w:szCs w:val="18"/>
                <w:lang w:val="en-US"/>
              </w:rPr>
              <w:t>VS</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7521BAD0" w14:textId="77777777" w:rsidR="00B56F88" w:rsidRDefault="00B56F88">
            <w:pPr>
              <w:jc w:val="both"/>
            </w:pPr>
            <w:r>
              <w:rPr>
                <w:sz w:val="18"/>
                <w:szCs w:val="18"/>
                <w:lang w:val="en-US"/>
              </w:rPr>
              <w:t>VS</w:t>
            </w:r>
          </w:p>
        </w:tc>
        <w:tc>
          <w:tcPr>
            <w:tcW w:w="0" w:type="auto"/>
            <w:tcBorders>
              <w:top w:val="nil"/>
              <w:left w:val="nil"/>
              <w:bottom w:val="single" w:sz="8" w:space="0" w:color="auto"/>
              <w:right w:val="double" w:sz="6" w:space="0" w:color="auto"/>
            </w:tcBorders>
            <w:tcMar>
              <w:top w:w="0" w:type="dxa"/>
              <w:left w:w="108" w:type="dxa"/>
              <w:bottom w:w="0" w:type="dxa"/>
              <w:right w:w="108" w:type="dxa"/>
            </w:tcMar>
            <w:hideMark/>
          </w:tcPr>
          <w:p w14:paraId="2A08A3B1" w14:textId="77777777" w:rsidR="00B56F88" w:rsidRDefault="00B56F88">
            <w:pPr>
              <w:jc w:val="both"/>
            </w:pPr>
            <w:r>
              <w:rPr>
                <w:sz w:val="18"/>
                <w:szCs w:val="18"/>
                <w:lang w:val="en-US"/>
              </w:rPr>
              <w:t>1000101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287C86F5" w14:textId="77777777" w:rsidR="00B56F88" w:rsidRDefault="00B56F88">
            <w:pPr>
              <w:jc w:val="both"/>
            </w:pPr>
            <w:r>
              <w:rPr>
                <w:sz w:val="18"/>
                <w:szCs w:val="18"/>
                <w:lang w:val="en-US"/>
              </w:rPr>
              <w:t>SCL</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4C522DAF" w14:textId="77777777" w:rsidR="00B56F88" w:rsidRDefault="00B56F88">
            <w:pPr>
              <w:jc w:val="both"/>
            </w:pPr>
            <w:r>
              <w:rPr>
                <w:sz w:val="18"/>
                <w:szCs w:val="18"/>
                <w:lang w:val="en-US"/>
              </w:rPr>
              <w:t>VS</w:t>
            </w:r>
          </w:p>
        </w:tc>
        <w:tc>
          <w:tcPr>
            <w:tcW w:w="1341" w:type="dxa"/>
            <w:tcBorders>
              <w:top w:val="nil"/>
              <w:left w:val="nil"/>
              <w:bottom w:val="single" w:sz="8" w:space="0" w:color="auto"/>
              <w:right w:val="single" w:sz="8" w:space="0" w:color="auto"/>
            </w:tcBorders>
            <w:tcMar>
              <w:top w:w="0" w:type="dxa"/>
              <w:left w:w="108" w:type="dxa"/>
              <w:bottom w:w="0" w:type="dxa"/>
              <w:right w:w="108" w:type="dxa"/>
            </w:tcMar>
            <w:hideMark/>
          </w:tcPr>
          <w:p w14:paraId="07AF73C3" w14:textId="77777777" w:rsidR="00B56F88" w:rsidRDefault="00B56F88">
            <w:pPr>
              <w:jc w:val="both"/>
            </w:pPr>
            <w:r>
              <w:rPr>
                <w:sz w:val="18"/>
                <w:szCs w:val="18"/>
                <w:lang w:val="en-US"/>
              </w:rPr>
              <w:t>1001101</w:t>
            </w:r>
          </w:p>
        </w:tc>
      </w:tr>
      <w:tr w:rsidR="00B56F88" w14:paraId="69A79E2E" w14:textId="77777777" w:rsidTr="00B56F88">
        <w:trPr>
          <w:jc w:val="center"/>
        </w:trPr>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DA57764" w14:textId="77777777" w:rsidR="00B56F88" w:rsidRDefault="00B56F88">
            <w:pPr>
              <w:jc w:val="both"/>
            </w:pPr>
            <w:r>
              <w:rPr>
                <w:sz w:val="18"/>
                <w:szCs w:val="18"/>
                <w:lang w:val="en-US"/>
              </w:rPr>
              <w:t>VS</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1FE1DD9E" w14:textId="77777777" w:rsidR="00B56F88" w:rsidRDefault="00B56F88">
            <w:pPr>
              <w:jc w:val="both"/>
            </w:pPr>
            <w:r>
              <w:rPr>
                <w:sz w:val="18"/>
                <w:szCs w:val="18"/>
                <w:lang w:val="en-US"/>
              </w:rPr>
              <w:t>SDA</w:t>
            </w:r>
          </w:p>
        </w:tc>
        <w:tc>
          <w:tcPr>
            <w:tcW w:w="0" w:type="auto"/>
            <w:tcBorders>
              <w:top w:val="nil"/>
              <w:left w:val="nil"/>
              <w:bottom w:val="single" w:sz="8" w:space="0" w:color="auto"/>
              <w:right w:val="double" w:sz="6" w:space="0" w:color="auto"/>
            </w:tcBorders>
            <w:tcMar>
              <w:top w:w="0" w:type="dxa"/>
              <w:left w:w="108" w:type="dxa"/>
              <w:bottom w:w="0" w:type="dxa"/>
              <w:right w:w="108" w:type="dxa"/>
            </w:tcMar>
            <w:hideMark/>
          </w:tcPr>
          <w:p w14:paraId="36FFC945" w14:textId="77777777" w:rsidR="00B56F88" w:rsidRDefault="00B56F88">
            <w:pPr>
              <w:jc w:val="both"/>
            </w:pPr>
            <w:r>
              <w:rPr>
                <w:sz w:val="18"/>
                <w:szCs w:val="18"/>
                <w:lang w:val="en-US"/>
              </w:rPr>
              <w:t>1000110</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0DD931DD" w14:textId="77777777" w:rsidR="00B56F88" w:rsidRDefault="00B56F88">
            <w:pPr>
              <w:jc w:val="both"/>
            </w:pPr>
            <w:r>
              <w:rPr>
                <w:sz w:val="18"/>
                <w:szCs w:val="18"/>
                <w:lang w:val="en-US"/>
              </w:rPr>
              <w:t>SCL</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605A9DEF" w14:textId="77777777" w:rsidR="00B56F88" w:rsidRDefault="00B56F88">
            <w:pPr>
              <w:jc w:val="both"/>
            </w:pPr>
            <w:r>
              <w:rPr>
                <w:sz w:val="18"/>
                <w:szCs w:val="18"/>
                <w:lang w:val="en-US"/>
              </w:rPr>
              <w:t>SDA</w:t>
            </w:r>
          </w:p>
        </w:tc>
        <w:tc>
          <w:tcPr>
            <w:tcW w:w="1341" w:type="dxa"/>
            <w:tcBorders>
              <w:top w:val="nil"/>
              <w:left w:val="nil"/>
              <w:bottom w:val="single" w:sz="8" w:space="0" w:color="auto"/>
              <w:right w:val="single" w:sz="8" w:space="0" w:color="auto"/>
            </w:tcBorders>
            <w:tcMar>
              <w:top w:w="0" w:type="dxa"/>
              <w:left w:w="108" w:type="dxa"/>
              <w:bottom w:w="0" w:type="dxa"/>
              <w:right w:w="108" w:type="dxa"/>
            </w:tcMar>
            <w:hideMark/>
          </w:tcPr>
          <w:p w14:paraId="0F69D1F0" w14:textId="77777777" w:rsidR="00B56F88" w:rsidRDefault="00B56F88">
            <w:pPr>
              <w:jc w:val="both"/>
            </w:pPr>
            <w:r>
              <w:rPr>
                <w:sz w:val="18"/>
                <w:szCs w:val="18"/>
                <w:lang w:val="en-US"/>
              </w:rPr>
              <w:t>1001110</w:t>
            </w:r>
          </w:p>
        </w:tc>
      </w:tr>
      <w:tr w:rsidR="00B56F88" w14:paraId="3F6392C1" w14:textId="77777777" w:rsidTr="00B56F88">
        <w:trPr>
          <w:jc w:val="center"/>
        </w:trPr>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E6C3B2D" w14:textId="77777777" w:rsidR="00B56F88" w:rsidRDefault="00B56F88">
            <w:pPr>
              <w:jc w:val="both"/>
            </w:pPr>
            <w:r>
              <w:rPr>
                <w:sz w:val="18"/>
                <w:szCs w:val="18"/>
                <w:lang w:val="en-US"/>
              </w:rPr>
              <w:t>VS</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79271FD6" w14:textId="77777777" w:rsidR="00B56F88" w:rsidRDefault="00B56F88">
            <w:pPr>
              <w:jc w:val="both"/>
            </w:pPr>
            <w:r>
              <w:rPr>
                <w:sz w:val="18"/>
                <w:szCs w:val="18"/>
                <w:lang w:val="en-US"/>
              </w:rPr>
              <w:t>SCL</w:t>
            </w:r>
          </w:p>
        </w:tc>
        <w:tc>
          <w:tcPr>
            <w:tcW w:w="0" w:type="auto"/>
            <w:tcBorders>
              <w:top w:val="nil"/>
              <w:left w:val="nil"/>
              <w:bottom w:val="single" w:sz="8" w:space="0" w:color="auto"/>
              <w:right w:val="double" w:sz="6" w:space="0" w:color="auto"/>
            </w:tcBorders>
            <w:tcMar>
              <w:top w:w="0" w:type="dxa"/>
              <w:left w:w="108" w:type="dxa"/>
              <w:bottom w:w="0" w:type="dxa"/>
              <w:right w:w="108" w:type="dxa"/>
            </w:tcMar>
            <w:hideMark/>
          </w:tcPr>
          <w:p w14:paraId="6CFD438F" w14:textId="77777777" w:rsidR="00B56F88" w:rsidRDefault="00B56F88">
            <w:pPr>
              <w:jc w:val="both"/>
            </w:pPr>
            <w:r>
              <w:rPr>
                <w:sz w:val="18"/>
                <w:szCs w:val="18"/>
                <w:lang w:val="en-US"/>
              </w:rPr>
              <w:t>1000111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4B15B7AA" w14:textId="77777777" w:rsidR="00B56F88" w:rsidRDefault="00B56F88">
            <w:pPr>
              <w:jc w:val="both"/>
            </w:pPr>
            <w:r>
              <w:rPr>
                <w:sz w:val="18"/>
                <w:szCs w:val="18"/>
                <w:lang w:val="en-US"/>
              </w:rPr>
              <w:t>SCL</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1B33D232" w14:textId="77777777" w:rsidR="00B56F88" w:rsidRDefault="00B56F88">
            <w:pPr>
              <w:jc w:val="both"/>
            </w:pPr>
            <w:r>
              <w:rPr>
                <w:sz w:val="18"/>
                <w:szCs w:val="18"/>
                <w:lang w:val="en-US"/>
              </w:rPr>
              <w:t>SCL</w:t>
            </w:r>
          </w:p>
        </w:tc>
        <w:tc>
          <w:tcPr>
            <w:tcW w:w="1341" w:type="dxa"/>
            <w:tcBorders>
              <w:top w:val="nil"/>
              <w:left w:val="nil"/>
              <w:bottom w:val="single" w:sz="8" w:space="0" w:color="auto"/>
              <w:right w:val="single" w:sz="8" w:space="0" w:color="auto"/>
            </w:tcBorders>
            <w:tcMar>
              <w:top w:w="0" w:type="dxa"/>
              <w:left w:w="108" w:type="dxa"/>
              <w:bottom w:w="0" w:type="dxa"/>
              <w:right w:w="108" w:type="dxa"/>
            </w:tcMar>
            <w:hideMark/>
          </w:tcPr>
          <w:p w14:paraId="2E138F0C" w14:textId="77777777" w:rsidR="00B56F88" w:rsidRDefault="00B56F88">
            <w:pPr>
              <w:jc w:val="both"/>
            </w:pPr>
            <w:r>
              <w:rPr>
                <w:sz w:val="18"/>
                <w:szCs w:val="18"/>
                <w:lang w:val="en-US"/>
              </w:rPr>
              <w:t>1001111</w:t>
            </w:r>
          </w:p>
        </w:tc>
      </w:tr>
    </w:tbl>
    <w:p w14:paraId="6A01D652"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The module mounts two pull-down resistors (R2 and R3</w:t>
      </w:r>
      <w:proofErr w:type="gramStart"/>
      <w:r>
        <w:rPr>
          <w:rFonts w:ascii="Arial" w:hAnsi="Arial" w:cs="Arial"/>
          <w:color w:val="222222"/>
          <w:sz w:val="20"/>
          <w:szCs w:val="20"/>
          <w:lang w:val="en-US"/>
        </w:rPr>
        <w:t>),</w:t>
      </w:r>
      <w:proofErr w:type="gramEnd"/>
      <w:r>
        <w:rPr>
          <w:rFonts w:ascii="Arial" w:hAnsi="Arial" w:cs="Arial"/>
          <w:color w:val="222222"/>
          <w:sz w:val="20"/>
          <w:szCs w:val="20"/>
          <w:lang w:val="en-US"/>
        </w:rPr>
        <w:t xml:space="preserve"> therefore the address is 0x40 if we don’t connect the jumpers placed on the opposite side to that of the components (see figure 2 on the right).</w:t>
      </w:r>
    </w:p>
    <w:p w14:paraId="6387EA51"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With the shunt resistor of 0.1 </w:t>
      </w:r>
      <w:r>
        <w:rPr>
          <w:rFonts w:ascii="Symbol" w:hAnsi="Symbol" w:cs="Arial"/>
          <w:color w:val="222222"/>
          <w:sz w:val="20"/>
          <w:szCs w:val="20"/>
          <w:lang w:val="en-US"/>
        </w:rPr>
        <w:t>W</w:t>
      </w:r>
      <w:r>
        <w:rPr>
          <w:rFonts w:ascii="Arial" w:hAnsi="Arial" w:cs="Arial"/>
          <w:color w:val="222222"/>
          <w:sz w:val="20"/>
          <w:szCs w:val="20"/>
          <w:lang w:val="en-US"/>
        </w:rPr>
        <w:t> (R100), mounted on the module, there is a current resolution of 2.5 </w:t>
      </w:r>
      <w:r>
        <w:rPr>
          <w:rFonts w:ascii="Symbol" w:hAnsi="Symbol" w:cs="Arial"/>
          <w:color w:val="222222"/>
          <w:sz w:val="20"/>
          <w:szCs w:val="20"/>
          <w:lang w:val="en-US"/>
        </w:rPr>
        <w:t>m</w:t>
      </w:r>
      <w:r>
        <w:rPr>
          <w:rFonts w:ascii="Arial" w:hAnsi="Arial" w:cs="Arial"/>
          <w:color w:val="222222"/>
          <w:sz w:val="20"/>
          <w:szCs w:val="20"/>
          <w:lang w:val="en-US"/>
        </w:rPr>
        <w:t>V / 0.1 = 0.025 mA, a full scale of 81.92mV/0.1</w:t>
      </w:r>
      <w:r>
        <w:rPr>
          <w:rFonts w:ascii="Symbol" w:hAnsi="Symbol" w:cs="Arial"/>
          <w:color w:val="222222"/>
          <w:sz w:val="20"/>
          <w:szCs w:val="20"/>
          <w:lang w:val="en-US"/>
        </w:rPr>
        <w:t>W</w:t>
      </w:r>
      <w:r>
        <w:rPr>
          <w:rFonts w:ascii="Arial" w:hAnsi="Arial" w:cs="Arial"/>
          <w:color w:val="222222"/>
          <w:sz w:val="20"/>
          <w:szCs w:val="20"/>
          <w:lang w:val="en-US"/>
        </w:rPr>
        <w:t xml:space="preserve"> = 819.2 mA and a power resolution of 0.025 mA *25 = 0.625 </w:t>
      </w:r>
      <w:proofErr w:type="spellStart"/>
      <w:r>
        <w:rPr>
          <w:rFonts w:ascii="Arial" w:hAnsi="Arial" w:cs="Arial"/>
          <w:color w:val="222222"/>
          <w:sz w:val="20"/>
          <w:szCs w:val="20"/>
          <w:lang w:val="en-US"/>
        </w:rPr>
        <w:t>mW</w:t>
      </w:r>
      <w:proofErr w:type="spellEnd"/>
      <w:r>
        <w:rPr>
          <w:rFonts w:ascii="Arial" w:hAnsi="Arial" w:cs="Arial"/>
          <w:color w:val="222222"/>
          <w:sz w:val="20"/>
          <w:szCs w:val="20"/>
          <w:lang w:val="en-US"/>
        </w:rPr>
        <w:t>. I preferred to mount an external shunt for high currents, unsolder the internal one, and insert an RC filter, as shown in the diagram in figure 6.</w:t>
      </w:r>
    </w:p>
    <w:p w14:paraId="70352028" w14:textId="77777777" w:rsidR="00B56F88" w:rsidRDefault="00B56F88" w:rsidP="00B56F88">
      <w:pPr>
        <w:jc w:val="both"/>
        <w:rPr>
          <w:rFonts w:ascii="Arial" w:hAnsi="Arial" w:cs="Arial"/>
          <w:color w:val="222222"/>
          <w:sz w:val="20"/>
          <w:szCs w:val="20"/>
        </w:rPr>
      </w:pPr>
    </w:p>
    <w:p w14:paraId="411F8C9A" w14:textId="77777777" w:rsidR="00B56F88" w:rsidRDefault="00B56F88" w:rsidP="00B56F88">
      <w:pPr>
        <w:jc w:val="both"/>
        <w:rPr>
          <w:rFonts w:ascii="Arial" w:hAnsi="Arial" w:cs="Arial"/>
          <w:color w:val="222222"/>
          <w:sz w:val="20"/>
          <w:szCs w:val="20"/>
        </w:rPr>
      </w:pPr>
      <w:r>
        <w:rPr>
          <w:rFonts w:ascii="Arial" w:hAnsi="Arial" w:cs="Arial"/>
          <w:b/>
          <w:bCs/>
          <w:color w:val="0070C0"/>
          <w:sz w:val="20"/>
          <w:szCs w:val="20"/>
          <w:lang w:val="en-US"/>
        </w:rPr>
        <w:t xml:space="preserve">The LCD </w:t>
      </w:r>
      <w:proofErr w:type="gramStart"/>
      <w:r>
        <w:rPr>
          <w:rFonts w:ascii="Arial" w:hAnsi="Arial" w:cs="Arial"/>
          <w:b/>
          <w:bCs/>
          <w:color w:val="0070C0"/>
          <w:sz w:val="20"/>
          <w:szCs w:val="20"/>
          <w:lang w:val="en-US"/>
        </w:rPr>
        <w:t>display</w:t>
      </w:r>
      <w:proofErr w:type="gramEnd"/>
    </w:p>
    <w:p w14:paraId="7261C356"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I used a common two-line 16-character LCD display with Hitachi HD44780 compatible controller and a backlit equipped with high efficiency LED diodes that consumed about 20 mA, which I reduced to 10 mA with an external resistor in series with the internal one. The connections with Arduino Nano are as follows:</w:t>
      </w:r>
    </w:p>
    <w:tbl>
      <w:tblPr>
        <w:tblW w:w="0" w:type="auto"/>
        <w:jc w:val="center"/>
        <w:tblCellMar>
          <w:left w:w="0" w:type="dxa"/>
          <w:right w:w="0" w:type="dxa"/>
        </w:tblCellMar>
        <w:tblLook w:val="04A0" w:firstRow="1" w:lastRow="0" w:firstColumn="1" w:lastColumn="0" w:noHBand="0" w:noVBand="1"/>
      </w:tblPr>
      <w:tblGrid>
        <w:gridCol w:w="438"/>
        <w:gridCol w:w="1206"/>
        <w:gridCol w:w="686"/>
        <w:gridCol w:w="514"/>
        <w:gridCol w:w="1300"/>
        <w:gridCol w:w="686"/>
      </w:tblGrid>
      <w:tr w:rsidR="00B56F88" w14:paraId="683AAEB0" w14:textId="77777777" w:rsidTr="00B56F88">
        <w:trPr>
          <w:jc w:val="center"/>
        </w:trPr>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B8FC0D1" w14:textId="77777777" w:rsidR="00B56F88" w:rsidRDefault="00B56F88">
            <w:pPr>
              <w:jc w:val="center"/>
              <w:rPr>
                <w:rFonts w:ascii="Times New Roman" w:hAnsi="Times New Roman" w:cs="Times New Roman"/>
                <w:sz w:val="24"/>
                <w:szCs w:val="24"/>
              </w:rPr>
            </w:pPr>
            <w:r>
              <w:rPr>
                <w:b/>
                <w:bCs/>
                <w:sz w:val="14"/>
                <w:szCs w:val="14"/>
                <w:lang w:val="en-US"/>
              </w:rPr>
              <w:t>LCD</w:t>
            </w:r>
          </w:p>
          <w:p w14:paraId="44E4CE18" w14:textId="77777777" w:rsidR="00B56F88" w:rsidRDefault="00B56F88">
            <w:pPr>
              <w:jc w:val="center"/>
            </w:pPr>
            <w:r>
              <w:rPr>
                <w:b/>
                <w:bCs/>
                <w:sz w:val="14"/>
                <w:szCs w:val="14"/>
                <w:lang w:val="en-US"/>
              </w:rPr>
              <w:t>pin</w:t>
            </w:r>
          </w:p>
        </w:tc>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8C34317" w14:textId="77777777" w:rsidR="00B56F88" w:rsidRDefault="00B56F88">
            <w:pPr>
              <w:jc w:val="center"/>
            </w:pPr>
            <w:r>
              <w:rPr>
                <w:b/>
                <w:bCs/>
                <w:sz w:val="14"/>
                <w:szCs w:val="14"/>
                <w:lang w:val="en-US"/>
              </w:rPr>
              <w:t>function</w:t>
            </w:r>
          </w:p>
        </w:tc>
        <w:tc>
          <w:tcPr>
            <w:tcW w:w="0" w:type="auto"/>
            <w:tcBorders>
              <w:top w:val="single" w:sz="8" w:space="0" w:color="auto"/>
              <w:left w:val="nil"/>
              <w:bottom w:val="single" w:sz="8" w:space="0" w:color="auto"/>
              <w:right w:val="double" w:sz="6" w:space="0" w:color="auto"/>
            </w:tcBorders>
            <w:tcMar>
              <w:top w:w="0" w:type="dxa"/>
              <w:left w:w="108" w:type="dxa"/>
              <w:bottom w:w="0" w:type="dxa"/>
              <w:right w:w="108" w:type="dxa"/>
            </w:tcMar>
            <w:hideMark/>
          </w:tcPr>
          <w:p w14:paraId="15F19111" w14:textId="77777777" w:rsidR="00B56F88" w:rsidRDefault="00B56F88">
            <w:pPr>
              <w:jc w:val="center"/>
            </w:pPr>
            <w:r>
              <w:rPr>
                <w:b/>
                <w:bCs/>
                <w:sz w:val="14"/>
                <w:szCs w:val="14"/>
                <w:lang w:val="en-US"/>
              </w:rPr>
              <w:t>Arduino</w:t>
            </w:r>
          </w:p>
          <w:p w14:paraId="6F56E621" w14:textId="77777777" w:rsidR="00B56F88" w:rsidRDefault="00B56F88">
            <w:pPr>
              <w:jc w:val="center"/>
            </w:pPr>
            <w:r>
              <w:rPr>
                <w:b/>
                <w:bCs/>
                <w:sz w:val="14"/>
                <w:szCs w:val="14"/>
                <w:lang w:val="en-US"/>
              </w:rPr>
              <w:t> pin</w:t>
            </w:r>
          </w:p>
        </w:tc>
        <w:tc>
          <w:tcPr>
            <w:tcW w:w="51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3C77F97" w14:textId="77777777" w:rsidR="00B56F88" w:rsidRDefault="00B56F88">
            <w:pPr>
              <w:jc w:val="center"/>
            </w:pPr>
            <w:r>
              <w:rPr>
                <w:b/>
                <w:bCs/>
                <w:sz w:val="14"/>
                <w:szCs w:val="14"/>
                <w:lang w:val="en-US"/>
              </w:rPr>
              <w:t>LCD</w:t>
            </w:r>
          </w:p>
          <w:p w14:paraId="4776AA95" w14:textId="77777777" w:rsidR="00B56F88" w:rsidRDefault="00B56F88">
            <w:pPr>
              <w:jc w:val="center"/>
            </w:pPr>
            <w:r>
              <w:rPr>
                <w:b/>
                <w:bCs/>
                <w:sz w:val="14"/>
                <w:szCs w:val="14"/>
                <w:lang w:val="en-US"/>
              </w:rPr>
              <w:t>pin</w:t>
            </w:r>
          </w:p>
        </w:tc>
        <w:tc>
          <w:tcPr>
            <w:tcW w:w="130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E7AF12B" w14:textId="77777777" w:rsidR="00B56F88" w:rsidRDefault="00B56F88">
            <w:pPr>
              <w:jc w:val="center"/>
            </w:pPr>
            <w:r>
              <w:rPr>
                <w:b/>
                <w:bCs/>
                <w:sz w:val="14"/>
                <w:szCs w:val="14"/>
                <w:lang w:val="en-US"/>
              </w:rPr>
              <w:t>function</w:t>
            </w:r>
          </w:p>
        </w:tc>
        <w:tc>
          <w:tcPr>
            <w:tcW w:w="68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D82CCB2" w14:textId="77777777" w:rsidR="00B56F88" w:rsidRDefault="00B56F88">
            <w:pPr>
              <w:jc w:val="center"/>
            </w:pPr>
            <w:r>
              <w:rPr>
                <w:b/>
                <w:bCs/>
                <w:sz w:val="14"/>
                <w:szCs w:val="14"/>
                <w:lang w:val="en-US"/>
              </w:rPr>
              <w:t>Arduino</w:t>
            </w:r>
          </w:p>
          <w:p w14:paraId="5DF3ACD7" w14:textId="77777777" w:rsidR="00B56F88" w:rsidRDefault="00B56F88">
            <w:pPr>
              <w:jc w:val="center"/>
            </w:pPr>
            <w:r>
              <w:rPr>
                <w:b/>
                <w:bCs/>
                <w:sz w:val="14"/>
                <w:szCs w:val="14"/>
                <w:lang w:val="en-US"/>
              </w:rPr>
              <w:t> pin</w:t>
            </w:r>
          </w:p>
        </w:tc>
      </w:tr>
      <w:tr w:rsidR="00B56F88" w14:paraId="55508F86" w14:textId="77777777" w:rsidTr="00B56F88">
        <w:trPr>
          <w:jc w:val="center"/>
        </w:trPr>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E4C7612" w14:textId="77777777" w:rsidR="00B56F88" w:rsidRDefault="00B56F88" w:rsidP="00B56F88">
            <w:r>
              <w:rPr>
                <w:sz w:val="14"/>
                <w:szCs w:val="14"/>
                <w:lang w:val="en-US"/>
              </w:rPr>
              <w:t>14</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465A6C1A" w14:textId="77777777" w:rsidR="00B56F88" w:rsidRDefault="00B56F88" w:rsidP="00B56F88">
            <w:r>
              <w:rPr>
                <w:sz w:val="14"/>
                <w:szCs w:val="14"/>
                <w:lang w:val="en-US"/>
              </w:rPr>
              <w:t>D</w:t>
            </w:r>
            <w:proofErr w:type="gramStart"/>
            <w:r>
              <w:rPr>
                <w:sz w:val="14"/>
                <w:szCs w:val="14"/>
                <w:lang w:val="en-US"/>
              </w:rPr>
              <w:t>7  Data</w:t>
            </w:r>
            <w:proofErr w:type="gramEnd"/>
            <w:r>
              <w:rPr>
                <w:sz w:val="14"/>
                <w:szCs w:val="14"/>
                <w:lang w:val="en-US"/>
              </w:rPr>
              <w:t xml:space="preserve"> Bus Line</w:t>
            </w:r>
          </w:p>
        </w:tc>
        <w:tc>
          <w:tcPr>
            <w:tcW w:w="0" w:type="auto"/>
            <w:tcBorders>
              <w:top w:val="nil"/>
              <w:left w:val="nil"/>
              <w:bottom w:val="single" w:sz="8" w:space="0" w:color="auto"/>
              <w:right w:val="double" w:sz="6" w:space="0" w:color="auto"/>
            </w:tcBorders>
            <w:tcMar>
              <w:top w:w="0" w:type="dxa"/>
              <w:left w:w="108" w:type="dxa"/>
              <w:bottom w:w="0" w:type="dxa"/>
              <w:right w:w="108" w:type="dxa"/>
            </w:tcMar>
            <w:hideMark/>
          </w:tcPr>
          <w:p w14:paraId="15F1F9F0" w14:textId="77777777" w:rsidR="00B56F88" w:rsidRDefault="00B56F88">
            <w:pPr>
              <w:jc w:val="center"/>
            </w:pPr>
            <w:r>
              <w:rPr>
                <w:sz w:val="14"/>
                <w:szCs w:val="14"/>
                <w:lang w:val="en-US"/>
              </w:rPr>
              <w:t>A3</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7F0E3384" w14:textId="77777777" w:rsidR="00B56F88" w:rsidRDefault="00B56F88" w:rsidP="00B56F88">
            <w:r>
              <w:rPr>
                <w:sz w:val="14"/>
                <w:szCs w:val="14"/>
                <w:lang w:val="en-US"/>
              </w:rPr>
              <w:t>5</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5EDB4C28" w14:textId="77777777" w:rsidR="00B56F88" w:rsidRDefault="00B56F88" w:rsidP="00B56F88">
            <w:r>
              <w:rPr>
                <w:sz w:val="14"/>
                <w:szCs w:val="14"/>
                <w:lang w:val="en-US"/>
              </w:rPr>
              <w:t>R/W - Read/Write</w:t>
            </w:r>
          </w:p>
        </w:tc>
        <w:tc>
          <w:tcPr>
            <w:tcW w:w="686" w:type="dxa"/>
            <w:tcBorders>
              <w:top w:val="nil"/>
              <w:left w:val="nil"/>
              <w:bottom w:val="single" w:sz="8" w:space="0" w:color="auto"/>
              <w:right w:val="single" w:sz="8" w:space="0" w:color="auto"/>
            </w:tcBorders>
            <w:tcMar>
              <w:top w:w="0" w:type="dxa"/>
              <w:left w:w="108" w:type="dxa"/>
              <w:bottom w:w="0" w:type="dxa"/>
              <w:right w:w="108" w:type="dxa"/>
            </w:tcMar>
            <w:hideMark/>
          </w:tcPr>
          <w:p w14:paraId="1E058874" w14:textId="77777777" w:rsidR="00B56F88" w:rsidRDefault="00B56F88">
            <w:pPr>
              <w:jc w:val="center"/>
            </w:pPr>
            <w:proofErr w:type="spellStart"/>
            <w:r>
              <w:rPr>
                <w:sz w:val="14"/>
                <w:szCs w:val="14"/>
                <w:lang w:val="en-US"/>
              </w:rPr>
              <w:t>Gnd</w:t>
            </w:r>
            <w:proofErr w:type="spellEnd"/>
          </w:p>
        </w:tc>
      </w:tr>
      <w:tr w:rsidR="00B56F88" w14:paraId="4905F742" w14:textId="77777777" w:rsidTr="00B56F88">
        <w:trPr>
          <w:jc w:val="center"/>
        </w:trPr>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E9EE92A" w14:textId="77777777" w:rsidR="00B56F88" w:rsidRDefault="00B56F88" w:rsidP="00B56F88">
            <w:r>
              <w:rPr>
                <w:sz w:val="14"/>
                <w:szCs w:val="14"/>
                <w:lang w:val="en-US"/>
              </w:rPr>
              <w:t>13</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0163AFCD" w14:textId="77777777" w:rsidR="00B56F88" w:rsidRDefault="00B56F88" w:rsidP="00B56F88">
            <w:r>
              <w:rPr>
                <w:sz w:val="14"/>
                <w:szCs w:val="14"/>
                <w:lang w:val="en-US"/>
              </w:rPr>
              <w:t>D</w:t>
            </w:r>
            <w:proofErr w:type="gramStart"/>
            <w:r>
              <w:rPr>
                <w:sz w:val="14"/>
                <w:szCs w:val="14"/>
                <w:lang w:val="en-US"/>
              </w:rPr>
              <w:t>6  Data</w:t>
            </w:r>
            <w:proofErr w:type="gramEnd"/>
            <w:r>
              <w:rPr>
                <w:sz w:val="14"/>
                <w:szCs w:val="14"/>
                <w:lang w:val="en-US"/>
              </w:rPr>
              <w:t xml:space="preserve"> Bus Line</w:t>
            </w:r>
          </w:p>
        </w:tc>
        <w:tc>
          <w:tcPr>
            <w:tcW w:w="0" w:type="auto"/>
            <w:tcBorders>
              <w:top w:val="nil"/>
              <w:left w:val="nil"/>
              <w:bottom w:val="single" w:sz="8" w:space="0" w:color="auto"/>
              <w:right w:val="double" w:sz="6" w:space="0" w:color="auto"/>
            </w:tcBorders>
            <w:tcMar>
              <w:top w:w="0" w:type="dxa"/>
              <w:left w:w="108" w:type="dxa"/>
              <w:bottom w:w="0" w:type="dxa"/>
              <w:right w:w="108" w:type="dxa"/>
            </w:tcMar>
            <w:hideMark/>
          </w:tcPr>
          <w:p w14:paraId="685C0025" w14:textId="77777777" w:rsidR="00B56F88" w:rsidRDefault="00B56F88">
            <w:pPr>
              <w:jc w:val="center"/>
            </w:pPr>
            <w:r>
              <w:rPr>
                <w:sz w:val="14"/>
                <w:szCs w:val="14"/>
                <w:lang w:val="en-US"/>
              </w:rPr>
              <w:t>A2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2C7E7FE2" w14:textId="77777777" w:rsidR="00B56F88" w:rsidRDefault="00B56F88" w:rsidP="00B56F88">
            <w:r>
              <w:rPr>
                <w:sz w:val="14"/>
                <w:szCs w:val="14"/>
                <w:lang w:val="en-US"/>
              </w:rPr>
              <w:t>4</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0BFCCA63" w14:textId="77777777" w:rsidR="00B56F88" w:rsidRDefault="00B56F88" w:rsidP="00B56F88">
            <w:r>
              <w:rPr>
                <w:sz w:val="14"/>
                <w:szCs w:val="14"/>
                <w:lang w:val="en-US"/>
              </w:rPr>
              <w:t>RS - Register Select</w:t>
            </w:r>
          </w:p>
        </w:tc>
        <w:tc>
          <w:tcPr>
            <w:tcW w:w="686" w:type="dxa"/>
            <w:tcBorders>
              <w:top w:val="nil"/>
              <w:left w:val="nil"/>
              <w:bottom w:val="single" w:sz="8" w:space="0" w:color="auto"/>
              <w:right w:val="single" w:sz="8" w:space="0" w:color="auto"/>
            </w:tcBorders>
            <w:tcMar>
              <w:top w:w="0" w:type="dxa"/>
              <w:left w:w="108" w:type="dxa"/>
              <w:bottom w:w="0" w:type="dxa"/>
              <w:right w:w="108" w:type="dxa"/>
            </w:tcMar>
            <w:hideMark/>
          </w:tcPr>
          <w:p w14:paraId="7BECDDCD" w14:textId="77777777" w:rsidR="00B56F88" w:rsidRDefault="00B56F88">
            <w:pPr>
              <w:jc w:val="center"/>
            </w:pPr>
            <w:r>
              <w:rPr>
                <w:sz w:val="14"/>
                <w:szCs w:val="14"/>
                <w:lang w:val="en-US"/>
              </w:rPr>
              <w:t>D7</w:t>
            </w:r>
          </w:p>
        </w:tc>
      </w:tr>
      <w:tr w:rsidR="00B56F88" w14:paraId="7BEFCF48" w14:textId="77777777" w:rsidTr="00B56F88">
        <w:trPr>
          <w:jc w:val="center"/>
        </w:trPr>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4EB8D80" w14:textId="77777777" w:rsidR="00B56F88" w:rsidRDefault="00B56F88" w:rsidP="00B56F88">
            <w:r>
              <w:rPr>
                <w:sz w:val="14"/>
                <w:szCs w:val="14"/>
                <w:lang w:val="en-US"/>
              </w:rPr>
              <w:t>12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5BA017E7" w14:textId="77777777" w:rsidR="00B56F88" w:rsidRDefault="00B56F88" w:rsidP="00B56F88">
            <w:r>
              <w:rPr>
                <w:sz w:val="14"/>
                <w:szCs w:val="14"/>
                <w:lang w:val="en-US"/>
              </w:rPr>
              <w:t>D</w:t>
            </w:r>
            <w:proofErr w:type="gramStart"/>
            <w:r>
              <w:rPr>
                <w:sz w:val="14"/>
                <w:szCs w:val="14"/>
                <w:lang w:val="en-US"/>
              </w:rPr>
              <w:t>5  Data</w:t>
            </w:r>
            <w:proofErr w:type="gramEnd"/>
            <w:r>
              <w:rPr>
                <w:sz w:val="14"/>
                <w:szCs w:val="14"/>
                <w:lang w:val="en-US"/>
              </w:rPr>
              <w:t xml:space="preserve"> Bus Line</w:t>
            </w:r>
          </w:p>
        </w:tc>
        <w:tc>
          <w:tcPr>
            <w:tcW w:w="0" w:type="auto"/>
            <w:tcBorders>
              <w:top w:val="nil"/>
              <w:left w:val="nil"/>
              <w:bottom w:val="single" w:sz="8" w:space="0" w:color="auto"/>
              <w:right w:val="double" w:sz="6" w:space="0" w:color="auto"/>
            </w:tcBorders>
            <w:tcMar>
              <w:top w:w="0" w:type="dxa"/>
              <w:left w:w="108" w:type="dxa"/>
              <w:bottom w:w="0" w:type="dxa"/>
              <w:right w:w="108" w:type="dxa"/>
            </w:tcMar>
            <w:hideMark/>
          </w:tcPr>
          <w:p w14:paraId="27C1DFCC" w14:textId="77777777" w:rsidR="00B56F88" w:rsidRDefault="00B56F88">
            <w:pPr>
              <w:jc w:val="center"/>
            </w:pPr>
            <w:r>
              <w:rPr>
                <w:sz w:val="14"/>
                <w:szCs w:val="14"/>
                <w:lang w:val="en-US"/>
              </w:rPr>
              <w:t>D4</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53B357A5" w14:textId="77777777" w:rsidR="00B56F88" w:rsidRDefault="00B56F88" w:rsidP="00B56F88">
            <w:r>
              <w:rPr>
                <w:sz w:val="14"/>
                <w:szCs w:val="14"/>
                <w:lang w:val="en-US"/>
              </w:rPr>
              <w:t>3</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22363A2C" w14:textId="77777777" w:rsidR="00B56F88" w:rsidRDefault="00B56F88" w:rsidP="00B56F88">
            <w:r>
              <w:rPr>
                <w:sz w:val="14"/>
                <w:szCs w:val="14"/>
                <w:lang w:val="en-US"/>
              </w:rPr>
              <w:t>VEE</w:t>
            </w:r>
          </w:p>
        </w:tc>
        <w:tc>
          <w:tcPr>
            <w:tcW w:w="686" w:type="dxa"/>
            <w:tcBorders>
              <w:top w:val="nil"/>
              <w:left w:val="nil"/>
              <w:bottom w:val="single" w:sz="8" w:space="0" w:color="auto"/>
              <w:right w:val="single" w:sz="8" w:space="0" w:color="auto"/>
            </w:tcBorders>
            <w:tcMar>
              <w:top w:w="0" w:type="dxa"/>
              <w:left w:w="108" w:type="dxa"/>
              <w:bottom w:w="0" w:type="dxa"/>
              <w:right w:w="108" w:type="dxa"/>
            </w:tcMar>
            <w:hideMark/>
          </w:tcPr>
          <w:p w14:paraId="15626CAC" w14:textId="77777777" w:rsidR="00B56F88" w:rsidRDefault="00B56F88">
            <w:pPr>
              <w:jc w:val="center"/>
            </w:pPr>
            <w:r>
              <w:rPr>
                <w:sz w:val="14"/>
                <w:szCs w:val="14"/>
                <w:lang w:val="en-US"/>
              </w:rPr>
              <w:t>-</w:t>
            </w:r>
          </w:p>
        </w:tc>
      </w:tr>
      <w:tr w:rsidR="00B56F88" w14:paraId="79735497" w14:textId="77777777" w:rsidTr="00B56F88">
        <w:trPr>
          <w:jc w:val="center"/>
        </w:trPr>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9F00454" w14:textId="77777777" w:rsidR="00B56F88" w:rsidRDefault="00B56F88" w:rsidP="00B56F88">
            <w:r>
              <w:rPr>
                <w:sz w:val="14"/>
                <w:szCs w:val="14"/>
                <w:lang w:val="en-US"/>
              </w:rPr>
              <w:lastRenderedPageBreak/>
              <w:t>11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47E2D811" w14:textId="77777777" w:rsidR="00B56F88" w:rsidRDefault="00B56F88" w:rsidP="00B56F88">
            <w:r>
              <w:rPr>
                <w:sz w:val="14"/>
                <w:szCs w:val="14"/>
                <w:lang w:val="en-US"/>
              </w:rPr>
              <w:t>D</w:t>
            </w:r>
            <w:proofErr w:type="gramStart"/>
            <w:r>
              <w:rPr>
                <w:sz w:val="14"/>
                <w:szCs w:val="14"/>
                <w:lang w:val="en-US"/>
              </w:rPr>
              <w:t>4  Data</w:t>
            </w:r>
            <w:proofErr w:type="gramEnd"/>
            <w:r>
              <w:rPr>
                <w:sz w:val="14"/>
                <w:szCs w:val="14"/>
                <w:lang w:val="en-US"/>
              </w:rPr>
              <w:t xml:space="preserve"> Bus Line</w:t>
            </w:r>
          </w:p>
        </w:tc>
        <w:tc>
          <w:tcPr>
            <w:tcW w:w="0" w:type="auto"/>
            <w:tcBorders>
              <w:top w:val="nil"/>
              <w:left w:val="nil"/>
              <w:bottom w:val="single" w:sz="8" w:space="0" w:color="auto"/>
              <w:right w:val="double" w:sz="6" w:space="0" w:color="auto"/>
            </w:tcBorders>
            <w:tcMar>
              <w:top w:w="0" w:type="dxa"/>
              <w:left w:w="108" w:type="dxa"/>
              <w:bottom w:w="0" w:type="dxa"/>
              <w:right w:w="108" w:type="dxa"/>
            </w:tcMar>
            <w:hideMark/>
          </w:tcPr>
          <w:p w14:paraId="6487DDF0" w14:textId="77777777" w:rsidR="00B56F88" w:rsidRDefault="00B56F88">
            <w:pPr>
              <w:jc w:val="center"/>
            </w:pPr>
            <w:r>
              <w:rPr>
                <w:sz w:val="14"/>
                <w:szCs w:val="14"/>
                <w:lang w:val="en-US"/>
              </w:rPr>
              <w:t>D5</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4B5A3141" w14:textId="77777777" w:rsidR="00B56F88" w:rsidRDefault="00B56F88" w:rsidP="00B56F88">
            <w:r>
              <w:rPr>
                <w:sz w:val="14"/>
                <w:szCs w:val="14"/>
                <w:lang w:val="en-US"/>
              </w:rPr>
              <w:t>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5E20681F" w14:textId="77777777" w:rsidR="00B56F88" w:rsidRDefault="00B56F88" w:rsidP="00B56F88">
            <w:r>
              <w:rPr>
                <w:sz w:val="14"/>
                <w:szCs w:val="14"/>
                <w:lang w:val="en-US"/>
              </w:rPr>
              <w:t>VCC (+5V)</w:t>
            </w:r>
          </w:p>
        </w:tc>
        <w:tc>
          <w:tcPr>
            <w:tcW w:w="686" w:type="dxa"/>
            <w:tcBorders>
              <w:top w:val="nil"/>
              <w:left w:val="nil"/>
              <w:bottom w:val="single" w:sz="8" w:space="0" w:color="auto"/>
              <w:right w:val="single" w:sz="8" w:space="0" w:color="auto"/>
            </w:tcBorders>
            <w:tcMar>
              <w:top w:w="0" w:type="dxa"/>
              <w:left w:w="108" w:type="dxa"/>
              <w:bottom w:w="0" w:type="dxa"/>
              <w:right w:w="108" w:type="dxa"/>
            </w:tcMar>
            <w:hideMark/>
          </w:tcPr>
          <w:p w14:paraId="1C47617A" w14:textId="77777777" w:rsidR="00B56F88" w:rsidRDefault="00B56F88">
            <w:pPr>
              <w:jc w:val="center"/>
            </w:pPr>
            <w:r>
              <w:rPr>
                <w:sz w:val="14"/>
                <w:szCs w:val="14"/>
                <w:lang w:val="en-US"/>
              </w:rPr>
              <w:t>VCC</w:t>
            </w:r>
          </w:p>
        </w:tc>
      </w:tr>
      <w:tr w:rsidR="00B56F88" w14:paraId="0108A786" w14:textId="77777777" w:rsidTr="00B56F88">
        <w:trPr>
          <w:jc w:val="center"/>
        </w:trPr>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8812BCD" w14:textId="77777777" w:rsidR="00B56F88" w:rsidRDefault="00B56F88" w:rsidP="00B56F88">
            <w:r>
              <w:rPr>
                <w:sz w:val="14"/>
                <w:szCs w:val="14"/>
                <w:lang w:val="en-US"/>
              </w:rPr>
              <w:t>6</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6E7A368E" w14:textId="77777777" w:rsidR="00B56F88" w:rsidRDefault="00B56F88" w:rsidP="00B56F88">
            <w:r>
              <w:rPr>
                <w:sz w:val="14"/>
                <w:szCs w:val="14"/>
                <w:lang w:val="en-US"/>
              </w:rPr>
              <w:t>E - Enable Signal</w:t>
            </w:r>
          </w:p>
        </w:tc>
        <w:tc>
          <w:tcPr>
            <w:tcW w:w="0" w:type="auto"/>
            <w:tcBorders>
              <w:top w:val="nil"/>
              <w:left w:val="nil"/>
              <w:bottom w:val="single" w:sz="8" w:space="0" w:color="auto"/>
              <w:right w:val="double" w:sz="6" w:space="0" w:color="auto"/>
            </w:tcBorders>
            <w:tcMar>
              <w:top w:w="0" w:type="dxa"/>
              <w:left w:w="108" w:type="dxa"/>
              <w:bottom w:w="0" w:type="dxa"/>
              <w:right w:w="108" w:type="dxa"/>
            </w:tcMar>
            <w:hideMark/>
          </w:tcPr>
          <w:p w14:paraId="618BD2AE" w14:textId="77777777" w:rsidR="00B56F88" w:rsidRDefault="00B56F88">
            <w:pPr>
              <w:jc w:val="center"/>
            </w:pPr>
            <w:r>
              <w:rPr>
                <w:sz w:val="14"/>
                <w:szCs w:val="14"/>
                <w:lang w:val="en-US"/>
              </w:rPr>
              <w:t>D6</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4C1E4908" w14:textId="77777777" w:rsidR="00B56F88" w:rsidRDefault="00B56F88" w:rsidP="00B56F88">
            <w:r>
              <w:rPr>
                <w:sz w:val="14"/>
                <w:szCs w:val="14"/>
                <w:lang w:val="en-US"/>
              </w:rPr>
              <w:t>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40E4A05B" w14:textId="77777777" w:rsidR="00B56F88" w:rsidRDefault="00B56F88" w:rsidP="00B56F88">
            <w:r>
              <w:rPr>
                <w:sz w:val="14"/>
                <w:szCs w:val="14"/>
                <w:lang w:val="en-US"/>
              </w:rPr>
              <w:t>VSS (GND)</w:t>
            </w:r>
          </w:p>
        </w:tc>
        <w:tc>
          <w:tcPr>
            <w:tcW w:w="686" w:type="dxa"/>
            <w:tcBorders>
              <w:top w:val="nil"/>
              <w:left w:val="nil"/>
              <w:bottom w:val="single" w:sz="8" w:space="0" w:color="auto"/>
              <w:right w:val="single" w:sz="8" w:space="0" w:color="auto"/>
            </w:tcBorders>
            <w:tcMar>
              <w:top w:w="0" w:type="dxa"/>
              <w:left w:w="108" w:type="dxa"/>
              <w:bottom w:w="0" w:type="dxa"/>
              <w:right w:w="108" w:type="dxa"/>
            </w:tcMar>
            <w:hideMark/>
          </w:tcPr>
          <w:p w14:paraId="1DE8A4D8" w14:textId="77777777" w:rsidR="00B56F88" w:rsidRDefault="00B56F88">
            <w:pPr>
              <w:jc w:val="center"/>
            </w:pPr>
            <w:proofErr w:type="spellStart"/>
            <w:r>
              <w:rPr>
                <w:sz w:val="14"/>
                <w:szCs w:val="14"/>
                <w:lang w:val="en-US"/>
              </w:rPr>
              <w:t>Gnd</w:t>
            </w:r>
            <w:proofErr w:type="spellEnd"/>
          </w:p>
        </w:tc>
      </w:tr>
    </w:tbl>
    <w:p w14:paraId="440F63DF" w14:textId="77777777" w:rsidR="00B56F88" w:rsidRDefault="00B56F88" w:rsidP="00B56F88">
      <w:pPr>
        <w:jc w:val="both"/>
        <w:rPr>
          <w:rFonts w:ascii="Arial" w:hAnsi="Arial" w:cs="Arial"/>
          <w:color w:val="222222"/>
          <w:sz w:val="20"/>
          <w:szCs w:val="20"/>
        </w:rPr>
      </w:pPr>
    </w:p>
    <w:p w14:paraId="1D773197" w14:textId="77777777" w:rsidR="00B56F88" w:rsidRDefault="00B56F88" w:rsidP="00B56F88">
      <w:pPr>
        <w:jc w:val="both"/>
        <w:rPr>
          <w:rFonts w:ascii="Arial" w:hAnsi="Arial" w:cs="Arial"/>
          <w:color w:val="222222"/>
          <w:sz w:val="20"/>
          <w:szCs w:val="20"/>
        </w:rPr>
      </w:pPr>
      <w:r>
        <w:rPr>
          <w:rFonts w:ascii="Arial" w:hAnsi="Arial" w:cs="Arial"/>
          <w:b/>
          <w:bCs/>
          <w:color w:val="0070C0"/>
          <w:sz w:val="20"/>
          <w:szCs w:val="20"/>
          <w:lang w:val="en-US"/>
        </w:rPr>
        <w:t xml:space="preserve">The </w:t>
      </w:r>
      <w:proofErr w:type="gramStart"/>
      <w:r>
        <w:rPr>
          <w:rFonts w:ascii="Arial" w:hAnsi="Arial" w:cs="Arial"/>
          <w:b/>
          <w:bCs/>
          <w:color w:val="0070C0"/>
          <w:sz w:val="20"/>
          <w:szCs w:val="20"/>
          <w:lang w:val="en-US"/>
        </w:rPr>
        <w:t>micro SD</w:t>
      </w:r>
      <w:proofErr w:type="gramEnd"/>
      <w:r>
        <w:rPr>
          <w:rFonts w:ascii="Arial" w:hAnsi="Arial" w:cs="Arial"/>
          <w:b/>
          <w:bCs/>
          <w:color w:val="0070C0"/>
          <w:sz w:val="20"/>
          <w:szCs w:val="20"/>
          <w:lang w:val="en-US"/>
        </w:rPr>
        <w:t xml:space="preserve"> module</w:t>
      </w:r>
    </w:p>
    <w:p w14:paraId="00B6290E" w14:textId="77777777" w:rsidR="00B56F88" w:rsidRDefault="00B56F88" w:rsidP="00B56F88">
      <w:pPr>
        <w:jc w:val="both"/>
        <w:rPr>
          <w:rFonts w:ascii="Arial" w:hAnsi="Arial" w:cs="Arial"/>
          <w:color w:val="222222"/>
          <w:sz w:val="20"/>
          <w:szCs w:val="20"/>
        </w:rPr>
      </w:pPr>
      <w:r>
        <w:rPr>
          <w:color w:val="222222"/>
          <w:sz w:val="20"/>
          <w:szCs w:val="20"/>
          <w:lang w:val="en-US"/>
        </w:rPr>
        <w:t>In the latest version I added an SD module suitable for Arduino, that is, with 5 V power supply and logic levels. The appearance of the module used is visible in figure 4.</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4980"/>
      </w:tblGrid>
      <w:tr w:rsidR="00B56F88" w14:paraId="4130145A" w14:textId="77777777" w:rsidTr="00B56F88">
        <w:trPr>
          <w:tblCellSpacing w:w="0" w:type="dxa"/>
          <w:jc w:val="center"/>
        </w:trPr>
        <w:tc>
          <w:tcPr>
            <w:tcW w:w="0" w:type="auto"/>
            <w:shd w:val="clear" w:color="auto" w:fill="FFFFFF"/>
            <w:vAlign w:val="center"/>
            <w:hideMark/>
          </w:tcPr>
          <w:p w14:paraId="67519E3A" w14:textId="7A1F3782" w:rsidR="00B56F88" w:rsidRDefault="00B56F88">
            <w:pPr>
              <w:jc w:val="center"/>
              <w:rPr>
                <w:rFonts w:ascii="Times New Roman" w:hAnsi="Times New Roman" w:cs="Times New Roman"/>
                <w:color w:val="222222"/>
                <w:sz w:val="24"/>
                <w:szCs w:val="24"/>
              </w:rPr>
            </w:pPr>
            <w:r>
              <w:rPr>
                <w:noProof/>
                <w:color w:val="2288BB"/>
              </w:rPr>
              <w:drawing>
                <wp:inline distT="0" distB="0" distL="0" distR="0" wp14:anchorId="51D9A180" wp14:editId="6CA1113D">
                  <wp:extent cx="3048000" cy="1612900"/>
                  <wp:effectExtent l="0" t="0" r="0" b="6350"/>
                  <wp:docPr id="44" name="Picture 44">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48000" cy="1612900"/>
                          </a:xfrm>
                          <a:prstGeom prst="rect">
                            <a:avLst/>
                          </a:prstGeom>
                          <a:noFill/>
                          <a:ln>
                            <a:noFill/>
                          </a:ln>
                        </pic:spPr>
                      </pic:pic>
                    </a:graphicData>
                  </a:graphic>
                </wp:inline>
              </w:drawing>
            </w:r>
          </w:p>
        </w:tc>
      </w:tr>
      <w:tr w:rsidR="00B56F88" w14:paraId="75FD2B4F" w14:textId="77777777" w:rsidTr="00B56F88">
        <w:trPr>
          <w:tblCellSpacing w:w="0" w:type="dxa"/>
          <w:jc w:val="center"/>
        </w:trPr>
        <w:tc>
          <w:tcPr>
            <w:tcW w:w="0" w:type="auto"/>
            <w:shd w:val="clear" w:color="auto" w:fill="FFFFFF"/>
            <w:vAlign w:val="center"/>
            <w:hideMark/>
          </w:tcPr>
          <w:p w14:paraId="6C899A9B" w14:textId="77777777" w:rsidR="00B56F88" w:rsidRDefault="00B56F88">
            <w:pPr>
              <w:jc w:val="center"/>
              <w:rPr>
                <w:color w:val="222222"/>
                <w:sz w:val="16"/>
                <w:szCs w:val="16"/>
              </w:rPr>
            </w:pPr>
            <w:proofErr w:type="spellStart"/>
            <w:r>
              <w:rPr>
                <w:color w:val="222222"/>
                <w:sz w:val="16"/>
                <w:szCs w:val="16"/>
              </w:rPr>
              <w:t>Figure</w:t>
            </w:r>
            <w:proofErr w:type="spellEnd"/>
            <w:r>
              <w:rPr>
                <w:color w:val="222222"/>
                <w:sz w:val="16"/>
                <w:szCs w:val="16"/>
              </w:rPr>
              <w:t xml:space="preserve"> 4</w:t>
            </w:r>
          </w:p>
        </w:tc>
      </w:tr>
    </w:tbl>
    <w:p w14:paraId="0C737169"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The following table shows the connections and pins dedicated to the microSD:</w:t>
      </w:r>
    </w:p>
    <w:tbl>
      <w:tblPr>
        <w:tblW w:w="0" w:type="auto"/>
        <w:tblInd w:w="3399" w:type="dxa"/>
        <w:tblCellMar>
          <w:left w:w="0" w:type="dxa"/>
          <w:right w:w="0" w:type="dxa"/>
        </w:tblCellMar>
        <w:tblLook w:val="04A0" w:firstRow="1" w:lastRow="0" w:firstColumn="1" w:lastColumn="0" w:noHBand="0" w:noVBand="1"/>
      </w:tblPr>
      <w:tblGrid>
        <w:gridCol w:w="401"/>
        <w:gridCol w:w="847"/>
        <w:gridCol w:w="686"/>
      </w:tblGrid>
      <w:tr w:rsidR="00B56F88" w14:paraId="48461537" w14:textId="77777777" w:rsidTr="00B56F88">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3D2786D" w14:textId="77777777" w:rsidR="00B56F88" w:rsidRDefault="00B56F88">
            <w:pPr>
              <w:divId w:val="1012682261"/>
              <w:rPr>
                <w:rFonts w:ascii="Times New Roman" w:hAnsi="Times New Roman" w:cs="Times New Roman"/>
                <w:sz w:val="24"/>
                <w:szCs w:val="24"/>
              </w:rPr>
            </w:pPr>
            <w:r>
              <w:rPr>
                <w:b/>
                <w:bCs/>
                <w:sz w:val="14"/>
                <w:szCs w:val="14"/>
                <w:lang w:val="en-US"/>
              </w:rPr>
              <w:t>J2</w:t>
            </w:r>
          </w:p>
          <w:p w14:paraId="7C62B8AC" w14:textId="77777777" w:rsidR="00B56F88" w:rsidRDefault="00B56F88">
            <w:pPr>
              <w:jc w:val="center"/>
            </w:pPr>
            <w:r>
              <w:rPr>
                <w:b/>
                <w:bCs/>
                <w:sz w:val="14"/>
                <w:szCs w:val="14"/>
                <w:lang w:val="en-US"/>
              </w:rPr>
              <w:t>pin</w:t>
            </w:r>
          </w:p>
        </w:tc>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2539ED5" w14:textId="77777777" w:rsidR="00B56F88" w:rsidRDefault="00B56F88" w:rsidP="00B56F88">
            <w:r>
              <w:rPr>
                <w:b/>
                <w:bCs/>
                <w:sz w:val="14"/>
                <w:szCs w:val="14"/>
                <w:lang w:val="en-US"/>
              </w:rPr>
              <w:t>SD module</w:t>
            </w:r>
          </w:p>
          <w:p w14:paraId="0D01576E" w14:textId="77777777" w:rsidR="00B56F88" w:rsidRDefault="00B56F88">
            <w:pPr>
              <w:jc w:val="center"/>
            </w:pPr>
            <w:r>
              <w:rPr>
                <w:b/>
                <w:bCs/>
                <w:sz w:val="14"/>
                <w:szCs w:val="14"/>
                <w:lang w:val="en-US"/>
              </w:rPr>
              <w:t>name</w:t>
            </w:r>
          </w:p>
        </w:tc>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783C8CB" w14:textId="77777777" w:rsidR="00B56F88" w:rsidRDefault="00B56F88" w:rsidP="00B56F88">
            <w:r>
              <w:rPr>
                <w:b/>
                <w:bCs/>
                <w:sz w:val="14"/>
                <w:szCs w:val="14"/>
                <w:lang w:val="en-US"/>
              </w:rPr>
              <w:t>Arduino</w:t>
            </w:r>
          </w:p>
          <w:p w14:paraId="65BABF34" w14:textId="77777777" w:rsidR="00B56F88" w:rsidRDefault="00B56F88">
            <w:pPr>
              <w:jc w:val="center"/>
            </w:pPr>
            <w:r>
              <w:rPr>
                <w:b/>
                <w:bCs/>
                <w:sz w:val="14"/>
                <w:szCs w:val="14"/>
                <w:lang w:val="en-US"/>
              </w:rPr>
              <w:t>pin</w:t>
            </w:r>
          </w:p>
        </w:tc>
      </w:tr>
      <w:tr w:rsidR="00B56F88" w14:paraId="549449C9" w14:textId="77777777" w:rsidTr="00B56F88">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3A8CB54" w14:textId="77777777" w:rsidR="00B56F88" w:rsidRDefault="00B56F88" w:rsidP="00B56F88">
            <w:r>
              <w:rPr>
                <w:sz w:val="14"/>
                <w:szCs w:val="14"/>
                <w:lang w:val="en-US"/>
              </w:rPr>
              <w:t>6</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3D8D2205" w14:textId="77777777" w:rsidR="00B56F88" w:rsidRDefault="00B56F88" w:rsidP="00B56F88">
            <w:r>
              <w:rPr>
                <w:sz w:val="14"/>
                <w:szCs w:val="14"/>
                <w:lang w:val="en-US"/>
              </w:rPr>
              <w:t>CS</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6A5EDEC0" w14:textId="77777777" w:rsidR="00B56F88" w:rsidRDefault="00B56F88" w:rsidP="00B56F88">
            <w:r>
              <w:rPr>
                <w:sz w:val="14"/>
                <w:szCs w:val="14"/>
                <w:lang w:val="en-US"/>
              </w:rPr>
              <w:t>D10</w:t>
            </w:r>
          </w:p>
        </w:tc>
      </w:tr>
      <w:tr w:rsidR="00B56F88" w14:paraId="6EEFFCA3" w14:textId="77777777" w:rsidTr="00B56F88">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7DF7C49" w14:textId="77777777" w:rsidR="00B56F88" w:rsidRDefault="00B56F88" w:rsidP="00B56F88">
            <w:r>
              <w:rPr>
                <w:sz w:val="14"/>
                <w:szCs w:val="14"/>
                <w:lang w:val="en-US"/>
              </w:rPr>
              <w:t>5</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33AFD550" w14:textId="77777777" w:rsidR="00B56F88" w:rsidRDefault="00B56F88" w:rsidP="00B56F88">
            <w:r>
              <w:rPr>
                <w:sz w:val="14"/>
                <w:szCs w:val="14"/>
                <w:lang w:val="en-US"/>
              </w:rPr>
              <w:t>SCK</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7B971AE7" w14:textId="77777777" w:rsidR="00B56F88" w:rsidRDefault="00B56F88" w:rsidP="00B56F88">
            <w:r>
              <w:rPr>
                <w:sz w:val="14"/>
                <w:szCs w:val="14"/>
                <w:lang w:val="en-US"/>
              </w:rPr>
              <w:t>D13</w:t>
            </w:r>
          </w:p>
        </w:tc>
      </w:tr>
      <w:tr w:rsidR="00B56F88" w14:paraId="7A65EF28" w14:textId="77777777" w:rsidTr="00B56F88">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7BBE8A3" w14:textId="77777777" w:rsidR="00B56F88" w:rsidRDefault="00B56F88" w:rsidP="00B56F88">
            <w:r>
              <w:rPr>
                <w:sz w:val="14"/>
                <w:szCs w:val="14"/>
                <w:lang w:val="en-US"/>
              </w:rPr>
              <w:t>4</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4ED86C96" w14:textId="77777777" w:rsidR="00B56F88" w:rsidRDefault="00B56F88" w:rsidP="00B56F88">
            <w:r>
              <w:rPr>
                <w:sz w:val="14"/>
                <w:szCs w:val="14"/>
                <w:lang w:val="en-US"/>
              </w:rPr>
              <w:t>MOSI</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5FCA993F" w14:textId="77777777" w:rsidR="00B56F88" w:rsidRDefault="00B56F88" w:rsidP="00B56F88">
            <w:r>
              <w:rPr>
                <w:sz w:val="14"/>
                <w:szCs w:val="14"/>
                <w:lang w:val="en-US"/>
              </w:rPr>
              <w:t>D11</w:t>
            </w:r>
          </w:p>
        </w:tc>
      </w:tr>
      <w:tr w:rsidR="00B56F88" w14:paraId="243119B7" w14:textId="77777777" w:rsidTr="00B56F88">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394D99A" w14:textId="77777777" w:rsidR="00B56F88" w:rsidRDefault="00B56F88" w:rsidP="00B56F88">
            <w:r>
              <w:rPr>
                <w:sz w:val="14"/>
                <w:szCs w:val="14"/>
                <w:lang w:val="en-US"/>
              </w:rPr>
              <w:t>3</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706CBD63" w14:textId="77777777" w:rsidR="00B56F88" w:rsidRDefault="00B56F88" w:rsidP="00B56F88">
            <w:r>
              <w:rPr>
                <w:sz w:val="14"/>
                <w:szCs w:val="14"/>
                <w:lang w:val="en-US"/>
              </w:rPr>
              <w:t>MISO</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16AA7401" w14:textId="77777777" w:rsidR="00B56F88" w:rsidRDefault="00B56F88" w:rsidP="00B56F88">
            <w:r>
              <w:rPr>
                <w:sz w:val="14"/>
                <w:szCs w:val="14"/>
                <w:lang w:val="en-US"/>
              </w:rPr>
              <w:t>D12</w:t>
            </w:r>
          </w:p>
        </w:tc>
      </w:tr>
      <w:tr w:rsidR="00B56F88" w14:paraId="528E017E" w14:textId="77777777" w:rsidTr="00B56F88">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AB442AC" w14:textId="77777777" w:rsidR="00B56F88" w:rsidRDefault="00B56F88" w:rsidP="00B56F88">
            <w:r>
              <w:rPr>
                <w:sz w:val="14"/>
                <w:szCs w:val="14"/>
                <w:lang w:val="en-US"/>
              </w:rPr>
              <w:t>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406E7502" w14:textId="77777777" w:rsidR="00B56F88" w:rsidRDefault="00B56F88" w:rsidP="00B56F88">
            <w:r>
              <w:rPr>
                <w:sz w:val="14"/>
                <w:szCs w:val="14"/>
                <w:lang w:val="en-US"/>
              </w:rPr>
              <w:t>VCC</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688BB43A" w14:textId="77777777" w:rsidR="00B56F88" w:rsidRDefault="00B56F88" w:rsidP="00B56F88">
            <w:r>
              <w:rPr>
                <w:sz w:val="14"/>
                <w:szCs w:val="14"/>
                <w:lang w:val="en-US"/>
              </w:rPr>
              <w:t>+5 V</w:t>
            </w:r>
          </w:p>
        </w:tc>
      </w:tr>
      <w:tr w:rsidR="00B56F88" w14:paraId="36C4BD6F" w14:textId="77777777" w:rsidTr="00B56F88">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CDC123F" w14:textId="77777777" w:rsidR="00B56F88" w:rsidRDefault="00B56F88" w:rsidP="00B56F88">
            <w:r>
              <w:rPr>
                <w:sz w:val="14"/>
                <w:szCs w:val="14"/>
                <w:lang w:val="en-US"/>
              </w:rPr>
              <w:t>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11B4BBB4" w14:textId="77777777" w:rsidR="00B56F88" w:rsidRDefault="00B56F88" w:rsidP="00B56F88">
            <w:r>
              <w:rPr>
                <w:sz w:val="14"/>
                <w:szCs w:val="14"/>
                <w:lang w:val="en-US"/>
              </w:rPr>
              <w:t>GND</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14:paraId="5D91A06F" w14:textId="77777777" w:rsidR="00B56F88" w:rsidRDefault="00B56F88" w:rsidP="00B56F88">
            <w:r>
              <w:rPr>
                <w:sz w:val="14"/>
                <w:szCs w:val="14"/>
                <w:lang w:val="en-US"/>
              </w:rPr>
              <w:t>GND</w:t>
            </w:r>
          </w:p>
        </w:tc>
      </w:tr>
    </w:tbl>
    <w:p w14:paraId="34A40F83" w14:textId="77777777" w:rsidR="00B56F88" w:rsidRDefault="00B56F88" w:rsidP="00B56F88">
      <w:pPr>
        <w:jc w:val="both"/>
        <w:rPr>
          <w:rFonts w:ascii="Arial" w:hAnsi="Arial" w:cs="Arial"/>
          <w:color w:val="222222"/>
          <w:sz w:val="20"/>
          <w:szCs w:val="20"/>
        </w:rPr>
      </w:pPr>
    </w:p>
    <w:p w14:paraId="14F3D34F" w14:textId="77777777" w:rsidR="00B56F88" w:rsidRDefault="00B56F88" w:rsidP="00B56F88">
      <w:pPr>
        <w:jc w:val="both"/>
        <w:rPr>
          <w:rFonts w:ascii="Arial" w:hAnsi="Arial" w:cs="Arial"/>
          <w:color w:val="222222"/>
          <w:sz w:val="20"/>
          <w:szCs w:val="20"/>
        </w:rPr>
      </w:pPr>
    </w:p>
    <w:p w14:paraId="68FE3272" w14:textId="77777777" w:rsidR="00B56F88" w:rsidRDefault="00B56F88" w:rsidP="00B56F88">
      <w:pPr>
        <w:jc w:val="both"/>
        <w:rPr>
          <w:rFonts w:ascii="Arial" w:hAnsi="Arial" w:cs="Arial"/>
          <w:color w:val="222222"/>
          <w:sz w:val="20"/>
          <w:szCs w:val="20"/>
        </w:rPr>
      </w:pPr>
      <w:r>
        <w:rPr>
          <w:rFonts w:ascii="Arial" w:hAnsi="Arial" w:cs="Arial"/>
          <w:b/>
          <w:bCs/>
          <w:color w:val="0070C0"/>
          <w:sz w:val="20"/>
          <w:szCs w:val="20"/>
          <w:lang w:val="en-US"/>
        </w:rPr>
        <w:t>Calculations for the shunt used</w:t>
      </w:r>
    </w:p>
    <w:p w14:paraId="7AE23AD1"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I used a shunt I had at home, visible in figure 5, it was an accessory of the glorious ICE 680R analog tester.</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6180"/>
      </w:tblGrid>
      <w:tr w:rsidR="00B56F88" w14:paraId="55B7AD13" w14:textId="77777777" w:rsidTr="00B56F88">
        <w:trPr>
          <w:tblCellSpacing w:w="0" w:type="dxa"/>
          <w:jc w:val="center"/>
        </w:trPr>
        <w:tc>
          <w:tcPr>
            <w:tcW w:w="0" w:type="auto"/>
            <w:shd w:val="clear" w:color="auto" w:fill="FFFFFF"/>
            <w:vAlign w:val="center"/>
            <w:hideMark/>
          </w:tcPr>
          <w:p w14:paraId="53F76A59" w14:textId="08DB2E71" w:rsidR="00B56F88" w:rsidRDefault="00B56F88">
            <w:pPr>
              <w:jc w:val="center"/>
              <w:rPr>
                <w:rFonts w:ascii="Times New Roman" w:hAnsi="Times New Roman" w:cs="Times New Roman"/>
                <w:color w:val="222222"/>
                <w:sz w:val="24"/>
                <w:szCs w:val="24"/>
              </w:rPr>
            </w:pPr>
            <w:r>
              <w:rPr>
                <w:noProof/>
                <w:color w:val="2288BB"/>
              </w:rPr>
              <w:drawing>
                <wp:inline distT="0" distB="0" distL="0" distR="0" wp14:anchorId="25158FD5" wp14:editId="007AFA26">
                  <wp:extent cx="3810000" cy="1028700"/>
                  <wp:effectExtent l="0" t="0" r="0" b="0"/>
                  <wp:docPr id="43" name="Picture 43">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10000" cy="1028700"/>
                          </a:xfrm>
                          <a:prstGeom prst="rect">
                            <a:avLst/>
                          </a:prstGeom>
                          <a:noFill/>
                          <a:ln>
                            <a:noFill/>
                          </a:ln>
                        </pic:spPr>
                      </pic:pic>
                    </a:graphicData>
                  </a:graphic>
                </wp:inline>
              </w:drawing>
            </w:r>
          </w:p>
        </w:tc>
      </w:tr>
      <w:tr w:rsidR="00B56F88" w14:paraId="41B9CCDB" w14:textId="77777777" w:rsidTr="00B56F88">
        <w:trPr>
          <w:tblCellSpacing w:w="0" w:type="dxa"/>
          <w:jc w:val="center"/>
        </w:trPr>
        <w:tc>
          <w:tcPr>
            <w:tcW w:w="0" w:type="auto"/>
            <w:shd w:val="clear" w:color="auto" w:fill="FFFFFF"/>
            <w:vAlign w:val="center"/>
            <w:hideMark/>
          </w:tcPr>
          <w:p w14:paraId="02779C74" w14:textId="77777777" w:rsidR="00B56F88" w:rsidRDefault="00B56F88">
            <w:pPr>
              <w:jc w:val="center"/>
              <w:rPr>
                <w:color w:val="222222"/>
                <w:sz w:val="16"/>
                <w:szCs w:val="16"/>
              </w:rPr>
            </w:pPr>
            <w:proofErr w:type="spellStart"/>
            <w:r>
              <w:rPr>
                <w:color w:val="222222"/>
                <w:sz w:val="16"/>
                <w:szCs w:val="16"/>
              </w:rPr>
              <w:t>Figure</w:t>
            </w:r>
            <w:proofErr w:type="spellEnd"/>
            <w:r>
              <w:rPr>
                <w:color w:val="222222"/>
                <w:sz w:val="16"/>
                <w:szCs w:val="16"/>
              </w:rPr>
              <w:t xml:space="preserve"> 5</w:t>
            </w:r>
          </w:p>
        </w:tc>
      </w:tr>
    </w:tbl>
    <w:p w14:paraId="0FF4C8AD" w14:textId="77777777" w:rsidR="00B56F88" w:rsidRDefault="00B56F88" w:rsidP="00B56F88">
      <w:pPr>
        <w:rPr>
          <w:rFonts w:ascii="Arial" w:hAnsi="Arial" w:cs="Arial"/>
          <w:color w:val="222222"/>
          <w:sz w:val="20"/>
          <w:szCs w:val="20"/>
        </w:rPr>
      </w:pPr>
      <w:r>
        <w:rPr>
          <w:rFonts w:ascii="Arial" w:hAnsi="Arial" w:cs="Arial"/>
          <w:color w:val="222222"/>
          <w:sz w:val="20"/>
          <w:szCs w:val="20"/>
          <w:lang w:val="en-US"/>
        </w:rPr>
        <w:t>As can be seen from the figure, it has an output of 100 mV with a current of 25 A, so Rs = 0.1/25 = 0.004 Ω.</w:t>
      </w:r>
    </w:p>
    <w:p w14:paraId="3CC35A88" w14:textId="77777777" w:rsidR="00B56F88" w:rsidRDefault="00B56F88" w:rsidP="00B56F88">
      <w:pPr>
        <w:rPr>
          <w:rFonts w:ascii="Arial" w:hAnsi="Arial" w:cs="Arial"/>
          <w:color w:val="222222"/>
          <w:sz w:val="20"/>
          <w:szCs w:val="20"/>
        </w:rPr>
      </w:pPr>
    </w:p>
    <w:p w14:paraId="2D74EA66"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I unsoldered the 0.1 Ω shunt, mounted on the INA226 module, and I soldered a 1 MF capacitor and two filter resistors. This expedient allows RC filtering, as suggested by the chip manufacturer.</w:t>
      </w:r>
    </w:p>
    <w:p w14:paraId="79512078"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With the full-scale shunt voltage in mind, the maximum measurable current now becomes:</w:t>
      </w:r>
    </w:p>
    <w:p w14:paraId="38579E7F" w14:textId="77777777" w:rsidR="00B56F88" w:rsidRDefault="00B56F88" w:rsidP="00B56F88">
      <w:pPr>
        <w:jc w:val="center"/>
        <w:rPr>
          <w:rFonts w:ascii="Arial" w:hAnsi="Arial" w:cs="Arial"/>
          <w:color w:val="222222"/>
          <w:sz w:val="20"/>
          <w:szCs w:val="20"/>
        </w:rPr>
      </w:pPr>
      <w:r>
        <w:rPr>
          <w:i/>
          <w:iCs/>
          <w:color w:val="222222"/>
          <w:sz w:val="20"/>
          <w:szCs w:val="20"/>
          <w:lang w:val="en-US"/>
        </w:rPr>
        <w:lastRenderedPageBreak/>
        <w:t xml:space="preserve">Ifs = 81.92mV/4 </w:t>
      </w:r>
      <w:proofErr w:type="spellStart"/>
      <w:r>
        <w:rPr>
          <w:i/>
          <w:iCs/>
          <w:color w:val="222222"/>
          <w:sz w:val="20"/>
          <w:szCs w:val="20"/>
          <w:lang w:val="en-US"/>
        </w:rPr>
        <w:t>mΩ</w:t>
      </w:r>
      <w:proofErr w:type="spellEnd"/>
      <w:r>
        <w:rPr>
          <w:i/>
          <w:iCs/>
          <w:color w:val="222222"/>
          <w:sz w:val="20"/>
          <w:szCs w:val="20"/>
          <w:lang w:val="en-US"/>
        </w:rPr>
        <w:t xml:space="preserve"> = 20.48 A</w:t>
      </w:r>
    </w:p>
    <w:p w14:paraId="14682E34"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The current resolution will be: 20.48 / 32768 = 0.625 mA.</w:t>
      </w:r>
    </w:p>
    <w:p w14:paraId="7BC13FFA"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The calibrate function has as input parameters the shunt resistance and the maximum current, in our case: </w:t>
      </w:r>
      <w:proofErr w:type="spellStart"/>
      <w:r>
        <w:rPr>
          <w:rFonts w:ascii="Courier New" w:hAnsi="Courier New" w:cs="Courier New"/>
          <w:color w:val="222222"/>
          <w:sz w:val="20"/>
          <w:szCs w:val="20"/>
          <w:lang w:val="en-US"/>
        </w:rPr>
        <w:t>rShunt</w:t>
      </w:r>
      <w:proofErr w:type="spellEnd"/>
      <w:r>
        <w:rPr>
          <w:rFonts w:ascii="Arial" w:hAnsi="Arial" w:cs="Arial"/>
          <w:color w:val="222222"/>
          <w:sz w:val="20"/>
          <w:szCs w:val="20"/>
          <w:lang w:val="en-US"/>
        </w:rPr>
        <w:t> = 0.004 Ω and </w:t>
      </w:r>
      <w:proofErr w:type="spellStart"/>
      <w:r>
        <w:rPr>
          <w:rFonts w:ascii="Courier New" w:hAnsi="Courier New" w:cs="Courier New"/>
          <w:color w:val="222222"/>
          <w:sz w:val="20"/>
          <w:szCs w:val="20"/>
          <w:lang w:val="en-US"/>
        </w:rPr>
        <w:t>iMaxExpected</w:t>
      </w:r>
      <w:proofErr w:type="spellEnd"/>
      <w:r>
        <w:rPr>
          <w:rFonts w:ascii="Arial" w:hAnsi="Arial" w:cs="Arial"/>
          <w:color w:val="222222"/>
          <w:sz w:val="20"/>
          <w:szCs w:val="20"/>
          <w:lang w:val="en-US"/>
        </w:rPr>
        <w:t> = 20.48 A.</w:t>
      </w:r>
    </w:p>
    <w:p w14:paraId="3FC057C6"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It calculates several variables:</w:t>
      </w:r>
    </w:p>
    <w:p w14:paraId="50F42DCE" w14:textId="77777777" w:rsidR="00B56F88" w:rsidRDefault="00B56F88" w:rsidP="00B56F88">
      <w:pPr>
        <w:ind w:hanging="360"/>
        <w:jc w:val="both"/>
        <w:rPr>
          <w:rFonts w:ascii="Arial" w:hAnsi="Arial" w:cs="Arial"/>
          <w:color w:val="222222"/>
          <w:sz w:val="20"/>
          <w:szCs w:val="20"/>
        </w:rPr>
      </w:pPr>
      <w:r>
        <w:rPr>
          <w:rFonts w:ascii="Arial" w:hAnsi="Arial" w:cs="Arial"/>
          <w:color w:val="222222"/>
          <w:sz w:val="20"/>
          <w:szCs w:val="20"/>
          <w:lang w:val="en-US"/>
        </w:rPr>
        <w:t>•</w:t>
      </w:r>
      <w:r>
        <w:rPr>
          <w:rFonts w:ascii="Arial" w:hAnsi="Arial" w:cs="Arial"/>
          <w:color w:val="222222"/>
          <w:sz w:val="14"/>
          <w:szCs w:val="14"/>
          <w:lang w:val="en-US"/>
        </w:rPr>
        <w:t>       </w:t>
      </w:r>
      <w:proofErr w:type="spellStart"/>
      <w:r>
        <w:rPr>
          <w:rFonts w:ascii="Courier New" w:hAnsi="Courier New" w:cs="Courier New"/>
          <w:color w:val="222222"/>
          <w:sz w:val="20"/>
          <w:szCs w:val="20"/>
          <w:lang w:val="en-US"/>
        </w:rPr>
        <w:t>currentLSB</w:t>
      </w:r>
      <w:proofErr w:type="spellEnd"/>
      <w:r>
        <w:rPr>
          <w:rFonts w:ascii="Arial" w:hAnsi="Arial" w:cs="Arial"/>
          <w:color w:val="222222"/>
          <w:sz w:val="20"/>
          <w:szCs w:val="20"/>
          <w:lang w:val="en-US"/>
        </w:rPr>
        <w:t> = </w:t>
      </w:r>
      <w:proofErr w:type="spellStart"/>
      <w:r>
        <w:rPr>
          <w:rFonts w:ascii="Courier New" w:hAnsi="Courier New" w:cs="Courier New"/>
          <w:color w:val="222222"/>
          <w:sz w:val="20"/>
          <w:szCs w:val="20"/>
          <w:lang w:val="en-US"/>
        </w:rPr>
        <w:t>iMaxExpected</w:t>
      </w:r>
      <w:proofErr w:type="spellEnd"/>
      <w:r>
        <w:rPr>
          <w:rFonts w:ascii="Arial" w:hAnsi="Arial" w:cs="Arial"/>
          <w:color w:val="222222"/>
          <w:sz w:val="20"/>
          <w:szCs w:val="20"/>
          <w:lang w:val="en-US"/>
        </w:rPr>
        <w:t> / 32768 = 20.48 / 32768 = 0.625 [mA]</w:t>
      </w:r>
    </w:p>
    <w:p w14:paraId="428E20BC" w14:textId="77777777" w:rsidR="00B56F88" w:rsidRDefault="00B56F88" w:rsidP="00B56F88">
      <w:pPr>
        <w:ind w:hanging="360"/>
        <w:jc w:val="both"/>
        <w:rPr>
          <w:rFonts w:ascii="Arial" w:hAnsi="Arial" w:cs="Arial"/>
          <w:color w:val="222222"/>
          <w:sz w:val="20"/>
          <w:szCs w:val="20"/>
        </w:rPr>
      </w:pPr>
      <w:r>
        <w:rPr>
          <w:rFonts w:ascii="Arial" w:hAnsi="Arial" w:cs="Arial"/>
          <w:color w:val="222222"/>
          <w:sz w:val="20"/>
          <w:szCs w:val="20"/>
          <w:lang w:val="en-US"/>
        </w:rPr>
        <w:t>•</w:t>
      </w:r>
      <w:r>
        <w:rPr>
          <w:rFonts w:ascii="Arial" w:hAnsi="Arial" w:cs="Arial"/>
          <w:color w:val="222222"/>
          <w:sz w:val="14"/>
          <w:szCs w:val="14"/>
          <w:lang w:val="en-US"/>
        </w:rPr>
        <w:t>       </w:t>
      </w:r>
      <w:proofErr w:type="spellStart"/>
      <w:r>
        <w:rPr>
          <w:rFonts w:ascii="Courier New" w:hAnsi="Courier New" w:cs="Courier New"/>
          <w:color w:val="222222"/>
          <w:sz w:val="20"/>
          <w:szCs w:val="20"/>
          <w:lang w:val="en-US"/>
        </w:rPr>
        <w:t>calibrationValue</w:t>
      </w:r>
      <w:proofErr w:type="spellEnd"/>
      <w:r>
        <w:rPr>
          <w:rFonts w:ascii="Arial" w:hAnsi="Arial" w:cs="Arial"/>
          <w:color w:val="222222"/>
          <w:sz w:val="20"/>
          <w:szCs w:val="20"/>
          <w:lang w:val="en-US"/>
        </w:rPr>
        <w:t> = 0.00512 / </w:t>
      </w:r>
      <w:proofErr w:type="spellStart"/>
      <w:r>
        <w:rPr>
          <w:rFonts w:ascii="Courier New" w:hAnsi="Courier New" w:cs="Courier New"/>
          <w:color w:val="222222"/>
          <w:sz w:val="20"/>
          <w:szCs w:val="20"/>
          <w:lang w:val="en-US"/>
        </w:rPr>
        <w:t>currentLSB</w:t>
      </w:r>
      <w:proofErr w:type="spellEnd"/>
      <w:r>
        <w:rPr>
          <w:rFonts w:ascii="Arial" w:hAnsi="Arial" w:cs="Arial"/>
          <w:color w:val="222222"/>
          <w:sz w:val="20"/>
          <w:szCs w:val="20"/>
          <w:lang w:val="en-US"/>
        </w:rPr>
        <w:t> / </w:t>
      </w:r>
      <w:proofErr w:type="spellStart"/>
      <w:r>
        <w:rPr>
          <w:rFonts w:ascii="Courier New" w:hAnsi="Courier New" w:cs="Courier New"/>
          <w:color w:val="222222"/>
          <w:sz w:val="20"/>
          <w:szCs w:val="20"/>
          <w:lang w:val="en-US"/>
        </w:rPr>
        <w:t>rShunt</w:t>
      </w:r>
      <w:proofErr w:type="spellEnd"/>
      <w:r>
        <w:rPr>
          <w:rFonts w:ascii="Arial" w:hAnsi="Arial" w:cs="Arial"/>
          <w:color w:val="222222"/>
          <w:sz w:val="20"/>
          <w:szCs w:val="20"/>
          <w:lang w:val="en-US"/>
        </w:rPr>
        <w:t> = 0.00512 / 0.000625 / 0.004 = 2048</w:t>
      </w:r>
    </w:p>
    <w:p w14:paraId="618AB186" w14:textId="77777777" w:rsidR="00B56F88" w:rsidRDefault="00B56F88" w:rsidP="00B56F88">
      <w:pPr>
        <w:ind w:hanging="360"/>
        <w:jc w:val="both"/>
        <w:rPr>
          <w:rFonts w:ascii="Arial" w:hAnsi="Arial" w:cs="Arial"/>
          <w:color w:val="222222"/>
          <w:sz w:val="20"/>
          <w:szCs w:val="20"/>
        </w:rPr>
      </w:pPr>
      <w:r>
        <w:rPr>
          <w:rFonts w:ascii="Arial" w:hAnsi="Arial" w:cs="Arial"/>
          <w:color w:val="222222"/>
          <w:sz w:val="20"/>
          <w:szCs w:val="20"/>
          <w:lang w:val="en-US"/>
        </w:rPr>
        <w:t>•</w:t>
      </w:r>
      <w:r>
        <w:rPr>
          <w:rFonts w:ascii="Arial" w:hAnsi="Arial" w:cs="Arial"/>
          <w:color w:val="222222"/>
          <w:sz w:val="14"/>
          <w:szCs w:val="14"/>
          <w:lang w:val="en-US"/>
        </w:rPr>
        <w:t>       </w:t>
      </w:r>
      <w:proofErr w:type="spellStart"/>
      <w:r>
        <w:rPr>
          <w:rFonts w:ascii="Courier New" w:hAnsi="Courier New" w:cs="Courier New"/>
          <w:color w:val="222222"/>
          <w:sz w:val="20"/>
          <w:szCs w:val="20"/>
          <w:lang w:val="en-US"/>
        </w:rPr>
        <w:t>powerLSB</w:t>
      </w:r>
      <w:proofErr w:type="spellEnd"/>
      <w:r>
        <w:rPr>
          <w:rFonts w:ascii="Arial" w:hAnsi="Arial" w:cs="Arial"/>
          <w:color w:val="222222"/>
          <w:sz w:val="20"/>
          <w:szCs w:val="20"/>
          <w:lang w:val="en-US"/>
        </w:rPr>
        <w:t> = </w:t>
      </w:r>
      <w:proofErr w:type="spellStart"/>
      <w:r>
        <w:rPr>
          <w:rFonts w:ascii="Courier New" w:hAnsi="Courier New" w:cs="Courier New"/>
          <w:color w:val="222222"/>
          <w:sz w:val="20"/>
          <w:szCs w:val="20"/>
          <w:lang w:val="en-US"/>
        </w:rPr>
        <w:t>currentLSB</w:t>
      </w:r>
      <w:proofErr w:type="spellEnd"/>
      <w:r>
        <w:rPr>
          <w:rFonts w:ascii="Arial" w:hAnsi="Arial" w:cs="Arial"/>
          <w:color w:val="222222"/>
          <w:sz w:val="20"/>
          <w:szCs w:val="20"/>
          <w:lang w:val="en-US"/>
        </w:rPr>
        <w:t> * 25 = 0.000625 * 25 = 15.625 [</w:t>
      </w:r>
      <w:proofErr w:type="spellStart"/>
      <w:r>
        <w:rPr>
          <w:rFonts w:ascii="Arial" w:hAnsi="Arial" w:cs="Arial"/>
          <w:color w:val="222222"/>
          <w:sz w:val="20"/>
          <w:szCs w:val="20"/>
          <w:lang w:val="en-US"/>
        </w:rPr>
        <w:t>mW</w:t>
      </w:r>
      <w:proofErr w:type="spellEnd"/>
      <w:r>
        <w:rPr>
          <w:rFonts w:ascii="Arial" w:hAnsi="Arial" w:cs="Arial"/>
          <w:color w:val="222222"/>
          <w:sz w:val="20"/>
          <w:szCs w:val="20"/>
          <w:lang w:val="en-US"/>
        </w:rPr>
        <w:t>]</w:t>
      </w:r>
    </w:p>
    <w:p w14:paraId="20C94ABB"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Another data to pass to the program is the current threshold of the </w:t>
      </w:r>
      <w:proofErr w:type="spellStart"/>
      <w:r>
        <w:rPr>
          <w:rFonts w:ascii="Courier New" w:hAnsi="Courier New" w:cs="Courier New"/>
          <w:color w:val="222222"/>
          <w:sz w:val="20"/>
          <w:szCs w:val="20"/>
          <w:lang w:val="en-US"/>
        </w:rPr>
        <w:t>setShuntVoltageLimit</w:t>
      </w:r>
      <w:proofErr w:type="spellEnd"/>
      <w:r>
        <w:rPr>
          <w:rFonts w:ascii="Arial" w:hAnsi="Arial" w:cs="Arial"/>
          <w:color w:val="222222"/>
          <w:sz w:val="20"/>
          <w:szCs w:val="20"/>
          <w:lang w:val="en-US"/>
        </w:rPr>
        <w:t> function.</w:t>
      </w:r>
    </w:p>
    <w:p w14:paraId="6544B4BC"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If we set the upper limit of the instrument at 20 A, we can calculate:</w:t>
      </w:r>
    </w:p>
    <w:p w14:paraId="17D6711B" w14:textId="77777777" w:rsidR="00B56F88" w:rsidRDefault="00B56F88" w:rsidP="00B56F88">
      <w:pPr>
        <w:jc w:val="both"/>
        <w:rPr>
          <w:rFonts w:ascii="Arial" w:hAnsi="Arial" w:cs="Arial"/>
          <w:color w:val="222222"/>
          <w:sz w:val="20"/>
          <w:szCs w:val="20"/>
        </w:rPr>
      </w:pPr>
      <w:proofErr w:type="spellStart"/>
      <w:r>
        <w:rPr>
          <w:rFonts w:ascii="Courier New" w:hAnsi="Courier New" w:cs="Courier New"/>
          <w:color w:val="222222"/>
          <w:sz w:val="20"/>
          <w:szCs w:val="20"/>
          <w:lang w:val="en-US"/>
        </w:rPr>
        <w:t>setShuntVoltageLimit</w:t>
      </w:r>
      <w:proofErr w:type="spellEnd"/>
      <w:r>
        <w:rPr>
          <w:rFonts w:ascii="Arial" w:hAnsi="Arial" w:cs="Arial"/>
          <w:color w:val="222222"/>
          <w:sz w:val="20"/>
          <w:szCs w:val="20"/>
          <w:lang w:val="en-US"/>
        </w:rPr>
        <w:t> = 0.004 Ω * 20 A = 0.08 V</w:t>
      </w:r>
    </w:p>
    <w:p w14:paraId="18BDE65D" w14:textId="77777777" w:rsidR="00B56F88" w:rsidRDefault="00B56F88" w:rsidP="00B56F88">
      <w:pPr>
        <w:jc w:val="both"/>
        <w:rPr>
          <w:rFonts w:ascii="Arial" w:hAnsi="Arial" w:cs="Arial"/>
          <w:color w:val="222222"/>
          <w:sz w:val="20"/>
          <w:szCs w:val="20"/>
        </w:rPr>
      </w:pPr>
    </w:p>
    <w:p w14:paraId="483B3130" w14:textId="77777777" w:rsidR="00B56F88" w:rsidRDefault="00B56F88" w:rsidP="00B56F88">
      <w:pPr>
        <w:jc w:val="both"/>
        <w:rPr>
          <w:rFonts w:ascii="Arial" w:hAnsi="Arial" w:cs="Arial"/>
          <w:color w:val="222222"/>
          <w:sz w:val="20"/>
          <w:szCs w:val="20"/>
        </w:rPr>
      </w:pPr>
      <w:r>
        <w:rPr>
          <w:rFonts w:ascii="Arial" w:hAnsi="Arial" w:cs="Arial"/>
          <w:b/>
          <w:bCs/>
          <w:color w:val="0070C0"/>
          <w:sz w:val="20"/>
          <w:szCs w:val="20"/>
          <w:lang w:val="en-US"/>
        </w:rPr>
        <w:t xml:space="preserve">The </w:t>
      </w:r>
      <w:proofErr w:type="spellStart"/>
      <w:r>
        <w:rPr>
          <w:rFonts w:ascii="Arial" w:hAnsi="Arial" w:cs="Arial"/>
          <w:b/>
          <w:bCs/>
          <w:color w:val="0070C0"/>
          <w:sz w:val="20"/>
          <w:szCs w:val="20"/>
          <w:lang w:val="en-US"/>
        </w:rPr>
        <w:t>prototipe</w:t>
      </w:r>
      <w:proofErr w:type="spellEnd"/>
    </w:p>
    <w:p w14:paraId="21DAC925"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 xml:space="preserve">I used an Arduino Nano, of course you can use other Arduino boards, such as Arduino Uno or Arduino Pro but this board is very compact, complete with USB adapter, and can be mounted on a prototype pre-drilled </w:t>
      </w:r>
      <w:proofErr w:type="spellStart"/>
      <w:r>
        <w:rPr>
          <w:rFonts w:ascii="Arial" w:hAnsi="Arial" w:cs="Arial"/>
          <w:color w:val="222222"/>
          <w:sz w:val="20"/>
          <w:szCs w:val="20"/>
          <w:lang w:val="en-US"/>
        </w:rPr>
        <w:t>pcb</w:t>
      </w:r>
      <w:proofErr w:type="spellEnd"/>
      <w:r>
        <w:rPr>
          <w:rFonts w:ascii="Arial" w:hAnsi="Arial" w:cs="Arial"/>
          <w:color w:val="222222"/>
          <w:sz w:val="20"/>
          <w:szCs w:val="20"/>
          <w:lang w:val="en-US"/>
        </w:rPr>
        <w:t>.</w:t>
      </w:r>
    </w:p>
    <w:p w14:paraId="61634796"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 xml:space="preserve">Arduino Nano has its own 5V regulator, a Low </w:t>
      </w:r>
      <w:proofErr w:type="spellStart"/>
      <w:r>
        <w:rPr>
          <w:rFonts w:ascii="Arial" w:hAnsi="Arial" w:cs="Arial"/>
          <w:color w:val="222222"/>
          <w:sz w:val="20"/>
          <w:szCs w:val="20"/>
          <w:lang w:val="en-US"/>
        </w:rPr>
        <w:t>DropOut</w:t>
      </w:r>
      <w:proofErr w:type="spellEnd"/>
      <w:r>
        <w:rPr>
          <w:rFonts w:ascii="Arial" w:hAnsi="Arial" w:cs="Arial"/>
          <w:color w:val="222222"/>
          <w:sz w:val="20"/>
          <w:szCs w:val="20"/>
          <w:lang w:val="en-US"/>
        </w:rPr>
        <w:t xml:space="preserve"> type AMS1117, but I preferred to power the system with a common LM7805, this is because the former accepts a maximum input voltage of 15V against the 35V of the second. If I have to power ArduINA226 with the voltage I have to monitor, it is better to have compatible values. Another reason is the backlight of the display. The consumption of the whole system is around 45 mA. The Schottky D1 diode, which has a drop of only 0.2V, is used to avoid conflicts between external power supply and USB power supply.</w:t>
      </w:r>
    </w:p>
    <w:p w14:paraId="38BE39B5"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Figure 6 shows the wiring diagram of my realization.</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623"/>
      </w:tblGrid>
      <w:tr w:rsidR="00B56F88" w14:paraId="6A798120" w14:textId="77777777" w:rsidTr="00B56F88">
        <w:trPr>
          <w:tblCellSpacing w:w="0" w:type="dxa"/>
          <w:jc w:val="center"/>
        </w:trPr>
        <w:tc>
          <w:tcPr>
            <w:tcW w:w="0" w:type="auto"/>
            <w:shd w:val="clear" w:color="auto" w:fill="FFFFFF"/>
            <w:vAlign w:val="center"/>
            <w:hideMark/>
          </w:tcPr>
          <w:p w14:paraId="74B8A406" w14:textId="6DF35F59" w:rsidR="00B56F88" w:rsidRDefault="00B56F88">
            <w:pPr>
              <w:jc w:val="center"/>
              <w:rPr>
                <w:rFonts w:ascii="Times New Roman" w:hAnsi="Times New Roman" w:cs="Times New Roman"/>
                <w:color w:val="222222"/>
                <w:sz w:val="24"/>
                <w:szCs w:val="24"/>
              </w:rPr>
            </w:pPr>
            <w:r>
              <w:rPr>
                <w:noProof/>
                <w:color w:val="2288BB"/>
              </w:rPr>
              <w:lastRenderedPageBreak/>
              <w:drawing>
                <wp:inline distT="0" distB="0" distL="0" distR="0" wp14:anchorId="473B9A2C" wp14:editId="6C5AAEDE">
                  <wp:extent cx="6096000" cy="4883150"/>
                  <wp:effectExtent l="0" t="0" r="0" b="0"/>
                  <wp:docPr id="42" name="Picture 42">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96000" cy="4883150"/>
                          </a:xfrm>
                          <a:prstGeom prst="rect">
                            <a:avLst/>
                          </a:prstGeom>
                          <a:noFill/>
                          <a:ln>
                            <a:noFill/>
                          </a:ln>
                        </pic:spPr>
                      </pic:pic>
                    </a:graphicData>
                  </a:graphic>
                </wp:inline>
              </w:drawing>
            </w:r>
          </w:p>
        </w:tc>
      </w:tr>
      <w:tr w:rsidR="00B56F88" w14:paraId="1C7217DA" w14:textId="77777777" w:rsidTr="00B56F88">
        <w:trPr>
          <w:tblCellSpacing w:w="0" w:type="dxa"/>
          <w:jc w:val="center"/>
        </w:trPr>
        <w:tc>
          <w:tcPr>
            <w:tcW w:w="0" w:type="auto"/>
            <w:shd w:val="clear" w:color="auto" w:fill="FFFFFF"/>
            <w:vAlign w:val="center"/>
            <w:hideMark/>
          </w:tcPr>
          <w:p w14:paraId="525B87B5" w14:textId="77777777" w:rsidR="00B56F88" w:rsidRDefault="00B56F88">
            <w:pPr>
              <w:jc w:val="center"/>
              <w:rPr>
                <w:color w:val="222222"/>
                <w:sz w:val="16"/>
                <w:szCs w:val="16"/>
              </w:rPr>
            </w:pPr>
            <w:proofErr w:type="spellStart"/>
            <w:r>
              <w:rPr>
                <w:color w:val="222222"/>
                <w:sz w:val="16"/>
                <w:szCs w:val="16"/>
              </w:rPr>
              <w:t>Figure</w:t>
            </w:r>
            <w:proofErr w:type="spellEnd"/>
            <w:r>
              <w:rPr>
                <w:color w:val="222222"/>
                <w:sz w:val="16"/>
                <w:szCs w:val="16"/>
              </w:rPr>
              <w:t xml:space="preserve"> 6</w:t>
            </w:r>
          </w:p>
        </w:tc>
      </w:tr>
    </w:tbl>
    <w:p w14:paraId="6009CBA7" w14:textId="77777777" w:rsidR="00B56F88" w:rsidRDefault="00B56F88" w:rsidP="00B56F88">
      <w:pPr>
        <w:jc w:val="both"/>
        <w:rPr>
          <w:rFonts w:ascii="Arial" w:hAnsi="Arial" w:cs="Arial"/>
          <w:color w:val="222222"/>
          <w:sz w:val="20"/>
          <w:szCs w:val="20"/>
        </w:rPr>
      </w:pPr>
    </w:p>
    <w:p w14:paraId="72D6AE1D" w14:textId="77777777" w:rsidR="00B56F88" w:rsidRDefault="00B56F88" w:rsidP="00B56F88">
      <w:pPr>
        <w:jc w:val="both"/>
        <w:rPr>
          <w:rFonts w:ascii="Arial" w:hAnsi="Arial" w:cs="Arial"/>
          <w:color w:val="222222"/>
          <w:sz w:val="20"/>
          <w:szCs w:val="20"/>
        </w:rPr>
      </w:pPr>
      <w:r>
        <w:rPr>
          <w:rFonts w:ascii="Arial" w:hAnsi="Arial" w:cs="Arial"/>
          <w:b/>
          <w:bCs/>
          <w:color w:val="0070C0"/>
          <w:sz w:val="20"/>
          <w:szCs w:val="20"/>
          <w:lang w:val="en-US"/>
        </w:rPr>
        <w:t>List of components used</w:t>
      </w:r>
    </w:p>
    <w:tbl>
      <w:tblPr>
        <w:tblW w:w="0" w:type="auto"/>
        <w:jc w:val="center"/>
        <w:tblCellMar>
          <w:left w:w="0" w:type="dxa"/>
          <w:right w:w="0" w:type="dxa"/>
        </w:tblCellMar>
        <w:tblLook w:val="04A0" w:firstRow="1" w:lastRow="0" w:firstColumn="1" w:lastColumn="0" w:noHBand="0" w:noVBand="1"/>
      </w:tblPr>
      <w:tblGrid>
        <w:gridCol w:w="1271"/>
        <w:gridCol w:w="3286"/>
        <w:gridCol w:w="1676"/>
        <w:gridCol w:w="3232"/>
      </w:tblGrid>
      <w:tr w:rsidR="00B56F88" w14:paraId="60BE5F50" w14:textId="77777777" w:rsidTr="00B56F88">
        <w:trPr>
          <w:jc w:val="center"/>
        </w:trPr>
        <w:tc>
          <w:tcPr>
            <w:tcW w:w="1271" w:type="dxa"/>
            <w:tcBorders>
              <w:top w:val="single" w:sz="8" w:space="0" w:color="4F81BD"/>
              <w:left w:val="single" w:sz="8" w:space="0" w:color="4F81BD"/>
              <w:bottom w:val="nil"/>
              <w:right w:val="nil"/>
            </w:tcBorders>
            <w:shd w:val="clear" w:color="auto" w:fill="4F81BD"/>
            <w:tcMar>
              <w:top w:w="0" w:type="dxa"/>
              <w:left w:w="108" w:type="dxa"/>
              <w:bottom w:w="0" w:type="dxa"/>
              <w:right w:w="108" w:type="dxa"/>
            </w:tcMar>
            <w:hideMark/>
          </w:tcPr>
          <w:p w14:paraId="30E296AE" w14:textId="77777777" w:rsidR="00B56F88" w:rsidRDefault="00B56F88">
            <w:pPr>
              <w:jc w:val="both"/>
              <w:rPr>
                <w:rFonts w:ascii="Times New Roman" w:hAnsi="Times New Roman" w:cs="Times New Roman"/>
                <w:sz w:val="24"/>
                <w:szCs w:val="24"/>
              </w:rPr>
            </w:pPr>
            <w:r>
              <w:rPr>
                <w:b/>
                <w:bCs/>
                <w:color w:val="FFFFFF"/>
                <w:sz w:val="18"/>
                <w:szCs w:val="18"/>
                <w:lang w:val="en-US"/>
              </w:rPr>
              <w:t>component</w:t>
            </w:r>
          </w:p>
        </w:tc>
        <w:tc>
          <w:tcPr>
            <w:tcW w:w="3286" w:type="dxa"/>
            <w:tcBorders>
              <w:top w:val="single" w:sz="8" w:space="0" w:color="4F81BD"/>
              <w:left w:val="single" w:sz="8" w:space="0" w:color="4F81BD"/>
              <w:bottom w:val="single" w:sz="8" w:space="0" w:color="4F81BD"/>
              <w:right w:val="single" w:sz="8" w:space="0" w:color="4F81BD"/>
            </w:tcBorders>
            <w:shd w:val="clear" w:color="auto" w:fill="4F81BD"/>
            <w:tcMar>
              <w:top w:w="0" w:type="dxa"/>
              <w:left w:w="108" w:type="dxa"/>
              <w:bottom w:w="0" w:type="dxa"/>
              <w:right w:w="108" w:type="dxa"/>
            </w:tcMar>
            <w:hideMark/>
          </w:tcPr>
          <w:p w14:paraId="7FBB6CB2" w14:textId="77777777" w:rsidR="00B56F88" w:rsidRDefault="00B56F88">
            <w:pPr>
              <w:jc w:val="both"/>
            </w:pPr>
            <w:r>
              <w:rPr>
                <w:b/>
                <w:bCs/>
                <w:color w:val="FFFFFF"/>
                <w:sz w:val="18"/>
                <w:szCs w:val="18"/>
                <w:lang w:val="en-US"/>
              </w:rPr>
              <w:t>description</w:t>
            </w:r>
          </w:p>
        </w:tc>
        <w:tc>
          <w:tcPr>
            <w:tcW w:w="1676" w:type="dxa"/>
            <w:tcBorders>
              <w:top w:val="nil"/>
              <w:left w:val="nil"/>
              <w:bottom w:val="nil"/>
              <w:right w:val="nil"/>
            </w:tcBorders>
            <w:shd w:val="clear" w:color="auto" w:fill="4F81BD"/>
            <w:tcMar>
              <w:top w:w="0" w:type="dxa"/>
              <w:left w:w="108" w:type="dxa"/>
              <w:bottom w:w="0" w:type="dxa"/>
              <w:right w:w="108" w:type="dxa"/>
            </w:tcMar>
            <w:hideMark/>
          </w:tcPr>
          <w:p w14:paraId="5445E08C" w14:textId="77777777" w:rsidR="00B56F88" w:rsidRDefault="00B56F88">
            <w:pPr>
              <w:jc w:val="both"/>
            </w:pPr>
            <w:r>
              <w:rPr>
                <w:b/>
                <w:bCs/>
                <w:color w:val="FFFFFF"/>
                <w:sz w:val="18"/>
                <w:szCs w:val="18"/>
                <w:lang w:val="en-US"/>
              </w:rPr>
              <w:t>component</w:t>
            </w:r>
          </w:p>
        </w:tc>
        <w:tc>
          <w:tcPr>
            <w:tcW w:w="3232" w:type="dxa"/>
            <w:tcBorders>
              <w:top w:val="single" w:sz="8" w:space="0" w:color="4F81BD"/>
              <w:left w:val="single" w:sz="8" w:space="0" w:color="4F81BD"/>
              <w:bottom w:val="single" w:sz="8" w:space="0" w:color="4F81BD"/>
              <w:right w:val="single" w:sz="8" w:space="0" w:color="4F81BD"/>
            </w:tcBorders>
            <w:shd w:val="clear" w:color="auto" w:fill="4F81BD"/>
            <w:tcMar>
              <w:top w:w="0" w:type="dxa"/>
              <w:left w:w="108" w:type="dxa"/>
              <w:bottom w:w="0" w:type="dxa"/>
              <w:right w:w="108" w:type="dxa"/>
            </w:tcMar>
            <w:hideMark/>
          </w:tcPr>
          <w:p w14:paraId="17C44CAE" w14:textId="77777777" w:rsidR="00B56F88" w:rsidRDefault="00B56F88">
            <w:pPr>
              <w:jc w:val="both"/>
            </w:pPr>
            <w:r>
              <w:rPr>
                <w:b/>
                <w:bCs/>
                <w:color w:val="FFFFFF"/>
                <w:sz w:val="18"/>
                <w:szCs w:val="18"/>
                <w:lang w:val="en-US"/>
              </w:rPr>
              <w:t>description</w:t>
            </w:r>
          </w:p>
        </w:tc>
      </w:tr>
      <w:tr w:rsidR="00B56F88" w14:paraId="4B2EEB83" w14:textId="77777777" w:rsidTr="00B56F88">
        <w:trPr>
          <w:jc w:val="center"/>
        </w:trPr>
        <w:tc>
          <w:tcPr>
            <w:tcW w:w="1271" w:type="dxa"/>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025B716F" w14:textId="77777777" w:rsidR="00B56F88" w:rsidRDefault="00B56F88">
            <w:pPr>
              <w:jc w:val="both"/>
            </w:pPr>
            <w:r>
              <w:rPr>
                <w:sz w:val="18"/>
                <w:szCs w:val="18"/>
                <w:lang w:val="en-US"/>
              </w:rPr>
              <w:t>C</w:t>
            </w:r>
            <w:proofErr w:type="gramStart"/>
            <w:r>
              <w:rPr>
                <w:sz w:val="18"/>
                <w:szCs w:val="18"/>
                <w:lang w:val="en-US"/>
              </w:rPr>
              <w:t>1,C</w:t>
            </w:r>
            <w:proofErr w:type="gramEnd"/>
            <w:r>
              <w:rPr>
                <w:sz w:val="18"/>
                <w:szCs w:val="18"/>
                <w:lang w:val="en-US"/>
              </w:rPr>
              <w:t>2,C4</w:t>
            </w:r>
          </w:p>
        </w:tc>
        <w:tc>
          <w:tcPr>
            <w:tcW w:w="3286" w:type="dxa"/>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091B5BFC" w14:textId="77777777" w:rsidR="00B56F88" w:rsidRDefault="00B56F88">
            <w:pPr>
              <w:jc w:val="both"/>
            </w:pPr>
            <w:r>
              <w:rPr>
                <w:sz w:val="18"/>
                <w:szCs w:val="18"/>
                <w:lang w:val="en-US"/>
              </w:rPr>
              <w:t xml:space="preserve">100 </w:t>
            </w:r>
            <w:proofErr w:type="spellStart"/>
            <w:r>
              <w:rPr>
                <w:sz w:val="18"/>
                <w:szCs w:val="18"/>
                <w:lang w:val="en-US"/>
              </w:rPr>
              <w:t>nF</w:t>
            </w:r>
            <w:proofErr w:type="spellEnd"/>
            <w:r>
              <w:rPr>
                <w:sz w:val="18"/>
                <w:szCs w:val="18"/>
                <w:lang w:val="en-US"/>
              </w:rPr>
              <w:t xml:space="preserve"> 50V, ceramic capacitor</w:t>
            </w:r>
          </w:p>
        </w:tc>
        <w:tc>
          <w:tcPr>
            <w:tcW w:w="1676" w:type="dxa"/>
            <w:tcBorders>
              <w:top w:val="single" w:sz="8" w:space="0" w:color="4F81BD"/>
              <w:left w:val="nil"/>
              <w:bottom w:val="single" w:sz="8" w:space="0" w:color="4F81BD"/>
              <w:right w:val="nil"/>
            </w:tcBorders>
            <w:tcMar>
              <w:top w:w="0" w:type="dxa"/>
              <w:left w:w="108" w:type="dxa"/>
              <w:bottom w:w="0" w:type="dxa"/>
              <w:right w:w="108" w:type="dxa"/>
            </w:tcMar>
            <w:hideMark/>
          </w:tcPr>
          <w:p w14:paraId="79A48FEA" w14:textId="77777777" w:rsidR="00B56F88" w:rsidRDefault="00B56F88">
            <w:pPr>
              <w:jc w:val="both"/>
            </w:pPr>
            <w:r>
              <w:rPr>
                <w:sz w:val="18"/>
                <w:szCs w:val="18"/>
                <w:lang w:val="en-US"/>
              </w:rPr>
              <w:t>R4</w:t>
            </w:r>
          </w:p>
        </w:tc>
        <w:tc>
          <w:tcPr>
            <w:tcW w:w="3232" w:type="dxa"/>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3931EBC6" w14:textId="77777777" w:rsidR="00B56F88" w:rsidRDefault="00B56F88">
            <w:pPr>
              <w:jc w:val="both"/>
            </w:pPr>
            <w:r>
              <w:rPr>
                <w:sz w:val="18"/>
                <w:szCs w:val="18"/>
                <w:lang w:val="en-US"/>
              </w:rPr>
              <w:t xml:space="preserve">100 </w:t>
            </w:r>
            <w:proofErr w:type="gramStart"/>
            <w:r>
              <w:rPr>
                <w:sz w:val="18"/>
                <w:szCs w:val="18"/>
                <w:lang w:val="en-US"/>
              </w:rPr>
              <w:t>ohm</w:t>
            </w:r>
            <w:proofErr w:type="gramEnd"/>
            <w:r>
              <w:rPr>
                <w:sz w:val="18"/>
                <w:szCs w:val="18"/>
                <w:lang w:val="en-US"/>
              </w:rPr>
              <w:t>, </w:t>
            </w:r>
            <w:r>
              <w:rPr>
                <w:rFonts w:ascii="Symbol" w:hAnsi="Symbol"/>
                <w:sz w:val="18"/>
                <w:szCs w:val="18"/>
                <w:lang w:val="en-US"/>
              </w:rPr>
              <w:t>±</w:t>
            </w:r>
            <w:r>
              <w:rPr>
                <w:sz w:val="18"/>
                <w:szCs w:val="18"/>
                <w:lang w:val="en-US"/>
              </w:rPr>
              <w:t>5%, 0.5 W resistor</w:t>
            </w:r>
          </w:p>
        </w:tc>
      </w:tr>
      <w:tr w:rsidR="00B56F88" w14:paraId="5E9FF0F6" w14:textId="77777777" w:rsidTr="00B56F88">
        <w:trPr>
          <w:jc w:val="center"/>
        </w:trPr>
        <w:tc>
          <w:tcPr>
            <w:tcW w:w="1271" w:type="dxa"/>
            <w:tcBorders>
              <w:top w:val="nil"/>
              <w:left w:val="nil"/>
              <w:bottom w:val="nil"/>
              <w:right w:val="nil"/>
            </w:tcBorders>
            <w:tcMar>
              <w:top w:w="0" w:type="dxa"/>
              <w:left w:w="108" w:type="dxa"/>
              <w:bottom w:w="0" w:type="dxa"/>
              <w:right w:w="108" w:type="dxa"/>
            </w:tcMar>
            <w:hideMark/>
          </w:tcPr>
          <w:p w14:paraId="620DDF99" w14:textId="77777777" w:rsidR="00B56F88" w:rsidRDefault="00B56F88">
            <w:pPr>
              <w:jc w:val="both"/>
            </w:pPr>
            <w:r>
              <w:rPr>
                <w:sz w:val="18"/>
                <w:szCs w:val="18"/>
                <w:lang w:val="en-US"/>
              </w:rPr>
              <w:t>C3</w:t>
            </w:r>
          </w:p>
        </w:tc>
        <w:tc>
          <w:tcPr>
            <w:tcW w:w="3286" w:type="dxa"/>
            <w:tcBorders>
              <w:top w:val="nil"/>
              <w:left w:val="single" w:sz="8" w:space="0" w:color="4F81BD"/>
              <w:bottom w:val="nil"/>
              <w:right w:val="single" w:sz="8" w:space="0" w:color="4F81BD"/>
            </w:tcBorders>
            <w:tcMar>
              <w:top w:w="0" w:type="dxa"/>
              <w:left w:w="108" w:type="dxa"/>
              <w:bottom w:w="0" w:type="dxa"/>
              <w:right w:w="108" w:type="dxa"/>
            </w:tcMar>
            <w:hideMark/>
          </w:tcPr>
          <w:p w14:paraId="4947D6B6" w14:textId="77777777" w:rsidR="00B56F88" w:rsidRDefault="00B56F88">
            <w:pPr>
              <w:jc w:val="both"/>
            </w:pPr>
            <w:r>
              <w:rPr>
                <w:sz w:val="18"/>
                <w:szCs w:val="18"/>
                <w:lang w:val="en-US"/>
              </w:rPr>
              <w:t>10 MF 50V, electrolytic capacitor</w:t>
            </w:r>
          </w:p>
        </w:tc>
        <w:tc>
          <w:tcPr>
            <w:tcW w:w="1676" w:type="dxa"/>
            <w:tcBorders>
              <w:top w:val="nil"/>
              <w:left w:val="nil"/>
              <w:bottom w:val="nil"/>
              <w:right w:val="nil"/>
            </w:tcBorders>
            <w:tcMar>
              <w:top w:w="0" w:type="dxa"/>
              <w:left w:w="108" w:type="dxa"/>
              <w:bottom w:w="0" w:type="dxa"/>
              <w:right w:w="108" w:type="dxa"/>
            </w:tcMar>
            <w:hideMark/>
          </w:tcPr>
          <w:p w14:paraId="6404CDB2" w14:textId="77777777" w:rsidR="00B56F88" w:rsidRDefault="00B56F88">
            <w:pPr>
              <w:jc w:val="both"/>
            </w:pPr>
            <w:r>
              <w:rPr>
                <w:sz w:val="18"/>
                <w:szCs w:val="18"/>
                <w:lang w:val="en-US"/>
              </w:rPr>
              <w:t>U1</w:t>
            </w:r>
          </w:p>
        </w:tc>
        <w:tc>
          <w:tcPr>
            <w:tcW w:w="3232" w:type="dxa"/>
            <w:tcBorders>
              <w:top w:val="nil"/>
              <w:left w:val="single" w:sz="8" w:space="0" w:color="4F81BD"/>
              <w:bottom w:val="nil"/>
              <w:right w:val="single" w:sz="8" w:space="0" w:color="4F81BD"/>
            </w:tcBorders>
            <w:tcMar>
              <w:top w:w="0" w:type="dxa"/>
              <w:left w:w="108" w:type="dxa"/>
              <w:bottom w:w="0" w:type="dxa"/>
              <w:right w:w="108" w:type="dxa"/>
            </w:tcMar>
            <w:hideMark/>
          </w:tcPr>
          <w:p w14:paraId="27540DBE" w14:textId="77777777" w:rsidR="00B56F88" w:rsidRDefault="00B56F88">
            <w:pPr>
              <w:jc w:val="both"/>
            </w:pPr>
            <w:r>
              <w:rPr>
                <w:sz w:val="18"/>
                <w:szCs w:val="18"/>
                <w:lang w:val="en-US"/>
              </w:rPr>
              <w:t>Arduino Nano board</w:t>
            </w:r>
          </w:p>
        </w:tc>
      </w:tr>
      <w:tr w:rsidR="00B56F88" w14:paraId="260B6931" w14:textId="77777777" w:rsidTr="00B56F88">
        <w:trPr>
          <w:jc w:val="center"/>
        </w:trPr>
        <w:tc>
          <w:tcPr>
            <w:tcW w:w="1271" w:type="dxa"/>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38EBFD63" w14:textId="77777777" w:rsidR="00B56F88" w:rsidRDefault="00B56F88">
            <w:pPr>
              <w:jc w:val="both"/>
            </w:pPr>
            <w:r>
              <w:rPr>
                <w:sz w:val="18"/>
                <w:szCs w:val="18"/>
                <w:lang w:val="en-US"/>
              </w:rPr>
              <w:t>C4</w:t>
            </w:r>
          </w:p>
        </w:tc>
        <w:tc>
          <w:tcPr>
            <w:tcW w:w="3286" w:type="dxa"/>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506487A5" w14:textId="77777777" w:rsidR="00B56F88" w:rsidRDefault="00B56F88">
            <w:pPr>
              <w:jc w:val="both"/>
            </w:pPr>
            <w:r>
              <w:rPr>
                <w:sz w:val="18"/>
                <w:szCs w:val="18"/>
                <w:lang w:val="en-US"/>
              </w:rPr>
              <w:t>1 MF 25V, ceramic capacitor</w:t>
            </w:r>
          </w:p>
        </w:tc>
        <w:tc>
          <w:tcPr>
            <w:tcW w:w="1676" w:type="dxa"/>
            <w:tcBorders>
              <w:top w:val="single" w:sz="8" w:space="0" w:color="4F81BD"/>
              <w:left w:val="nil"/>
              <w:bottom w:val="single" w:sz="8" w:space="0" w:color="4F81BD"/>
              <w:right w:val="nil"/>
            </w:tcBorders>
            <w:tcMar>
              <w:top w:w="0" w:type="dxa"/>
              <w:left w:w="108" w:type="dxa"/>
              <w:bottom w:w="0" w:type="dxa"/>
              <w:right w:w="108" w:type="dxa"/>
            </w:tcMar>
            <w:hideMark/>
          </w:tcPr>
          <w:p w14:paraId="3BB4A620" w14:textId="77777777" w:rsidR="00B56F88" w:rsidRDefault="00B56F88">
            <w:pPr>
              <w:jc w:val="both"/>
            </w:pPr>
            <w:r>
              <w:rPr>
                <w:sz w:val="18"/>
                <w:szCs w:val="18"/>
                <w:lang w:val="en-US"/>
              </w:rPr>
              <w:t>U2</w:t>
            </w:r>
          </w:p>
        </w:tc>
        <w:tc>
          <w:tcPr>
            <w:tcW w:w="3232" w:type="dxa"/>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1C55E3A8" w14:textId="77777777" w:rsidR="00B56F88" w:rsidRDefault="00B56F88">
            <w:pPr>
              <w:jc w:val="both"/>
            </w:pPr>
            <w:r>
              <w:rPr>
                <w:sz w:val="18"/>
                <w:szCs w:val="18"/>
                <w:lang w:val="en-US"/>
              </w:rPr>
              <w:t>LM7805, 5V regulator</w:t>
            </w:r>
          </w:p>
        </w:tc>
      </w:tr>
      <w:tr w:rsidR="00B56F88" w14:paraId="24C11E47" w14:textId="77777777" w:rsidTr="00B56F88">
        <w:trPr>
          <w:jc w:val="center"/>
        </w:trPr>
        <w:tc>
          <w:tcPr>
            <w:tcW w:w="1271" w:type="dxa"/>
            <w:tcBorders>
              <w:top w:val="nil"/>
              <w:left w:val="nil"/>
              <w:bottom w:val="nil"/>
              <w:right w:val="nil"/>
            </w:tcBorders>
            <w:tcMar>
              <w:top w:w="0" w:type="dxa"/>
              <w:left w:w="108" w:type="dxa"/>
              <w:bottom w:w="0" w:type="dxa"/>
              <w:right w:w="108" w:type="dxa"/>
            </w:tcMar>
            <w:hideMark/>
          </w:tcPr>
          <w:p w14:paraId="1ECF4961" w14:textId="77777777" w:rsidR="00B56F88" w:rsidRDefault="00B56F88">
            <w:pPr>
              <w:jc w:val="both"/>
            </w:pPr>
            <w:r>
              <w:rPr>
                <w:sz w:val="18"/>
                <w:szCs w:val="18"/>
                <w:lang w:val="en-US"/>
              </w:rPr>
              <w:t>D1</w:t>
            </w:r>
          </w:p>
        </w:tc>
        <w:tc>
          <w:tcPr>
            <w:tcW w:w="3286" w:type="dxa"/>
            <w:tcBorders>
              <w:top w:val="nil"/>
              <w:left w:val="single" w:sz="8" w:space="0" w:color="4F81BD"/>
              <w:bottom w:val="nil"/>
              <w:right w:val="single" w:sz="8" w:space="0" w:color="4F81BD"/>
            </w:tcBorders>
            <w:tcMar>
              <w:top w:w="0" w:type="dxa"/>
              <w:left w:w="108" w:type="dxa"/>
              <w:bottom w:w="0" w:type="dxa"/>
              <w:right w:w="108" w:type="dxa"/>
            </w:tcMar>
            <w:hideMark/>
          </w:tcPr>
          <w:p w14:paraId="113EDA25" w14:textId="77777777" w:rsidR="00B56F88" w:rsidRDefault="00B56F88">
            <w:pPr>
              <w:jc w:val="both"/>
            </w:pPr>
            <w:r>
              <w:rPr>
                <w:sz w:val="18"/>
                <w:szCs w:val="18"/>
                <w:lang w:val="en-US"/>
              </w:rPr>
              <w:t>1N5819, Schottky diode</w:t>
            </w:r>
          </w:p>
        </w:tc>
        <w:tc>
          <w:tcPr>
            <w:tcW w:w="1676" w:type="dxa"/>
            <w:tcBorders>
              <w:top w:val="nil"/>
              <w:left w:val="nil"/>
              <w:bottom w:val="nil"/>
              <w:right w:val="nil"/>
            </w:tcBorders>
            <w:tcMar>
              <w:top w:w="0" w:type="dxa"/>
              <w:left w:w="108" w:type="dxa"/>
              <w:bottom w:w="0" w:type="dxa"/>
              <w:right w:w="108" w:type="dxa"/>
            </w:tcMar>
            <w:hideMark/>
          </w:tcPr>
          <w:p w14:paraId="334370FE" w14:textId="77777777" w:rsidR="00B56F88" w:rsidRDefault="00B56F88">
            <w:pPr>
              <w:jc w:val="both"/>
            </w:pPr>
            <w:r>
              <w:rPr>
                <w:sz w:val="18"/>
                <w:szCs w:val="18"/>
                <w:lang w:val="en-US"/>
              </w:rPr>
              <w:t>U3</w:t>
            </w:r>
          </w:p>
        </w:tc>
        <w:tc>
          <w:tcPr>
            <w:tcW w:w="3232" w:type="dxa"/>
            <w:tcBorders>
              <w:top w:val="nil"/>
              <w:left w:val="single" w:sz="8" w:space="0" w:color="4F81BD"/>
              <w:bottom w:val="nil"/>
              <w:right w:val="single" w:sz="8" w:space="0" w:color="4F81BD"/>
            </w:tcBorders>
            <w:tcMar>
              <w:top w:w="0" w:type="dxa"/>
              <w:left w:w="108" w:type="dxa"/>
              <w:bottom w:w="0" w:type="dxa"/>
              <w:right w:w="108" w:type="dxa"/>
            </w:tcMar>
            <w:hideMark/>
          </w:tcPr>
          <w:p w14:paraId="3D5298EA" w14:textId="77777777" w:rsidR="00B56F88" w:rsidRDefault="00B56F88">
            <w:pPr>
              <w:jc w:val="both"/>
            </w:pPr>
            <w:r>
              <w:rPr>
                <w:sz w:val="18"/>
                <w:szCs w:val="18"/>
                <w:lang w:val="en-US"/>
              </w:rPr>
              <w:t>INA226 module</w:t>
            </w:r>
          </w:p>
        </w:tc>
      </w:tr>
      <w:tr w:rsidR="00B56F88" w14:paraId="41E0A29B" w14:textId="77777777" w:rsidTr="00B56F88">
        <w:trPr>
          <w:jc w:val="center"/>
        </w:trPr>
        <w:tc>
          <w:tcPr>
            <w:tcW w:w="1271" w:type="dxa"/>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1FB35865" w14:textId="77777777" w:rsidR="00B56F88" w:rsidRDefault="00B56F88">
            <w:pPr>
              <w:jc w:val="both"/>
            </w:pPr>
            <w:r>
              <w:rPr>
                <w:sz w:val="18"/>
                <w:szCs w:val="18"/>
                <w:lang w:val="en-US"/>
              </w:rPr>
              <w:t>Rp1</w:t>
            </w:r>
          </w:p>
        </w:tc>
        <w:tc>
          <w:tcPr>
            <w:tcW w:w="3286" w:type="dxa"/>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3E52E2EC" w14:textId="77777777" w:rsidR="00B56F88" w:rsidRDefault="00B56F88">
            <w:pPr>
              <w:jc w:val="both"/>
            </w:pPr>
            <w:r>
              <w:rPr>
                <w:sz w:val="18"/>
                <w:szCs w:val="18"/>
                <w:lang w:val="en-US"/>
              </w:rPr>
              <w:t>22k</w:t>
            </w:r>
            <w:r>
              <w:rPr>
                <w:rFonts w:ascii="Symbol" w:hAnsi="Symbol"/>
                <w:sz w:val="18"/>
                <w:szCs w:val="18"/>
                <w:lang w:val="en-US"/>
              </w:rPr>
              <w:t>W</w:t>
            </w:r>
            <w:r>
              <w:rPr>
                <w:sz w:val="18"/>
                <w:szCs w:val="18"/>
                <w:lang w:val="en-US"/>
              </w:rPr>
              <w:t> resistive trimmer</w:t>
            </w:r>
          </w:p>
        </w:tc>
        <w:tc>
          <w:tcPr>
            <w:tcW w:w="1676" w:type="dxa"/>
            <w:tcBorders>
              <w:top w:val="single" w:sz="8" w:space="0" w:color="4F81BD"/>
              <w:left w:val="nil"/>
              <w:bottom w:val="single" w:sz="8" w:space="0" w:color="4F81BD"/>
              <w:right w:val="nil"/>
            </w:tcBorders>
            <w:tcMar>
              <w:top w:w="0" w:type="dxa"/>
              <w:left w:w="108" w:type="dxa"/>
              <w:bottom w:w="0" w:type="dxa"/>
              <w:right w:w="108" w:type="dxa"/>
            </w:tcMar>
            <w:hideMark/>
          </w:tcPr>
          <w:p w14:paraId="0CD85579" w14:textId="77777777" w:rsidR="00B56F88" w:rsidRDefault="00B56F88">
            <w:pPr>
              <w:jc w:val="both"/>
            </w:pPr>
            <w:r>
              <w:rPr>
                <w:sz w:val="18"/>
                <w:szCs w:val="18"/>
                <w:lang w:val="en-US"/>
              </w:rPr>
              <w:t>display</w:t>
            </w:r>
          </w:p>
        </w:tc>
        <w:tc>
          <w:tcPr>
            <w:tcW w:w="3232" w:type="dxa"/>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6253BF59" w14:textId="77777777" w:rsidR="00B56F88" w:rsidRDefault="00B56F88">
            <w:pPr>
              <w:jc w:val="both"/>
            </w:pPr>
            <w:r>
              <w:rPr>
                <w:sz w:val="18"/>
                <w:szCs w:val="18"/>
                <w:lang w:val="en-US"/>
              </w:rPr>
              <w:t>2 rows x 16 columns LCD</w:t>
            </w:r>
          </w:p>
        </w:tc>
      </w:tr>
      <w:tr w:rsidR="00B56F88" w14:paraId="3C8A5B77" w14:textId="77777777" w:rsidTr="00B56F88">
        <w:trPr>
          <w:jc w:val="center"/>
        </w:trPr>
        <w:tc>
          <w:tcPr>
            <w:tcW w:w="1271" w:type="dxa"/>
            <w:tcBorders>
              <w:top w:val="nil"/>
              <w:left w:val="nil"/>
              <w:bottom w:val="nil"/>
              <w:right w:val="nil"/>
            </w:tcBorders>
            <w:tcMar>
              <w:top w:w="0" w:type="dxa"/>
              <w:left w:w="108" w:type="dxa"/>
              <w:bottom w:w="0" w:type="dxa"/>
              <w:right w:w="108" w:type="dxa"/>
            </w:tcMar>
            <w:hideMark/>
          </w:tcPr>
          <w:p w14:paraId="61CAF603" w14:textId="77777777" w:rsidR="00B56F88" w:rsidRDefault="00B56F88">
            <w:pPr>
              <w:jc w:val="both"/>
            </w:pPr>
            <w:r>
              <w:rPr>
                <w:sz w:val="18"/>
                <w:szCs w:val="18"/>
                <w:lang w:val="en-US"/>
              </w:rPr>
              <w:t>R1, R2</w:t>
            </w:r>
          </w:p>
        </w:tc>
        <w:tc>
          <w:tcPr>
            <w:tcW w:w="3286" w:type="dxa"/>
            <w:tcBorders>
              <w:top w:val="nil"/>
              <w:left w:val="single" w:sz="8" w:space="0" w:color="4F81BD"/>
              <w:bottom w:val="nil"/>
              <w:right w:val="single" w:sz="8" w:space="0" w:color="4F81BD"/>
            </w:tcBorders>
            <w:tcMar>
              <w:top w:w="0" w:type="dxa"/>
              <w:left w:w="108" w:type="dxa"/>
              <w:bottom w:w="0" w:type="dxa"/>
              <w:right w:w="108" w:type="dxa"/>
            </w:tcMar>
            <w:hideMark/>
          </w:tcPr>
          <w:p w14:paraId="424CCBE6" w14:textId="77777777" w:rsidR="00B56F88" w:rsidRDefault="00B56F88">
            <w:pPr>
              <w:jc w:val="both"/>
            </w:pPr>
            <w:r>
              <w:rPr>
                <w:sz w:val="18"/>
                <w:szCs w:val="18"/>
                <w:lang w:val="en-US"/>
              </w:rPr>
              <w:t xml:space="preserve">10 </w:t>
            </w:r>
            <w:proofErr w:type="gramStart"/>
            <w:r>
              <w:rPr>
                <w:sz w:val="18"/>
                <w:szCs w:val="18"/>
                <w:lang w:val="en-US"/>
              </w:rPr>
              <w:t>ohm</w:t>
            </w:r>
            <w:proofErr w:type="gramEnd"/>
            <w:r>
              <w:rPr>
                <w:sz w:val="18"/>
                <w:szCs w:val="18"/>
                <w:lang w:val="en-US"/>
              </w:rPr>
              <w:t>, </w:t>
            </w:r>
            <w:r>
              <w:rPr>
                <w:rFonts w:ascii="Symbol" w:hAnsi="Symbol"/>
                <w:sz w:val="18"/>
                <w:szCs w:val="18"/>
                <w:lang w:val="en-US"/>
              </w:rPr>
              <w:t>±</w:t>
            </w:r>
            <w:r>
              <w:rPr>
                <w:sz w:val="18"/>
                <w:szCs w:val="18"/>
                <w:lang w:val="en-US"/>
              </w:rPr>
              <w:t>5%, 0.25 W resistor</w:t>
            </w:r>
          </w:p>
        </w:tc>
        <w:tc>
          <w:tcPr>
            <w:tcW w:w="1676" w:type="dxa"/>
            <w:tcBorders>
              <w:top w:val="nil"/>
              <w:left w:val="nil"/>
              <w:bottom w:val="nil"/>
              <w:right w:val="nil"/>
            </w:tcBorders>
            <w:tcMar>
              <w:top w:w="0" w:type="dxa"/>
              <w:left w:w="108" w:type="dxa"/>
              <w:bottom w:w="0" w:type="dxa"/>
              <w:right w:w="108" w:type="dxa"/>
            </w:tcMar>
            <w:hideMark/>
          </w:tcPr>
          <w:p w14:paraId="1737053B" w14:textId="77777777" w:rsidR="00B56F88" w:rsidRDefault="00B56F88">
            <w:pPr>
              <w:jc w:val="both"/>
            </w:pPr>
            <w:r>
              <w:rPr>
                <w:sz w:val="18"/>
                <w:szCs w:val="18"/>
                <w:lang w:val="en-US"/>
              </w:rPr>
              <w:t>modulo SD</w:t>
            </w:r>
          </w:p>
        </w:tc>
        <w:tc>
          <w:tcPr>
            <w:tcW w:w="3232" w:type="dxa"/>
            <w:tcBorders>
              <w:top w:val="nil"/>
              <w:left w:val="single" w:sz="8" w:space="0" w:color="4F81BD"/>
              <w:bottom w:val="nil"/>
              <w:right w:val="single" w:sz="8" w:space="0" w:color="4F81BD"/>
            </w:tcBorders>
            <w:tcMar>
              <w:top w:w="0" w:type="dxa"/>
              <w:left w:w="108" w:type="dxa"/>
              <w:bottom w:w="0" w:type="dxa"/>
              <w:right w:w="108" w:type="dxa"/>
            </w:tcMar>
            <w:hideMark/>
          </w:tcPr>
          <w:p w14:paraId="34D077A2" w14:textId="77777777" w:rsidR="00B56F88" w:rsidRDefault="00B56F88">
            <w:pPr>
              <w:jc w:val="both"/>
            </w:pPr>
            <w:proofErr w:type="gramStart"/>
            <w:r>
              <w:rPr>
                <w:sz w:val="18"/>
                <w:szCs w:val="18"/>
                <w:lang w:val="en-US"/>
              </w:rPr>
              <w:t>micro SD</w:t>
            </w:r>
            <w:proofErr w:type="gramEnd"/>
            <w:r>
              <w:rPr>
                <w:sz w:val="18"/>
                <w:szCs w:val="18"/>
                <w:lang w:val="en-US"/>
              </w:rPr>
              <w:t xml:space="preserve"> board with 5V levels</w:t>
            </w:r>
          </w:p>
        </w:tc>
      </w:tr>
      <w:tr w:rsidR="00B56F88" w14:paraId="6EE40B25" w14:textId="77777777" w:rsidTr="00B56F88">
        <w:trPr>
          <w:jc w:val="center"/>
        </w:trPr>
        <w:tc>
          <w:tcPr>
            <w:tcW w:w="1271" w:type="dxa"/>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22E3C75D" w14:textId="77777777" w:rsidR="00B56F88" w:rsidRDefault="00B56F88">
            <w:pPr>
              <w:jc w:val="both"/>
            </w:pPr>
            <w:r>
              <w:rPr>
                <w:sz w:val="18"/>
                <w:szCs w:val="18"/>
                <w:lang w:val="en-US"/>
              </w:rPr>
              <w:t>R3</w:t>
            </w:r>
          </w:p>
        </w:tc>
        <w:tc>
          <w:tcPr>
            <w:tcW w:w="3286" w:type="dxa"/>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1763FA2D" w14:textId="77777777" w:rsidR="00B56F88" w:rsidRDefault="00B56F88">
            <w:pPr>
              <w:jc w:val="both"/>
            </w:pPr>
            <w:r>
              <w:rPr>
                <w:sz w:val="18"/>
                <w:szCs w:val="18"/>
                <w:lang w:val="en-US"/>
              </w:rPr>
              <w:t xml:space="preserve">4.7 </w:t>
            </w:r>
            <w:proofErr w:type="spellStart"/>
            <w:r>
              <w:rPr>
                <w:sz w:val="18"/>
                <w:szCs w:val="18"/>
                <w:lang w:val="en-US"/>
              </w:rPr>
              <w:t>kohm</w:t>
            </w:r>
            <w:proofErr w:type="spellEnd"/>
            <w:r>
              <w:rPr>
                <w:sz w:val="18"/>
                <w:szCs w:val="18"/>
                <w:lang w:val="en-US"/>
              </w:rPr>
              <w:t>, </w:t>
            </w:r>
            <w:r>
              <w:rPr>
                <w:rFonts w:ascii="Symbol" w:hAnsi="Symbol"/>
                <w:sz w:val="18"/>
                <w:szCs w:val="18"/>
                <w:lang w:val="en-US"/>
              </w:rPr>
              <w:t>±</w:t>
            </w:r>
            <w:r>
              <w:rPr>
                <w:sz w:val="18"/>
                <w:szCs w:val="18"/>
                <w:lang w:val="en-US"/>
              </w:rPr>
              <w:t>5%, 0.25 W resistor</w:t>
            </w:r>
          </w:p>
        </w:tc>
        <w:tc>
          <w:tcPr>
            <w:tcW w:w="1676" w:type="dxa"/>
            <w:tcBorders>
              <w:top w:val="single" w:sz="8" w:space="0" w:color="4F81BD"/>
              <w:left w:val="nil"/>
              <w:bottom w:val="single" w:sz="8" w:space="0" w:color="4F81BD"/>
              <w:right w:val="nil"/>
            </w:tcBorders>
            <w:tcMar>
              <w:top w:w="0" w:type="dxa"/>
              <w:left w:w="108" w:type="dxa"/>
              <w:bottom w:w="0" w:type="dxa"/>
              <w:right w:w="108" w:type="dxa"/>
            </w:tcMar>
            <w:hideMark/>
          </w:tcPr>
          <w:p w14:paraId="71815D72" w14:textId="77777777" w:rsidR="00B56F88" w:rsidRDefault="00B56F88">
            <w:pPr>
              <w:jc w:val="both"/>
            </w:pPr>
            <w:r>
              <w:rPr>
                <w:sz w:val="18"/>
                <w:szCs w:val="18"/>
                <w:lang w:val="en-US"/>
              </w:rPr>
              <w:t>Sw1</w:t>
            </w:r>
          </w:p>
        </w:tc>
        <w:tc>
          <w:tcPr>
            <w:tcW w:w="3232" w:type="dxa"/>
            <w:tcBorders>
              <w:top w:val="single" w:sz="8" w:space="0" w:color="4F81BD"/>
              <w:left w:val="single" w:sz="8" w:space="0" w:color="4F81BD"/>
              <w:bottom w:val="single" w:sz="8" w:space="0" w:color="4F81BD"/>
              <w:right w:val="single" w:sz="8" w:space="0" w:color="4F81BD"/>
            </w:tcBorders>
            <w:tcMar>
              <w:top w:w="0" w:type="dxa"/>
              <w:left w:w="108" w:type="dxa"/>
              <w:bottom w:w="0" w:type="dxa"/>
              <w:right w:w="108" w:type="dxa"/>
            </w:tcMar>
            <w:hideMark/>
          </w:tcPr>
          <w:p w14:paraId="0AEADB19" w14:textId="77777777" w:rsidR="00B56F88" w:rsidRDefault="00B56F88">
            <w:pPr>
              <w:jc w:val="both"/>
            </w:pPr>
            <w:r>
              <w:rPr>
                <w:sz w:val="18"/>
                <w:szCs w:val="18"/>
                <w:lang w:val="en-US"/>
              </w:rPr>
              <w:t>Normally Open (NO) push button</w:t>
            </w:r>
          </w:p>
        </w:tc>
      </w:tr>
    </w:tbl>
    <w:p w14:paraId="3D8C8C11" w14:textId="77777777" w:rsidR="00B56F88" w:rsidRDefault="00B56F88" w:rsidP="00B56F88">
      <w:pPr>
        <w:rPr>
          <w:rFonts w:ascii="Arial" w:hAnsi="Arial" w:cs="Arial"/>
          <w:color w:val="222222"/>
          <w:sz w:val="20"/>
          <w:szCs w:val="20"/>
        </w:rPr>
      </w:pPr>
      <w:proofErr w:type="spellStart"/>
      <w:r>
        <w:rPr>
          <w:rFonts w:ascii="Arial" w:hAnsi="Arial" w:cs="Arial"/>
          <w:b/>
          <w:bCs/>
          <w:color w:val="222222"/>
          <w:sz w:val="20"/>
          <w:szCs w:val="20"/>
        </w:rPr>
        <w:t>Note</w:t>
      </w:r>
      <w:proofErr w:type="spellEnd"/>
      <w:r>
        <w:rPr>
          <w:rFonts w:ascii="Arial" w:hAnsi="Arial" w:cs="Arial"/>
          <w:color w:val="222222"/>
          <w:sz w:val="20"/>
          <w:szCs w:val="20"/>
        </w:rPr>
        <w:t>: </w:t>
      </w:r>
      <w:proofErr w:type="spellStart"/>
      <w:r>
        <w:rPr>
          <w:rFonts w:ascii="Arial" w:hAnsi="Arial" w:cs="Arial"/>
          <w:color w:val="222222"/>
          <w:sz w:val="20"/>
          <w:szCs w:val="20"/>
        </w:rPr>
        <w:t>capacity</w:t>
      </w:r>
      <w:proofErr w:type="spellEnd"/>
      <w:r>
        <w:rPr>
          <w:rFonts w:ascii="Arial" w:hAnsi="Arial" w:cs="Arial"/>
          <w:color w:val="222222"/>
          <w:sz w:val="20"/>
          <w:szCs w:val="20"/>
        </w:rPr>
        <w:t xml:space="preserve"> </w:t>
      </w:r>
      <w:proofErr w:type="spellStart"/>
      <w:r>
        <w:rPr>
          <w:rFonts w:ascii="Arial" w:hAnsi="Arial" w:cs="Arial"/>
          <w:color w:val="222222"/>
          <w:sz w:val="20"/>
          <w:szCs w:val="20"/>
        </w:rPr>
        <w:t>prefix</w:t>
      </w:r>
      <w:proofErr w:type="spellEnd"/>
      <w:r>
        <w:rPr>
          <w:rFonts w:ascii="Arial" w:hAnsi="Arial" w:cs="Arial"/>
          <w:color w:val="222222"/>
          <w:sz w:val="20"/>
          <w:szCs w:val="20"/>
        </w:rPr>
        <w:t xml:space="preserve"> 'M' </w:t>
      </w:r>
      <w:proofErr w:type="spellStart"/>
      <w:r>
        <w:rPr>
          <w:rFonts w:ascii="Arial" w:hAnsi="Arial" w:cs="Arial"/>
          <w:color w:val="222222"/>
          <w:sz w:val="20"/>
          <w:szCs w:val="20"/>
        </w:rPr>
        <w:t>stands</w:t>
      </w:r>
      <w:proofErr w:type="spellEnd"/>
      <w:r>
        <w:rPr>
          <w:rFonts w:ascii="Arial" w:hAnsi="Arial" w:cs="Arial"/>
          <w:color w:val="222222"/>
          <w:sz w:val="20"/>
          <w:szCs w:val="20"/>
        </w:rPr>
        <w:t xml:space="preserve"> </w:t>
      </w:r>
      <w:proofErr w:type="spellStart"/>
      <w:r>
        <w:rPr>
          <w:rFonts w:ascii="Arial" w:hAnsi="Arial" w:cs="Arial"/>
          <w:color w:val="222222"/>
          <w:sz w:val="20"/>
          <w:szCs w:val="20"/>
        </w:rPr>
        <w:t>for</w:t>
      </w:r>
      <w:proofErr w:type="spellEnd"/>
      <w:r>
        <w:rPr>
          <w:rFonts w:ascii="Arial" w:hAnsi="Arial" w:cs="Arial"/>
          <w:color w:val="222222"/>
          <w:sz w:val="20"/>
          <w:szCs w:val="20"/>
        </w:rPr>
        <w:t xml:space="preserve"> </w:t>
      </w:r>
      <w:proofErr w:type="spellStart"/>
      <w:r>
        <w:rPr>
          <w:rFonts w:ascii="Arial" w:hAnsi="Arial" w:cs="Arial"/>
          <w:color w:val="222222"/>
          <w:sz w:val="20"/>
          <w:szCs w:val="20"/>
        </w:rPr>
        <w:t>microfarad</w:t>
      </w:r>
      <w:proofErr w:type="spellEnd"/>
      <w:r>
        <w:rPr>
          <w:rFonts w:ascii="Arial" w:hAnsi="Arial" w:cs="Arial"/>
          <w:color w:val="222222"/>
          <w:sz w:val="20"/>
          <w:szCs w:val="20"/>
        </w:rPr>
        <w:t xml:space="preserve"> (1e-6 F)</w:t>
      </w:r>
    </w:p>
    <w:p w14:paraId="53E64B4E"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 xml:space="preserve">Figures 7 shows the appearance of my prototype. I screwed the shunt directly on the instrument case, note also the slot for the </w:t>
      </w:r>
      <w:proofErr w:type="gramStart"/>
      <w:r>
        <w:rPr>
          <w:rFonts w:ascii="Arial" w:hAnsi="Arial" w:cs="Arial"/>
          <w:color w:val="222222"/>
          <w:sz w:val="20"/>
          <w:szCs w:val="20"/>
          <w:lang w:val="en-US"/>
        </w:rPr>
        <w:t>micro SD</w:t>
      </w:r>
      <w:proofErr w:type="gramEnd"/>
      <w:r>
        <w:rPr>
          <w:rFonts w:ascii="Arial" w:hAnsi="Arial" w:cs="Arial"/>
          <w:color w:val="222222"/>
          <w:sz w:val="20"/>
          <w:szCs w:val="20"/>
          <w:lang w:val="en-US"/>
        </w:rPr>
        <w:t xml:space="preserve"> card.</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623"/>
      </w:tblGrid>
      <w:tr w:rsidR="00B56F88" w14:paraId="7372A074" w14:textId="77777777" w:rsidTr="00B56F88">
        <w:trPr>
          <w:tblCellSpacing w:w="0" w:type="dxa"/>
          <w:jc w:val="center"/>
        </w:trPr>
        <w:tc>
          <w:tcPr>
            <w:tcW w:w="0" w:type="auto"/>
            <w:shd w:val="clear" w:color="auto" w:fill="FFFFFF"/>
            <w:vAlign w:val="center"/>
            <w:hideMark/>
          </w:tcPr>
          <w:p w14:paraId="44E3D517" w14:textId="747A44B1" w:rsidR="00B56F88" w:rsidRDefault="00B56F88">
            <w:pPr>
              <w:jc w:val="center"/>
              <w:rPr>
                <w:rFonts w:ascii="Times New Roman" w:hAnsi="Times New Roman" w:cs="Times New Roman"/>
                <w:color w:val="222222"/>
                <w:sz w:val="24"/>
                <w:szCs w:val="24"/>
              </w:rPr>
            </w:pPr>
            <w:r>
              <w:rPr>
                <w:noProof/>
                <w:color w:val="2288BB"/>
              </w:rPr>
              <w:lastRenderedPageBreak/>
              <w:drawing>
                <wp:inline distT="0" distB="0" distL="0" distR="0" wp14:anchorId="549661E0" wp14:editId="16FC9F5C">
                  <wp:extent cx="6096000" cy="2286000"/>
                  <wp:effectExtent l="0" t="0" r="0" b="0"/>
                  <wp:docPr id="41" name="Picture 41">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96000" cy="2286000"/>
                          </a:xfrm>
                          <a:prstGeom prst="rect">
                            <a:avLst/>
                          </a:prstGeom>
                          <a:noFill/>
                          <a:ln>
                            <a:noFill/>
                          </a:ln>
                        </pic:spPr>
                      </pic:pic>
                    </a:graphicData>
                  </a:graphic>
                </wp:inline>
              </w:drawing>
            </w:r>
          </w:p>
        </w:tc>
      </w:tr>
      <w:tr w:rsidR="00B56F88" w14:paraId="1C4821B9" w14:textId="77777777" w:rsidTr="00B56F88">
        <w:trPr>
          <w:tblCellSpacing w:w="0" w:type="dxa"/>
          <w:jc w:val="center"/>
        </w:trPr>
        <w:tc>
          <w:tcPr>
            <w:tcW w:w="0" w:type="auto"/>
            <w:shd w:val="clear" w:color="auto" w:fill="FFFFFF"/>
            <w:vAlign w:val="center"/>
            <w:hideMark/>
          </w:tcPr>
          <w:p w14:paraId="0F827ED3" w14:textId="77777777" w:rsidR="00B56F88" w:rsidRDefault="00B56F88">
            <w:pPr>
              <w:jc w:val="center"/>
              <w:rPr>
                <w:color w:val="222222"/>
                <w:sz w:val="16"/>
                <w:szCs w:val="16"/>
              </w:rPr>
            </w:pPr>
            <w:proofErr w:type="spellStart"/>
            <w:r>
              <w:rPr>
                <w:color w:val="222222"/>
                <w:sz w:val="16"/>
                <w:szCs w:val="16"/>
              </w:rPr>
              <w:t>Figure</w:t>
            </w:r>
            <w:proofErr w:type="spellEnd"/>
            <w:r>
              <w:rPr>
                <w:color w:val="222222"/>
                <w:sz w:val="16"/>
                <w:szCs w:val="16"/>
              </w:rPr>
              <w:t xml:space="preserve"> 7</w:t>
            </w:r>
          </w:p>
        </w:tc>
      </w:tr>
    </w:tbl>
    <w:p w14:paraId="16426B1C" w14:textId="77777777" w:rsidR="00B56F88" w:rsidRDefault="00B56F88" w:rsidP="00B56F88">
      <w:pPr>
        <w:jc w:val="both"/>
        <w:rPr>
          <w:rFonts w:ascii="Arial" w:hAnsi="Arial" w:cs="Arial"/>
          <w:color w:val="222222"/>
          <w:sz w:val="20"/>
          <w:szCs w:val="20"/>
        </w:rPr>
      </w:pPr>
      <w:r>
        <w:rPr>
          <w:rFonts w:ascii="Arial" w:hAnsi="Arial" w:cs="Arial"/>
          <w:b/>
          <w:bCs/>
          <w:color w:val="0070C0"/>
          <w:sz w:val="20"/>
          <w:szCs w:val="20"/>
          <w:lang w:val="en-US"/>
        </w:rPr>
        <w:t>The tests</w:t>
      </w:r>
    </w:p>
    <w:p w14:paraId="0D13CDCB"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Figure 8 shows the instrument running during the tests.</w:t>
      </w:r>
    </w:p>
    <w:tbl>
      <w:tblPr>
        <w:tblW w:w="0" w:type="auto"/>
        <w:jc w:val="center"/>
        <w:tblCellSpacing w:w="0" w:type="dxa"/>
        <w:tblBorders>
          <w:top w:val="single" w:sz="6" w:space="0" w:color="EEEEEE"/>
          <w:left w:val="single" w:sz="6" w:space="0" w:color="EEEEEE"/>
          <w:bottom w:val="single" w:sz="6" w:space="0" w:color="EEEEEE"/>
          <w:right w:val="single" w:sz="6" w:space="0" w:color="EEEEEE"/>
        </w:tblBorders>
        <w:shd w:val="clear" w:color="auto" w:fill="FFFFFF"/>
        <w:tblCellMar>
          <w:top w:w="75" w:type="dxa"/>
          <w:left w:w="75" w:type="dxa"/>
          <w:bottom w:w="75" w:type="dxa"/>
          <w:right w:w="75" w:type="dxa"/>
        </w:tblCellMar>
        <w:tblLook w:val="04A0" w:firstRow="1" w:lastRow="0" w:firstColumn="1" w:lastColumn="0" w:noHBand="0" w:noVBand="1"/>
      </w:tblPr>
      <w:tblGrid>
        <w:gridCol w:w="9623"/>
      </w:tblGrid>
      <w:tr w:rsidR="00B56F88" w14:paraId="35F0F7DF" w14:textId="77777777" w:rsidTr="00B56F88">
        <w:trPr>
          <w:tblCellSpacing w:w="0" w:type="dxa"/>
          <w:jc w:val="center"/>
        </w:trPr>
        <w:tc>
          <w:tcPr>
            <w:tcW w:w="0" w:type="auto"/>
            <w:shd w:val="clear" w:color="auto" w:fill="FFFFFF"/>
            <w:vAlign w:val="center"/>
            <w:hideMark/>
          </w:tcPr>
          <w:p w14:paraId="4BCA9633" w14:textId="41B1B1D3" w:rsidR="00B56F88" w:rsidRDefault="00B56F88">
            <w:pPr>
              <w:jc w:val="center"/>
              <w:rPr>
                <w:rFonts w:ascii="Times New Roman" w:hAnsi="Times New Roman" w:cs="Times New Roman"/>
                <w:color w:val="222222"/>
                <w:sz w:val="24"/>
                <w:szCs w:val="24"/>
              </w:rPr>
            </w:pPr>
            <w:r>
              <w:rPr>
                <w:noProof/>
                <w:color w:val="2288BB"/>
              </w:rPr>
              <w:drawing>
                <wp:inline distT="0" distB="0" distL="0" distR="0" wp14:anchorId="2835AAB0" wp14:editId="702B2184">
                  <wp:extent cx="6096000" cy="3124200"/>
                  <wp:effectExtent l="0" t="0" r="0" b="0"/>
                  <wp:docPr id="40" name="Picture 40">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96000" cy="3124200"/>
                          </a:xfrm>
                          <a:prstGeom prst="rect">
                            <a:avLst/>
                          </a:prstGeom>
                          <a:noFill/>
                          <a:ln>
                            <a:noFill/>
                          </a:ln>
                        </pic:spPr>
                      </pic:pic>
                    </a:graphicData>
                  </a:graphic>
                </wp:inline>
              </w:drawing>
            </w:r>
          </w:p>
        </w:tc>
      </w:tr>
      <w:tr w:rsidR="00B56F88" w14:paraId="61FD473D" w14:textId="77777777" w:rsidTr="00B56F88">
        <w:trPr>
          <w:tblCellSpacing w:w="0" w:type="dxa"/>
          <w:jc w:val="center"/>
        </w:trPr>
        <w:tc>
          <w:tcPr>
            <w:tcW w:w="0" w:type="auto"/>
            <w:shd w:val="clear" w:color="auto" w:fill="FFFFFF"/>
            <w:vAlign w:val="center"/>
            <w:hideMark/>
          </w:tcPr>
          <w:p w14:paraId="7861FB94" w14:textId="77777777" w:rsidR="00B56F88" w:rsidRDefault="00B56F88">
            <w:pPr>
              <w:jc w:val="center"/>
              <w:rPr>
                <w:color w:val="222222"/>
                <w:sz w:val="16"/>
                <w:szCs w:val="16"/>
              </w:rPr>
            </w:pPr>
            <w:proofErr w:type="spellStart"/>
            <w:r>
              <w:rPr>
                <w:color w:val="222222"/>
                <w:sz w:val="16"/>
                <w:szCs w:val="16"/>
              </w:rPr>
              <w:t>Figure</w:t>
            </w:r>
            <w:proofErr w:type="spellEnd"/>
            <w:r>
              <w:rPr>
                <w:color w:val="222222"/>
                <w:sz w:val="16"/>
                <w:szCs w:val="16"/>
              </w:rPr>
              <w:t xml:space="preserve"> 8</w:t>
            </w:r>
          </w:p>
        </w:tc>
      </w:tr>
    </w:tbl>
    <w:p w14:paraId="4CA2CD58" w14:textId="77777777" w:rsidR="00B56F88" w:rsidRDefault="00B56F88" w:rsidP="00B56F88">
      <w:pPr>
        <w:jc w:val="both"/>
        <w:rPr>
          <w:rFonts w:ascii="Arial" w:hAnsi="Arial" w:cs="Arial"/>
          <w:color w:val="222222"/>
          <w:sz w:val="20"/>
          <w:szCs w:val="20"/>
        </w:rPr>
      </w:pPr>
      <w:r>
        <w:rPr>
          <w:color w:val="222222"/>
          <w:sz w:val="20"/>
          <w:szCs w:val="20"/>
          <w:lang w:val="en-US"/>
        </w:rPr>
        <w:t>With a ten measuring points, compared with a precision multimeter, the results have been very good, as can be seen from the graph in figure 9.</w:t>
      </w:r>
    </w:p>
    <w:p w14:paraId="1CAC8F2C" w14:textId="0EBD9B00" w:rsidR="00B56F88" w:rsidRDefault="00B56F88" w:rsidP="00B56F88">
      <w:pPr>
        <w:jc w:val="center"/>
        <w:rPr>
          <w:rFonts w:ascii="Arial" w:hAnsi="Arial" w:cs="Arial"/>
          <w:color w:val="222222"/>
          <w:sz w:val="20"/>
          <w:szCs w:val="20"/>
        </w:rPr>
      </w:pPr>
      <w:r>
        <w:rPr>
          <w:rFonts w:ascii="Arial" w:hAnsi="Arial" w:cs="Arial"/>
          <w:noProof/>
          <w:color w:val="2288BB"/>
          <w:sz w:val="20"/>
          <w:szCs w:val="20"/>
        </w:rPr>
        <w:lastRenderedPageBreak/>
        <w:drawing>
          <wp:inline distT="0" distB="0" distL="0" distR="0" wp14:anchorId="2DE1F363" wp14:editId="0135F9D2">
            <wp:extent cx="3048000" cy="2286000"/>
            <wp:effectExtent l="0" t="0" r="0" b="0"/>
            <wp:docPr id="39" name="Picture 39">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22FD5B89" w14:textId="77777777" w:rsidR="00B56F88" w:rsidRDefault="00B56F88" w:rsidP="00B56F88">
      <w:pPr>
        <w:rPr>
          <w:rFonts w:ascii="Arial" w:hAnsi="Arial" w:cs="Arial"/>
          <w:color w:val="222222"/>
          <w:sz w:val="20"/>
          <w:szCs w:val="20"/>
        </w:rPr>
      </w:pPr>
      <w:r>
        <w:rPr>
          <w:rFonts w:ascii="Arial" w:hAnsi="Arial" w:cs="Arial"/>
          <w:color w:val="222222"/>
          <w:sz w:val="20"/>
          <w:szCs w:val="20"/>
          <w:lang w:val="en-US"/>
        </w:rPr>
        <w:t>In my case, the VBUS voltage was very accurate and required no correction. The current is slightly lower than the expected value (correction of 1.0092) and the linearity was excellent with R = 0.999995.</w:t>
      </w:r>
    </w:p>
    <w:p w14:paraId="6CAD545C" w14:textId="77777777" w:rsidR="00B56F88" w:rsidRDefault="00B56F88" w:rsidP="00B56F88">
      <w:pPr>
        <w:rPr>
          <w:rFonts w:ascii="Arial" w:hAnsi="Arial" w:cs="Arial"/>
          <w:color w:val="222222"/>
          <w:sz w:val="20"/>
          <w:szCs w:val="20"/>
        </w:rPr>
      </w:pPr>
    </w:p>
    <w:p w14:paraId="508A3319" w14:textId="77777777" w:rsidR="00B56F88" w:rsidRDefault="00B56F88" w:rsidP="00B56F88">
      <w:pPr>
        <w:jc w:val="both"/>
        <w:rPr>
          <w:rFonts w:ascii="Arial" w:hAnsi="Arial" w:cs="Arial"/>
          <w:color w:val="222222"/>
          <w:sz w:val="20"/>
          <w:szCs w:val="20"/>
        </w:rPr>
      </w:pPr>
      <w:r>
        <w:rPr>
          <w:rFonts w:ascii="Arial" w:hAnsi="Arial" w:cs="Arial"/>
          <w:b/>
          <w:bCs/>
          <w:color w:val="0070C0"/>
          <w:sz w:val="20"/>
          <w:szCs w:val="20"/>
          <w:lang w:val="en-US"/>
        </w:rPr>
        <w:t>Changes to the INA226.cpp library</w:t>
      </w:r>
    </w:p>
    <w:p w14:paraId="60D732A7"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 xml:space="preserve">There are some libraries for the INA226 chip, I used the </w:t>
      </w:r>
      <w:proofErr w:type="spellStart"/>
      <w:r>
        <w:rPr>
          <w:rFonts w:ascii="Arial" w:hAnsi="Arial" w:cs="Arial"/>
          <w:color w:val="222222"/>
          <w:sz w:val="20"/>
          <w:szCs w:val="20"/>
          <w:lang w:val="en-US"/>
        </w:rPr>
        <w:t>Korneliusz</w:t>
      </w:r>
      <w:proofErr w:type="spellEnd"/>
      <w:r>
        <w:rPr>
          <w:rFonts w:ascii="Arial" w:hAnsi="Arial" w:cs="Arial"/>
          <w:color w:val="222222"/>
          <w:sz w:val="20"/>
          <w:szCs w:val="20"/>
          <w:lang w:val="en-US"/>
        </w:rPr>
        <w:t xml:space="preserve"> </w:t>
      </w:r>
      <w:proofErr w:type="spellStart"/>
      <w:r>
        <w:rPr>
          <w:rFonts w:ascii="Arial" w:hAnsi="Arial" w:cs="Arial"/>
          <w:color w:val="222222"/>
          <w:sz w:val="20"/>
          <w:szCs w:val="20"/>
          <w:lang w:val="en-US"/>
        </w:rPr>
        <w:t>Jarzebski</w:t>
      </w:r>
      <w:proofErr w:type="spellEnd"/>
      <w:r>
        <w:rPr>
          <w:rFonts w:ascii="Arial" w:hAnsi="Arial" w:cs="Arial"/>
          <w:color w:val="222222"/>
          <w:sz w:val="20"/>
          <w:szCs w:val="20"/>
          <w:lang w:val="en-US"/>
        </w:rPr>
        <w:t xml:space="preserve"> library which seems to me quite complete. I changed the </w:t>
      </w:r>
      <w:r>
        <w:rPr>
          <w:rFonts w:ascii="Courier New" w:hAnsi="Courier New" w:cs="Courier New"/>
          <w:color w:val="222222"/>
          <w:sz w:val="20"/>
          <w:szCs w:val="20"/>
          <w:lang w:val="en-US"/>
        </w:rPr>
        <w:t>calibrate</w:t>
      </w:r>
      <w:r>
        <w:rPr>
          <w:rFonts w:ascii="Arial" w:hAnsi="Arial" w:cs="Arial"/>
          <w:color w:val="222222"/>
          <w:sz w:val="20"/>
          <w:szCs w:val="20"/>
          <w:lang w:val="en-US"/>
        </w:rPr>
        <w:t> function because the shunt current was incorrect. The </w:t>
      </w:r>
      <w:proofErr w:type="spellStart"/>
      <w:r>
        <w:rPr>
          <w:rFonts w:ascii="Courier New" w:hAnsi="Courier New" w:cs="Courier New"/>
          <w:color w:val="222222"/>
          <w:sz w:val="20"/>
          <w:szCs w:val="20"/>
          <w:lang w:val="en-US"/>
        </w:rPr>
        <w:t>setShuntVoltageLimit</w:t>
      </w:r>
      <w:proofErr w:type="spellEnd"/>
      <w:r>
        <w:rPr>
          <w:rFonts w:ascii="Arial" w:hAnsi="Arial" w:cs="Arial"/>
          <w:color w:val="222222"/>
          <w:sz w:val="20"/>
          <w:szCs w:val="20"/>
          <w:lang w:val="en-US"/>
        </w:rPr>
        <w:t> function was also wrong. Then I realized that the latter, in version 1.1 of the library, had been corrected. Here are the modified functions, to replace the original ones:</w:t>
      </w:r>
    </w:p>
    <w:p w14:paraId="3ABF1213" w14:textId="77777777" w:rsidR="00B56F88" w:rsidRDefault="00B56F88" w:rsidP="00B56F88">
      <w:pPr>
        <w:shd w:val="clear" w:color="auto" w:fill="D9D9D9"/>
        <w:jc w:val="both"/>
        <w:rPr>
          <w:rFonts w:ascii="Arial" w:hAnsi="Arial" w:cs="Arial"/>
          <w:color w:val="222222"/>
          <w:sz w:val="20"/>
          <w:szCs w:val="20"/>
        </w:rPr>
      </w:pPr>
      <w:r>
        <w:rPr>
          <w:rFonts w:ascii="Courier New" w:hAnsi="Courier New" w:cs="Courier New"/>
          <w:color w:val="222222"/>
          <w:sz w:val="16"/>
          <w:szCs w:val="16"/>
          <w:lang w:val="en-US"/>
        </w:rPr>
        <w:t>bool INA</w:t>
      </w:r>
      <w:proofErr w:type="gramStart"/>
      <w:r>
        <w:rPr>
          <w:rFonts w:ascii="Courier New" w:hAnsi="Courier New" w:cs="Courier New"/>
          <w:color w:val="222222"/>
          <w:sz w:val="16"/>
          <w:szCs w:val="16"/>
          <w:lang w:val="en-US"/>
        </w:rPr>
        <w:t>226::</w:t>
      </w:r>
      <w:proofErr w:type="gramEnd"/>
      <w:r>
        <w:rPr>
          <w:rFonts w:ascii="Courier New" w:hAnsi="Courier New" w:cs="Courier New"/>
          <w:color w:val="222222"/>
          <w:sz w:val="16"/>
          <w:szCs w:val="16"/>
          <w:lang w:val="en-US"/>
        </w:rPr>
        <w:t xml:space="preserve">calibrate(float </w:t>
      </w:r>
      <w:proofErr w:type="spellStart"/>
      <w:r>
        <w:rPr>
          <w:rFonts w:ascii="Courier New" w:hAnsi="Courier New" w:cs="Courier New"/>
          <w:color w:val="222222"/>
          <w:sz w:val="16"/>
          <w:szCs w:val="16"/>
          <w:lang w:val="en-US"/>
        </w:rPr>
        <w:t>rShunt</w:t>
      </w:r>
      <w:proofErr w:type="spellEnd"/>
      <w:r>
        <w:rPr>
          <w:rFonts w:ascii="Courier New" w:hAnsi="Courier New" w:cs="Courier New"/>
          <w:color w:val="222222"/>
          <w:sz w:val="16"/>
          <w:szCs w:val="16"/>
          <w:lang w:val="en-US"/>
        </w:rPr>
        <w:t xml:space="preserve">, float </w:t>
      </w:r>
      <w:proofErr w:type="spellStart"/>
      <w:r>
        <w:rPr>
          <w:rFonts w:ascii="Courier New" w:hAnsi="Courier New" w:cs="Courier New"/>
          <w:color w:val="222222"/>
          <w:sz w:val="16"/>
          <w:szCs w:val="16"/>
          <w:lang w:val="en-US"/>
        </w:rPr>
        <w:t>iMaxExpected</w:t>
      </w:r>
      <w:proofErr w:type="spellEnd"/>
      <w:r>
        <w:rPr>
          <w:rFonts w:ascii="Courier New" w:hAnsi="Courier New" w:cs="Courier New"/>
          <w:color w:val="222222"/>
          <w:sz w:val="16"/>
          <w:szCs w:val="16"/>
          <w:lang w:val="en-US"/>
        </w:rPr>
        <w:t>){ // MODIFIED by GCAR</w:t>
      </w:r>
    </w:p>
    <w:p w14:paraId="4F2541D6" w14:textId="77777777" w:rsidR="00B56F88" w:rsidRDefault="00B56F88" w:rsidP="00B56F88">
      <w:pPr>
        <w:shd w:val="clear" w:color="auto" w:fill="D9D9D9"/>
        <w:jc w:val="both"/>
        <w:rPr>
          <w:rFonts w:ascii="Arial" w:hAnsi="Arial" w:cs="Arial"/>
          <w:color w:val="222222"/>
          <w:sz w:val="20"/>
          <w:szCs w:val="20"/>
        </w:rPr>
      </w:pPr>
      <w:r>
        <w:rPr>
          <w:rFonts w:ascii="Courier New" w:hAnsi="Courier New" w:cs="Courier New"/>
          <w:color w:val="222222"/>
          <w:sz w:val="16"/>
          <w:szCs w:val="16"/>
          <w:lang w:val="en-US"/>
        </w:rPr>
        <w:t xml:space="preserve">    uint16_t </w:t>
      </w:r>
      <w:proofErr w:type="spellStart"/>
      <w:r>
        <w:rPr>
          <w:rFonts w:ascii="Courier New" w:hAnsi="Courier New" w:cs="Courier New"/>
          <w:color w:val="222222"/>
          <w:sz w:val="16"/>
          <w:szCs w:val="16"/>
          <w:lang w:val="en-US"/>
        </w:rPr>
        <w:t>calibrationValue</w:t>
      </w:r>
      <w:proofErr w:type="spellEnd"/>
      <w:r>
        <w:rPr>
          <w:rFonts w:ascii="Courier New" w:hAnsi="Courier New" w:cs="Courier New"/>
          <w:color w:val="222222"/>
          <w:sz w:val="16"/>
          <w:szCs w:val="16"/>
          <w:lang w:val="en-US"/>
        </w:rPr>
        <w:t>;</w:t>
      </w:r>
    </w:p>
    <w:p w14:paraId="635B8DE6" w14:textId="77777777" w:rsidR="00B56F88" w:rsidRDefault="00B56F88" w:rsidP="00B56F88">
      <w:pPr>
        <w:shd w:val="clear" w:color="auto" w:fill="D9D9D9"/>
        <w:jc w:val="both"/>
        <w:rPr>
          <w:rFonts w:ascii="Arial" w:hAnsi="Arial" w:cs="Arial"/>
          <w:color w:val="222222"/>
          <w:sz w:val="20"/>
          <w:szCs w:val="20"/>
        </w:rPr>
      </w:pPr>
      <w:r>
        <w:rPr>
          <w:rFonts w:ascii="Courier New" w:hAnsi="Courier New" w:cs="Courier New"/>
          <w:color w:val="222222"/>
          <w:sz w:val="16"/>
          <w:szCs w:val="16"/>
          <w:lang w:val="en-US"/>
        </w:rPr>
        <w:t xml:space="preserve">    float </w:t>
      </w:r>
      <w:proofErr w:type="spellStart"/>
      <w:r>
        <w:rPr>
          <w:rFonts w:ascii="Courier New" w:hAnsi="Courier New" w:cs="Courier New"/>
          <w:color w:val="222222"/>
          <w:sz w:val="16"/>
          <w:szCs w:val="16"/>
          <w:lang w:val="en-US"/>
        </w:rPr>
        <w:t>iMaxPossible</w:t>
      </w:r>
      <w:proofErr w:type="spellEnd"/>
      <w:r>
        <w:rPr>
          <w:rFonts w:ascii="Courier New" w:hAnsi="Courier New" w:cs="Courier New"/>
          <w:color w:val="222222"/>
          <w:sz w:val="16"/>
          <w:szCs w:val="16"/>
          <w:lang w:val="en-US"/>
        </w:rPr>
        <w:t>;</w:t>
      </w:r>
    </w:p>
    <w:p w14:paraId="4A5FA49E" w14:textId="77777777" w:rsidR="00B56F88" w:rsidRDefault="00B56F88" w:rsidP="00B56F88">
      <w:pPr>
        <w:shd w:val="clear" w:color="auto" w:fill="D9D9D9"/>
        <w:jc w:val="both"/>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iMaxPossible</w:t>
      </w:r>
      <w:proofErr w:type="spellEnd"/>
      <w:r>
        <w:rPr>
          <w:rFonts w:ascii="Courier New" w:hAnsi="Courier New" w:cs="Courier New"/>
          <w:color w:val="222222"/>
          <w:sz w:val="16"/>
          <w:szCs w:val="16"/>
          <w:lang w:val="en-US"/>
        </w:rPr>
        <w:t xml:space="preserve"> = </w:t>
      </w:r>
      <w:proofErr w:type="spellStart"/>
      <w:r>
        <w:rPr>
          <w:rFonts w:ascii="Courier New" w:hAnsi="Courier New" w:cs="Courier New"/>
          <w:color w:val="222222"/>
          <w:sz w:val="16"/>
          <w:szCs w:val="16"/>
          <w:lang w:val="en-US"/>
        </w:rPr>
        <w:t>vShuntMax</w:t>
      </w:r>
      <w:proofErr w:type="spellEnd"/>
      <w:r>
        <w:rPr>
          <w:rFonts w:ascii="Courier New" w:hAnsi="Courier New" w:cs="Courier New"/>
          <w:color w:val="222222"/>
          <w:sz w:val="16"/>
          <w:szCs w:val="16"/>
          <w:lang w:val="en-US"/>
        </w:rPr>
        <w:t xml:space="preserve"> / </w:t>
      </w:r>
      <w:proofErr w:type="spellStart"/>
      <w:r>
        <w:rPr>
          <w:rFonts w:ascii="Courier New" w:hAnsi="Courier New" w:cs="Courier New"/>
          <w:color w:val="222222"/>
          <w:sz w:val="16"/>
          <w:szCs w:val="16"/>
          <w:lang w:val="en-US"/>
        </w:rPr>
        <w:t>rShunt</w:t>
      </w:r>
      <w:proofErr w:type="spellEnd"/>
      <w:r>
        <w:rPr>
          <w:rFonts w:ascii="Courier New" w:hAnsi="Courier New" w:cs="Courier New"/>
          <w:color w:val="222222"/>
          <w:sz w:val="16"/>
          <w:szCs w:val="16"/>
          <w:lang w:val="en-US"/>
        </w:rPr>
        <w:t>;</w:t>
      </w:r>
    </w:p>
    <w:p w14:paraId="523B2919" w14:textId="77777777" w:rsidR="00B56F88" w:rsidRDefault="00B56F88" w:rsidP="00B56F88">
      <w:pPr>
        <w:shd w:val="clear" w:color="auto" w:fill="D9D9D9"/>
        <w:jc w:val="both"/>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currentLSB</w:t>
      </w:r>
      <w:proofErr w:type="spellEnd"/>
      <w:r>
        <w:rPr>
          <w:rFonts w:ascii="Courier New" w:hAnsi="Courier New" w:cs="Courier New"/>
          <w:color w:val="222222"/>
          <w:sz w:val="16"/>
          <w:szCs w:val="16"/>
          <w:lang w:val="en-US"/>
        </w:rPr>
        <w:t xml:space="preserve"> = </w:t>
      </w:r>
      <w:proofErr w:type="spellStart"/>
      <w:r>
        <w:rPr>
          <w:rFonts w:ascii="Courier New" w:hAnsi="Courier New" w:cs="Courier New"/>
          <w:color w:val="222222"/>
          <w:sz w:val="16"/>
          <w:szCs w:val="16"/>
          <w:lang w:val="en-US"/>
        </w:rPr>
        <w:t>iMaxExpected</w:t>
      </w:r>
      <w:proofErr w:type="spellEnd"/>
      <w:r>
        <w:rPr>
          <w:rFonts w:ascii="Courier New" w:hAnsi="Courier New" w:cs="Courier New"/>
          <w:color w:val="222222"/>
          <w:sz w:val="16"/>
          <w:szCs w:val="16"/>
          <w:lang w:val="en-US"/>
        </w:rPr>
        <w:t xml:space="preserve"> / 32768;// calculate current resolution</w:t>
      </w:r>
    </w:p>
    <w:p w14:paraId="42A48CE8" w14:textId="77777777" w:rsidR="00B56F88" w:rsidRDefault="00B56F88" w:rsidP="00B56F88">
      <w:pPr>
        <w:shd w:val="clear" w:color="auto" w:fill="D9D9D9"/>
        <w:jc w:val="both"/>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powerLSB</w:t>
      </w:r>
      <w:proofErr w:type="spellEnd"/>
      <w:r>
        <w:rPr>
          <w:rFonts w:ascii="Courier New" w:hAnsi="Courier New" w:cs="Courier New"/>
          <w:color w:val="222222"/>
          <w:sz w:val="16"/>
          <w:szCs w:val="16"/>
          <w:lang w:val="en-US"/>
        </w:rPr>
        <w:t xml:space="preserve"> = </w:t>
      </w:r>
      <w:proofErr w:type="spellStart"/>
      <w:r>
        <w:rPr>
          <w:rFonts w:ascii="Courier New" w:hAnsi="Courier New" w:cs="Courier New"/>
          <w:color w:val="222222"/>
          <w:sz w:val="16"/>
          <w:szCs w:val="16"/>
          <w:lang w:val="en-US"/>
        </w:rPr>
        <w:t>currentLSB</w:t>
      </w:r>
      <w:proofErr w:type="spellEnd"/>
      <w:r>
        <w:rPr>
          <w:rFonts w:ascii="Courier New" w:hAnsi="Courier New" w:cs="Courier New"/>
          <w:color w:val="222222"/>
          <w:sz w:val="16"/>
          <w:szCs w:val="16"/>
          <w:lang w:val="en-US"/>
        </w:rPr>
        <w:t xml:space="preserve"> * 25;// power resolution</w:t>
      </w:r>
    </w:p>
    <w:p w14:paraId="3DBE7E8B" w14:textId="77777777" w:rsidR="00B56F88" w:rsidRDefault="00B56F88" w:rsidP="00B56F88">
      <w:pPr>
        <w:shd w:val="clear" w:color="auto" w:fill="D9D9D9"/>
        <w:jc w:val="both"/>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calibrationValue</w:t>
      </w:r>
      <w:proofErr w:type="spellEnd"/>
      <w:r>
        <w:rPr>
          <w:rFonts w:ascii="Courier New" w:hAnsi="Courier New" w:cs="Courier New"/>
          <w:color w:val="222222"/>
          <w:sz w:val="16"/>
          <w:szCs w:val="16"/>
          <w:lang w:val="en-US"/>
        </w:rPr>
        <w:t xml:space="preserve"> = (uint16_</w:t>
      </w:r>
      <w:proofErr w:type="gramStart"/>
      <w:r>
        <w:rPr>
          <w:rFonts w:ascii="Courier New" w:hAnsi="Courier New" w:cs="Courier New"/>
          <w:color w:val="222222"/>
          <w:sz w:val="16"/>
          <w:szCs w:val="16"/>
          <w:lang w:val="en-US"/>
        </w:rPr>
        <w:t>t)(</w:t>
      </w:r>
      <w:proofErr w:type="gramEnd"/>
      <w:r>
        <w:rPr>
          <w:rFonts w:ascii="Courier New" w:hAnsi="Courier New" w:cs="Courier New"/>
          <w:color w:val="222222"/>
          <w:sz w:val="16"/>
          <w:szCs w:val="16"/>
          <w:lang w:val="en-US"/>
        </w:rPr>
        <w:t>(0.00512) / (</w:t>
      </w:r>
      <w:proofErr w:type="spellStart"/>
      <w:r>
        <w:rPr>
          <w:rFonts w:ascii="Courier New" w:hAnsi="Courier New" w:cs="Courier New"/>
          <w:color w:val="222222"/>
          <w:sz w:val="16"/>
          <w:szCs w:val="16"/>
          <w:lang w:val="en-US"/>
        </w:rPr>
        <w:t>currentLSB</w:t>
      </w:r>
      <w:proofErr w:type="spellEnd"/>
      <w:r>
        <w:rPr>
          <w:rFonts w:ascii="Courier New" w:hAnsi="Courier New" w:cs="Courier New"/>
          <w:color w:val="222222"/>
          <w:sz w:val="16"/>
          <w:szCs w:val="16"/>
          <w:lang w:val="en-US"/>
        </w:rPr>
        <w:t xml:space="preserve"> * </w:t>
      </w:r>
      <w:proofErr w:type="spellStart"/>
      <w:r>
        <w:rPr>
          <w:rFonts w:ascii="Courier New" w:hAnsi="Courier New" w:cs="Courier New"/>
          <w:color w:val="222222"/>
          <w:sz w:val="16"/>
          <w:szCs w:val="16"/>
          <w:lang w:val="en-US"/>
        </w:rPr>
        <w:t>rShunt</w:t>
      </w:r>
      <w:proofErr w:type="spellEnd"/>
      <w:r>
        <w:rPr>
          <w:rFonts w:ascii="Courier New" w:hAnsi="Courier New" w:cs="Courier New"/>
          <w:color w:val="222222"/>
          <w:sz w:val="16"/>
          <w:szCs w:val="16"/>
          <w:lang w:val="en-US"/>
        </w:rPr>
        <w:t>));</w:t>
      </w:r>
    </w:p>
    <w:p w14:paraId="5009614D" w14:textId="77777777" w:rsidR="00B56F88" w:rsidRDefault="00B56F88" w:rsidP="00B56F88">
      <w:pPr>
        <w:shd w:val="clear" w:color="auto" w:fill="D9D9D9"/>
        <w:jc w:val="both"/>
        <w:rPr>
          <w:rFonts w:ascii="Arial" w:hAnsi="Arial" w:cs="Arial"/>
          <w:color w:val="222222"/>
          <w:sz w:val="20"/>
          <w:szCs w:val="20"/>
        </w:rPr>
      </w:pPr>
      <w:r>
        <w:rPr>
          <w:rFonts w:ascii="Courier New" w:hAnsi="Courier New" w:cs="Courier New"/>
          <w:color w:val="222222"/>
          <w:sz w:val="16"/>
          <w:szCs w:val="16"/>
          <w:lang w:val="en-US"/>
        </w:rPr>
        <w:t xml:space="preserve">    writeRegister16(INA226_REG_CALIBRATION, </w:t>
      </w:r>
      <w:proofErr w:type="spellStart"/>
      <w:r>
        <w:rPr>
          <w:rFonts w:ascii="Courier New" w:hAnsi="Courier New" w:cs="Courier New"/>
          <w:color w:val="222222"/>
          <w:sz w:val="16"/>
          <w:szCs w:val="16"/>
          <w:lang w:val="en-US"/>
        </w:rPr>
        <w:t>calibrationValue</w:t>
      </w:r>
      <w:proofErr w:type="spellEnd"/>
      <w:r>
        <w:rPr>
          <w:rFonts w:ascii="Courier New" w:hAnsi="Courier New" w:cs="Courier New"/>
          <w:color w:val="222222"/>
          <w:sz w:val="16"/>
          <w:szCs w:val="16"/>
          <w:lang w:val="en-US"/>
        </w:rPr>
        <w:t>);</w:t>
      </w:r>
    </w:p>
    <w:p w14:paraId="12E6B9C4" w14:textId="77777777" w:rsidR="00B56F88" w:rsidRDefault="00B56F88" w:rsidP="00B56F88">
      <w:pPr>
        <w:shd w:val="clear" w:color="auto" w:fill="D9D9D9"/>
        <w:jc w:val="both"/>
        <w:rPr>
          <w:rFonts w:ascii="Arial" w:hAnsi="Arial" w:cs="Arial"/>
          <w:color w:val="222222"/>
          <w:sz w:val="20"/>
          <w:szCs w:val="20"/>
        </w:rPr>
      </w:pPr>
      <w:r>
        <w:rPr>
          <w:rFonts w:ascii="Courier New" w:hAnsi="Courier New" w:cs="Courier New"/>
          <w:color w:val="222222"/>
          <w:sz w:val="16"/>
          <w:szCs w:val="16"/>
          <w:lang w:val="en-US"/>
        </w:rPr>
        <w:t>    return true;</w:t>
      </w:r>
    </w:p>
    <w:p w14:paraId="3871522B" w14:textId="77777777" w:rsidR="00B56F88" w:rsidRDefault="00B56F88" w:rsidP="00B56F88">
      <w:pPr>
        <w:shd w:val="clear" w:color="auto" w:fill="D9D9D9"/>
        <w:jc w:val="both"/>
        <w:rPr>
          <w:rFonts w:ascii="Arial" w:hAnsi="Arial" w:cs="Arial"/>
          <w:color w:val="222222"/>
          <w:sz w:val="20"/>
          <w:szCs w:val="20"/>
        </w:rPr>
      </w:pPr>
      <w:r>
        <w:rPr>
          <w:rFonts w:ascii="Courier New" w:hAnsi="Courier New" w:cs="Courier New"/>
          <w:color w:val="222222"/>
          <w:sz w:val="16"/>
          <w:szCs w:val="16"/>
          <w:lang w:val="en-US"/>
        </w:rPr>
        <w:t>}</w:t>
      </w:r>
    </w:p>
    <w:p w14:paraId="6E6A1DC6" w14:textId="77777777" w:rsidR="00B56F88" w:rsidRDefault="00B56F88" w:rsidP="00B56F88">
      <w:pPr>
        <w:shd w:val="clear" w:color="auto" w:fill="D9D9D9"/>
        <w:jc w:val="both"/>
        <w:rPr>
          <w:rFonts w:ascii="Arial" w:hAnsi="Arial" w:cs="Arial"/>
          <w:color w:val="222222"/>
          <w:sz w:val="20"/>
          <w:szCs w:val="20"/>
        </w:rPr>
      </w:pPr>
    </w:p>
    <w:p w14:paraId="7805332E" w14:textId="77777777" w:rsidR="00B56F88" w:rsidRDefault="00B56F88" w:rsidP="00B56F88">
      <w:pPr>
        <w:shd w:val="clear" w:color="auto" w:fill="D9D9D9"/>
        <w:jc w:val="both"/>
        <w:rPr>
          <w:rFonts w:ascii="Arial" w:hAnsi="Arial" w:cs="Arial"/>
          <w:color w:val="222222"/>
          <w:sz w:val="20"/>
          <w:szCs w:val="20"/>
        </w:rPr>
      </w:pPr>
      <w:r>
        <w:rPr>
          <w:rFonts w:ascii="Courier New" w:hAnsi="Courier New" w:cs="Courier New"/>
          <w:color w:val="222222"/>
          <w:sz w:val="16"/>
          <w:szCs w:val="16"/>
          <w:lang w:val="en-US"/>
        </w:rPr>
        <w:t>void INA</w:t>
      </w:r>
      <w:proofErr w:type="gramStart"/>
      <w:r>
        <w:rPr>
          <w:rFonts w:ascii="Courier New" w:hAnsi="Courier New" w:cs="Courier New"/>
          <w:color w:val="222222"/>
          <w:sz w:val="16"/>
          <w:szCs w:val="16"/>
          <w:lang w:val="en-US"/>
        </w:rPr>
        <w:t>226::</w:t>
      </w:r>
      <w:proofErr w:type="spellStart"/>
      <w:proofErr w:type="gramEnd"/>
      <w:r>
        <w:rPr>
          <w:rFonts w:ascii="Courier New" w:hAnsi="Courier New" w:cs="Courier New"/>
          <w:color w:val="222222"/>
          <w:sz w:val="16"/>
          <w:szCs w:val="16"/>
          <w:lang w:val="en-US"/>
        </w:rPr>
        <w:t>setShuntVoltageLimit</w:t>
      </w:r>
      <w:proofErr w:type="spellEnd"/>
      <w:r>
        <w:rPr>
          <w:rFonts w:ascii="Courier New" w:hAnsi="Courier New" w:cs="Courier New"/>
          <w:color w:val="222222"/>
          <w:sz w:val="16"/>
          <w:szCs w:val="16"/>
          <w:lang w:val="en-US"/>
        </w:rPr>
        <w:t>(float voltage){// MODIFIED by GCAR</w:t>
      </w:r>
    </w:p>
    <w:p w14:paraId="7A896E75" w14:textId="77777777" w:rsidR="00B56F88" w:rsidRDefault="00B56F88" w:rsidP="00B56F88">
      <w:pPr>
        <w:shd w:val="clear" w:color="auto" w:fill="D9D9D9"/>
        <w:jc w:val="both"/>
        <w:rPr>
          <w:rFonts w:ascii="Arial" w:hAnsi="Arial" w:cs="Arial"/>
          <w:color w:val="222222"/>
          <w:sz w:val="20"/>
          <w:szCs w:val="20"/>
        </w:rPr>
      </w:pPr>
      <w:r>
        <w:rPr>
          <w:rFonts w:ascii="Courier New" w:hAnsi="Courier New" w:cs="Courier New"/>
          <w:color w:val="222222"/>
          <w:sz w:val="16"/>
          <w:szCs w:val="16"/>
          <w:lang w:val="en-US"/>
        </w:rPr>
        <w:t>    uint16_t value = voltage/2.5e-6;</w:t>
      </w:r>
    </w:p>
    <w:p w14:paraId="055F7D5D" w14:textId="77777777" w:rsidR="00B56F88" w:rsidRDefault="00B56F88" w:rsidP="00B56F88">
      <w:pPr>
        <w:shd w:val="clear" w:color="auto" w:fill="D9D9D9"/>
        <w:jc w:val="both"/>
        <w:rPr>
          <w:rFonts w:ascii="Arial" w:hAnsi="Arial" w:cs="Arial"/>
          <w:color w:val="222222"/>
          <w:sz w:val="20"/>
          <w:szCs w:val="20"/>
        </w:rPr>
      </w:pPr>
      <w:r>
        <w:rPr>
          <w:rFonts w:ascii="Courier New" w:hAnsi="Courier New" w:cs="Courier New"/>
          <w:color w:val="222222"/>
          <w:sz w:val="16"/>
          <w:szCs w:val="16"/>
          <w:lang w:val="en-US"/>
        </w:rPr>
        <w:t>    writeRegister16(INA226_REG_ALERTLIMIT, value);</w:t>
      </w:r>
    </w:p>
    <w:p w14:paraId="3B58F9D4" w14:textId="77777777" w:rsidR="00B56F88" w:rsidRDefault="00B56F88" w:rsidP="00B56F88">
      <w:pPr>
        <w:shd w:val="clear" w:color="auto" w:fill="D9D9D9"/>
        <w:jc w:val="both"/>
        <w:rPr>
          <w:rFonts w:ascii="Arial" w:hAnsi="Arial" w:cs="Arial"/>
          <w:color w:val="222222"/>
          <w:sz w:val="20"/>
          <w:szCs w:val="20"/>
        </w:rPr>
      </w:pPr>
      <w:r>
        <w:rPr>
          <w:rFonts w:ascii="Courier New" w:hAnsi="Courier New" w:cs="Courier New"/>
          <w:color w:val="222222"/>
          <w:sz w:val="16"/>
          <w:szCs w:val="16"/>
          <w:lang w:val="en-US"/>
        </w:rPr>
        <w:t>}</w:t>
      </w:r>
    </w:p>
    <w:p w14:paraId="5F7517D3" w14:textId="77777777" w:rsidR="00B56F88" w:rsidRDefault="00B56F88" w:rsidP="00B56F88">
      <w:pPr>
        <w:jc w:val="both"/>
        <w:rPr>
          <w:rFonts w:ascii="Arial" w:hAnsi="Arial" w:cs="Arial"/>
          <w:color w:val="222222"/>
          <w:sz w:val="20"/>
          <w:szCs w:val="20"/>
        </w:rPr>
      </w:pPr>
    </w:p>
    <w:p w14:paraId="2A1FE361" w14:textId="77777777" w:rsidR="00B56F88" w:rsidRDefault="00B56F88" w:rsidP="00B56F88">
      <w:pPr>
        <w:jc w:val="both"/>
        <w:rPr>
          <w:rFonts w:ascii="Arial" w:hAnsi="Arial" w:cs="Arial"/>
          <w:color w:val="222222"/>
          <w:sz w:val="20"/>
          <w:szCs w:val="20"/>
        </w:rPr>
      </w:pPr>
      <w:r>
        <w:rPr>
          <w:rFonts w:ascii="Arial" w:hAnsi="Arial" w:cs="Arial"/>
          <w:b/>
          <w:bCs/>
          <w:color w:val="0070C0"/>
          <w:sz w:val="20"/>
          <w:szCs w:val="20"/>
          <w:lang w:val="en-US"/>
        </w:rPr>
        <w:t>The program</w:t>
      </w:r>
    </w:p>
    <w:p w14:paraId="2462BF08"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The program requires only two parameters which are: </w:t>
      </w:r>
      <w:proofErr w:type="spellStart"/>
      <w:r>
        <w:rPr>
          <w:rFonts w:ascii="Courier New" w:hAnsi="Courier New" w:cs="Courier New"/>
          <w:color w:val="222222"/>
          <w:sz w:val="20"/>
          <w:szCs w:val="20"/>
          <w:lang w:val="en-US"/>
        </w:rPr>
        <w:t>rShunt</w:t>
      </w:r>
      <w:proofErr w:type="spellEnd"/>
      <w:r>
        <w:rPr>
          <w:rFonts w:ascii="Arial" w:hAnsi="Arial" w:cs="Arial"/>
          <w:color w:val="222222"/>
          <w:sz w:val="20"/>
          <w:szCs w:val="20"/>
          <w:lang w:val="en-US"/>
        </w:rPr>
        <w:t> and </w:t>
      </w:r>
      <w:proofErr w:type="spellStart"/>
      <w:r>
        <w:rPr>
          <w:rFonts w:ascii="Courier New" w:hAnsi="Courier New" w:cs="Courier New"/>
          <w:color w:val="222222"/>
          <w:sz w:val="20"/>
          <w:szCs w:val="20"/>
          <w:lang w:val="en-US"/>
        </w:rPr>
        <w:t>iMaxExpected</w:t>
      </w:r>
      <w:proofErr w:type="spellEnd"/>
      <w:r>
        <w:rPr>
          <w:rFonts w:ascii="Arial" w:hAnsi="Arial" w:cs="Arial"/>
          <w:color w:val="222222"/>
          <w:sz w:val="20"/>
          <w:szCs w:val="20"/>
          <w:lang w:val="en-US"/>
        </w:rPr>
        <w:t>. If you want to use an alert, you need to decide which signal is of interest. In my case I chose the maximum current, therefore, the maximum shunt voltage and use the </w:t>
      </w:r>
      <w:r>
        <w:rPr>
          <w:rFonts w:ascii="Courier New" w:hAnsi="Courier New" w:cs="Courier New"/>
          <w:color w:val="222222"/>
          <w:sz w:val="20"/>
          <w:szCs w:val="20"/>
          <w:lang w:val="en-US"/>
        </w:rPr>
        <w:t>enableShuntOverLimitAlert</w:t>
      </w:r>
      <w:r>
        <w:rPr>
          <w:rFonts w:ascii="Arial" w:hAnsi="Arial" w:cs="Arial"/>
          <w:color w:val="222222"/>
          <w:sz w:val="20"/>
          <w:szCs w:val="20"/>
          <w:lang w:val="en-US"/>
        </w:rPr>
        <w:t> and </w:t>
      </w:r>
      <w:r>
        <w:rPr>
          <w:rFonts w:ascii="Courier New" w:hAnsi="Courier New" w:cs="Courier New"/>
          <w:color w:val="222222"/>
          <w:sz w:val="20"/>
          <w:szCs w:val="20"/>
          <w:lang w:val="en-US"/>
        </w:rPr>
        <w:t>setShuntVoltageLimit</w:t>
      </w:r>
      <w:r>
        <w:rPr>
          <w:rFonts w:ascii="Arial" w:hAnsi="Arial" w:cs="Arial"/>
          <w:color w:val="222222"/>
          <w:sz w:val="20"/>
          <w:szCs w:val="20"/>
          <w:lang w:val="en-US"/>
        </w:rPr>
        <w:t xml:space="preserve"> functions. In the case of a system powered by lead or </w:t>
      </w:r>
      <w:proofErr w:type="gramStart"/>
      <w:r>
        <w:rPr>
          <w:rFonts w:ascii="Arial" w:hAnsi="Arial" w:cs="Arial"/>
          <w:color w:val="222222"/>
          <w:sz w:val="20"/>
          <w:szCs w:val="20"/>
          <w:lang w:val="en-US"/>
        </w:rPr>
        <w:t>lithium ion</w:t>
      </w:r>
      <w:proofErr w:type="gramEnd"/>
      <w:r>
        <w:rPr>
          <w:rFonts w:ascii="Arial" w:hAnsi="Arial" w:cs="Arial"/>
          <w:color w:val="222222"/>
          <w:sz w:val="20"/>
          <w:szCs w:val="20"/>
          <w:lang w:val="en-US"/>
        </w:rPr>
        <w:t xml:space="preserve"> batteries, it would be more useful to check the minimum voltage of VBUS with the </w:t>
      </w:r>
      <w:proofErr w:type="spellStart"/>
      <w:r>
        <w:rPr>
          <w:rFonts w:ascii="Courier New" w:hAnsi="Courier New" w:cs="Courier New"/>
          <w:color w:val="222222"/>
          <w:sz w:val="20"/>
          <w:szCs w:val="20"/>
          <w:lang w:val="en-US"/>
        </w:rPr>
        <w:t>enableBusUnderLimitAlert</w:t>
      </w:r>
      <w:proofErr w:type="spellEnd"/>
      <w:r>
        <w:rPr>
          <w:rFonts w:ascii="Arial" w:hAnsi="Arial" w:cs="Arial"/>
          <w:color w:val="222222"/>
          <w:sz w:val="20"/>
          <w:szCs w:val="20"/>
          <w:lang w:val="en-US"/>
        </w:rPr>
        <w:t> and </w:t>
      </w:r>
      <w:proofErr w:type="spellStart"/>
      <w:r>
        <w:rPr>
          <w:rFonts w:ascii="Courier New" w:hAnsi="Courier New" w:cs="Courier New"/>
          <w:color w:val="222222"/>
          <w:sz w:val="20"/>
          <w:szCs w:val="20"/>
          <w:lang w:val="en-US"/>
        </w:rPr>
        <w:t>setBusVoltageLimit</w:t>
      </w:r>
      <w:proofErr w:type="spellEnd"/>
      <w:r>
        <w:rPr>
          <w:rFonts w:ascii="Arial" w:hAnsi="Arial" w:cs="Arial"/>
          <w:color w:val="222222"/>
          <w:sz w:val="20"/>
          <w:szCs w:val="20"/>
          <w:lang w:val="en-US"/>
        </w:rPr>
        <w:t> functions.</w:t>
      </w:r>
    </w:p>
    <w:p w14:paraId="7B47519F"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If we have not inserted the SD card or if it is not valid, the message "SD not present!" is printed.</w:t>
      </w:r>
    </w:p>
    <w:p w14:paraId="7A13380B"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lastRenderedPageBreak/>
        <w:t>At the end of the setup () function, the program prints "Push to Start" and waits for the SS button to be pressed, if the SD is present, begins to acquire the measurements on file, otherwise it prints them only on the display.</w:t>
      </w:r>
    </w:p>
    <w:p w14:paraId="4E5A04CB"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As for the LCD display, two rows and 16 columns are just enough, so you need to manage your prints well. Taking into account the resolution of the variables to be printed, these are their formats:</w:t>
      </w:r>
    </w:p>
    <w:p w14:paraId="6E76B0E4" w14:textId="77777777" w:rsidR="00B56F88" w:rsidRDefault="00B56F88" w:rsidP="00B56F88">
      <w:pPr>
        <w:ind w:hanging="360"/>
        <w:jc w:val="both"/>
        <w:rPr>
          <w:rFonts w:ascii="Arial" w:hAnsi="Arial" w:cs="Arial"/>
          <w:color w:val="222222"/>
          <w:sz w:val="20"/>
          <w:szCs w:val="20"/>
        </w:rPr>
      </w:pPr>
      <w:r>
        <w:rPr>
          <w:rFonts w:ascii="Arial" w:hAnsi="Arial" w:cs="Arial"/>
          <w:color w:val="222222"/>
          <w:sz w:val="20"/>
          <w:szCs w:val="20"/>
          <w:lang w:val="en-US"/>
        </w:rPr>
        <w:t>•</w:t>
      </w:r>
      <w:r>
        <w:rPr>
          <w:rFonts w:ascii="Arial" w:hAnsi="Arial" w:cs="Arial"/>
          <w:color w:val="222222"/>
          <w:sz w:val="14"/>
          <w:szCs w:val="14"/>
          <w:lang w:val="en-US"/>
        </w:rPr>
        <w:t>       </w:t>
      </w:r>
      <w:r>
        <w:rPr>
          <w:rFonts w:ascii="Arial" w:hAnsi="Arial" w:cs="Arial"/>
          <w:color w:val="222222"/>
          <w:sz w:val="20"/>
          <w:szCs w:val="20"/>
          <w:lang w:val="en-US"/>
        </w:rPr>
        <w:t xml:space="preserve">Bus voltage: V = </w:t>
      </w:r>
      <w:proofErr w:type="spellStart"/>
      <w:r>
        <w:rPr>
          <w:rFonts w:ascii="Arial" w:hAnsi="Arial" w:cs="Arial"/>
          <w:color w:val="222222"/>
          <w:sz w:val="20"/>
          <w:szCs w:val="20"/>
          <w:lang w:val="en-US"/>
        </w:rPr>
        <w:t>xx.xxx</w:t>
      </w:r>
      <w:proofErr w:type="spellEnd"/>
      <w:r>
        <w:rPr>
          <w:rFonts w:ascii="Arial" w:hAnsi="Arial" w:cs="Arial"/>
          <w:color w:val="222222"/>
          <w:sz w:val="20"/>
          <w:szCs w:val="20"/>
          <w:lang w:val="en-US"/>
        </w:rPr>
        <w:t xml:space="preserve"> (8 characters)</w:t>
      </w:r>
    </w:p>
    <w:p w14:paraId="5A6D102A" w14:textId="77777777" w:rsidR="00B56F88" w:rsidRDefault="00B56F88" w:rsidP="00B56F88">
      <w:pPr>
        <w:ind w:hanging="360"/>
        <w:jc w:val="both"/>
        <w:rPr>
          <w:rFonts w:ascii="Arial" w:hAnsi="Arial" w:cs="Arial"/>
          <w:color w:val="222222"/>
          <w:sz w:val="20"/>
          <w:szCs w:val="20"/>
        </w:rPr>
      </w:pPr>
      <w:r>
        <w:rPr>
          <w:rFonts w:ascii="Arial" w:hAnsi="Arial" w:cs="Arial"/>
          <w:color w:val="222222"/>
          <w:sz w:val="20"/>
          <w:szCs w:val="20"/>
          <w:lang w:val="en-US"/>
        </w:rPr>
        <w:t>•</w:t>
      </w:r>
      <w:r>
        <w:rPr>
          <w:rFonts w:ascii="Arial" w:hAnsi="Arial" w:cs="Arial"/>
          <w:color w:val="222222"/>
          <w:sz w:val="14"/>
          <w:szCs w:val="14"/>
          <w:lang w:val="en-US"/>
        </w:rPr>
        <w:t>       </w:t>
      </w:r>
      <w:r>
        <w:rPr>
          <w:rFonts w:ascii="Arial" w:hAnsi="Arial" w:cs="Arial"/>
          <w:color w:val="222222"/>
          <w:sz w:val="20"/>
          <w:szCs w:val="20"/>
          <w:lang w:val="en-US"/>
        </w:rPr>
        <w:t xml:space="preserve">Shunt current: I = </w:t>
      </w:r>
      <w:proofErr w:type="spellStart"/>
      <w:r>
        <w:rPr>
          <w:rFonts w:ascii="Arial" w:hAnsi="Arial" w:cs="Arial"/>
          <w:color w:val="222222"/>
          <w:sz w:val="20"/>
          <w:szCs w:val="20"/>
          <w:lang w:val="en-US"/>
        </w:rPr>
        <w:t>xx.xxx</w:t>
      </w:r>
      <w:proofErr w:type="spellEnd"/>
      <w:r>
        <w:rPr>
          <w:rFonts w:ascii="Arial" w:hAnsi="Arial" w:cs="Arial"/>
          <w:color w:val="222222"/>
          <w:sz w:val="20"/>
          <w:szCs w:val="20"/>
          <w:lang w:val="en-US"/>
        </w:rPr>
        <w:t xml:space="preserve"> (8 characters)</w:t>
      </w:r>
    </w:p>
    <w:p w14:paraId="2512067B" w14:textId="77777777" w:rsidR="00B56F88" w:rsidRDefault="00B56F88" w:rsidP="00B56F88">
      <w:pPr>
        <w:ind w:hanging="360"/>
        <w:jc w:val="both"/>
        <w:rPr>
          <w:rFonts w:ascii="Arial" w:hAnsi="Arial" w:cs="Arial"/>
          <w:color w:val="222222"/>
          <w:sz w:val="20"/>
          <w:szCs w:val="20"/>
        </w:rPr>
      </w:pPr>
      <w:r>
        <w:rPr>
          <w:rFonts w:ascii="Arial" w:hAnsi="Arial" w:cs="Arial"/>
          <w:color w:val="222222"/>
          <w:sz w:val="20"/>
          <w:szCs w:val="20"/>
          <w:lang w:val="en-US"/>
        </w:rPr>
        <w:t>•</w:t>
      </w:r>
      <w:r>
        <w:rPr>
          <w:rFonts w:ascii="Arial" w:hAnsi="Arial" w:cs="Arial"/>
          <w:color w:val="222222"/>
          <w:sz w:val="14"/>
          <w:szCs w:val="14"/>
          <w:lang w:val="en-US"/>
        </w:rPr>
        <w:t>       </w:t>
      </w:r>
      <w:r>
        <w:rPr>
          <w:rFonts w:ascii="Arial" w:hAnsi="Arial" w:cs="Arial"/>
          <w:color w:val="222222"/>
          <w:sz w:val="20"/>
          <w:szCs w:val="20"/>
          <w:lang w:val="en-US"/>
        </w:rPr>
        <w:t xml:space="preserve">Bus power: W = </w:t>
      </w:r>
      <w:proofErr w:type="spellStart"/>
      <w:r>
        <w:rPr>
          <w:rFonts w:ascii="Arial" w:hAnsi="Arial" w:cs="Arial"/>
          <w:color w:val="222222"/>
          <w:sz w:val="20"/>
          <w:szCs w:val="20"/>
          <w:lang w:val="en-US"/>
        </w:rPr>
        <w:t>xxx.xx</w:t>
      </w:r>
      <w:proofErr w:type="spellEnd"/>
      <w:r>
        <w:rPr>
          <w:rFonts w:ascii="Arial" w:hAnsi="Arial" w:cs="Arial"/>
          <w:color w:val="222222"/>
          <w:sz w:val="20"/>
          <w:szCs w:val="20"/>
          <w:lang w:val="en-US"/>
        </w:rPr>
        <w:t xml:space="preserve"> (8 characters printed)</w:t>
      </w:r>
    </w:p>
    <w:p w14:paraId="3F8F73C0"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So, in the first line I enter the voltage and power, separated by a space, in the second the current and the number of samples saved on SD (if inserted), in this way:</w:t>
      </w:r>
    </w:p>
    <w:p w14:paraId="7D586922" w14:textId="77777777" w:rsidR="00B56F88" w:rsidRDefault="00B56F88" w:rsidP="00B56F88">
      <w:pPr>
        <w:shd w:val="clear" w:color="auto" w:fill="C2D69B"/>
        <w:jc w:val="both"/>
        <w:rPr>
          <w:rFonts w:ascii="Arial" w:hAnsi="Arial" w:cs="Arial"/>
          <w:color w:val="222222"/>
          <w:sz w:val="20"/>
          <w:szCs w:val="20"/>
        </w:rPr>
      </w:pPr>
      <w:r>
        <w:rPr>
          <w:rFonts w:ascii="Consolas" w:hAnsi="Consolas" w:cs="Arial"/>
          <w:color w:val="222222"/>
          <w:sz w:val="20"/>
          <w:szCs w:val="20"/>
        </w:rPr>
        <w:t>V=</w:t>
      </w:r>
      <w:proofErr w:type="spellStart"/>
      <w:r>
        <w:rPr>
          <w:rFonts w:ascii="Consolas" w:hAnsi="Consolas" w:cs="Arial"/>
          <w:color w:val="222222"/>
          <w:sz w:val="20"/>
          <w:szCs w:val="20"/>
        </w:rPr>
        <w:t>xx.xxx</w:t>
      </w:r>
      <w:proofErr w:type="spellEnd"/>
      <w:r>
        <w:rPr>
          <w:rFonts w:ascii="Consolas" w:hAnsi="Consolas" w:cs="Arial"/>
          <w:color w:val="222222"/>
          <w:sz w:val="20"/>
          <w:szCs w:val="20"/>
        </w:rPr>
        <w:t xml:space="preserve"> W=</w:t>
      </w:r>
      <w:proofErr w:type="spellStart"/>
      <w:r>
        <w:rPr>
          <w:rFonts w:ascii="Consolas" w:hAnsi="Consolas" w:cs="Arial"/>
          <w:color w:val="222222"/>
          <w:sz w:val="20"/>
          <w:szCs w:val="20"/>
        </w:rPr>
        <w:t>xxx.xx</w:t>
      </w:r>
      <w:proofErr w:type="spellEnd"/>
    </w:p>
    <w:p w14:paraId="43C63C21" w14:textId="77777777" w:rsidR="00B56F88" w:rsidRDefault="00B56F88" w:rsidP="00B56F88">
      <w:pPr>
        <w:shd w:val="clear" w:color="auto" w:fill="C2D69B"/>
        <w:jc w:val="both"/>
        <w:rPr>
          <w:rFonts w:ascii="Arial" w:hAnsi="Arial" w:cs="Arial"/>
          <w:color w:val="222222"/>
          <w:sz w:val="20"/>
          <w:szCs w:val="20"/>
        </w:rPr>
      </w:pPr>
      <w:r>
        <w:rPr>
          <w:rFonts w:ascii="Consolas" w:hAnsi="Consolas" w:cs="Arial"/>
          <w:color w:val="222222"/>
          <w:sz w:val="20"/>
          <w:szCs w:val="20"/>
        </w:rPr>
        <w:t>I=</w:t>
      </w:r>
      <w:proofErr w:type="spellStart"/>
      <w:r>
        <w:rPr>
          <w:rFonts w:ascii="Consolas" w:hAnsi="Consolas" w:cs="Arial"/>
          <w:color w:val="222222"/>
          <w:sz w:val="20"/>
          <w:szCs w:val="20"/>
        </w:rPr>
        <w:t>xx.xxx</w:t>
      </w:r>
      <w:proofErr w:type="spellEnd"/>
      <w:r>
        <w:rPr>
          <w:rFonts w:ascii="Consolas" w:hAnsi="Consolas" w:cs="Arial"/>
          <w:color w:val="222222"/>
          <w:sz w:val="20"/>
          <w:szCs w:val="20"/>
        </w:rPr>
        <w:t xml:space="preserve"> N=</w:t>
      </w:r>
      <w:proofErr w:type="spellStart"/>
      <w:r>
        <w:rPr>
          <w:rFonts w:ascii="Consolas" w:hAnsi="Consolas" w:cs="Arial"/>
          <w:color w:val="222222"/>
          <w:sz w:val="20"/>
          <w:szCs w:val="20"/>
        </w:rPr>
        <w:t>xxxxx</w:t>
      </w:r>
      <w:proofErr w:type="spellEnd"/>
    </w:p>
    <w:p w14:paraId="26FDA4B8"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If the alert that I set as exceeding the maximum current limit (SOL, Shunt Voltage Over-Limit) occurs, the "SOL ALERT" print will appear on the second line, instead of the current value and on the first the shunt voltage:</w:t>
      </w:r>
    </w:p>
    <w:p w14:paraId="6BA4DB71" w14:textId="77777777" w:rsidR="00B56F88" w:rsidRDefault="00B56F88" w:rsidP="00B56F88">
      <w:pPr>
        <w:shd w:val="clear" w:color="auto" w:fill="C2D69B"/>
        <w:jc w:val="both"/>
        <w:rPr>
          <w:rFonts w:ascii="Arial" w:hAnsi="Arial" w:cs="Arial"/>
          <w:color w:val="222222"/>
          <w:sz w:val="20"/>
          <w:szCs w:val="20"/>
        </w:rPr>
      </w:pPr>
      <w:proofErr w:type="spellStart"/>
      <w:r>
        <w:rPr>
          <w:rFonts w:ascii="Consolas" w:hAnsi="Consolas" w:cs="Arial"/>
          <w:color w:val="222222"/>
          <w:sz w:val="20"/>
          <w:szCs w:val="20"/>
        </w:rPr>
        <w:t>Shunt</w:t>
      </w:r>
      <w:proofErr w:type="spellEnd"/>
      <w:r>
        <w:rPr>
          <w:rFonts w:ascii="Consolas" w:hAnsi="Consolas" w:cs="Arial"/>
          <w:color w:val="222222"/>
          <w:sz w:val="20"/>
          <w:szCs w:val="20"/>
        </w:rPr>
        <w:t xml:space="preserve"> V=</w:t>
      </w:r>
      <w:proofErr w:type="spellStart"/>
      <w:r>
        <w:rPr>
          <w:rFonts w:ascii="Consolas" w:hAnsi="Consolas" w:cs="Arial"/>
          <w:color w:val="222222"/>
          <w:sz w:val="20"/>
          <w:szCs w:val="20"/>
        </w:rPr>
        <w:t>xx.xxxxx</w:t>
      </w:r>
      <w:proofErr w:type="spellEnd"/>
    </w:p>
    <w:p w14:paraId="2E836B86" w14:textId="77777777" w:rsidR="00B56F88" w:rsidRDefault="00B56F88" w:rsidP="00B56F88">
      <w:pPr>
        <w:shd w:val="clear" w:color="auto" w:fill="C2D69B"/>
        <w:jc w:val="both"/>
        <w:rPr>
          <w:rFonts w:ascii="Arial" w:hAnsi="Arial" w:cs="Arial"/>
          <w:color w:val="222222"/>
          <w:sz w:val="20"/>
          <w:szCs w:val="20"/>
        </w:rPr>
      </w:pPr>
      <w:r>
        <w:rPr>
          <w:rFonts w:ascii="Consolas" w:hAnsi="Consolas" w:cs="Arial"/>
          <w:color w:val="222222"/>
          <w:sz w:val="20"/>
          <w:szCs w:val="20"/>
        </w:rPr>
        <w:t>SOL ALERT</w:t>
      </w:r>
    </w:p>
    <w:p w14:paraId="02C0B5B2" w14:textId="77777777" w:rsidR="00B56F88" w:rsidRDefault="00B56F88" w:rsidP="00B56F88">
      <w:pPr>
        <w:jc w:val="both"/>
        <w:rPr>
          <w:rFonts w:ascii="Arial" w:hAnsi="Arial" w:cs="Arial"/>
          <w:color w:val="222222"/>
          <w:sz w:val="20"/>
          <w:szCs w:val="20"/>
        </w:rPr>
      </w:pPr>
    </w:p>
    <w:p w14:paraId="3607221D" w14:textId="77777777" w:rsidR="00B56F88" w:rsidRDefault="00B56F88" w:rsidP="00B56F88">
      <w:pPr>
        <w:jc w:val="both"/>
        <w:rPr>
          <w:rFonts w:ascii="Arial" w:hAnsi="Arial" w:cs="Arial"/>
          <w:color w:val="222222"/>
          <w:sz w:val="20"/>
          <w:szCs w:val="20"/>
        </w:rPr>
      </w:pPr>
      <w:r>
        <w:rPr>
          <w:rFonts w:ascii="Arial" w:hAnsi="Arial" w:cs="Arial"/>
          <w:b/>
          <w:bCs/>
          <w:color w:val="0070C0"/>
          <w:sz w:val="20"/>
          <w:szCs w:val="20"/>
          <w:lang w:val="en-US"/>
        </w:rPr>
        <w:t>The code</w:t>
      </w:r>
    </w:p>
    <w:p w14:paraId="4AB49212"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Program ArduINA226 to current, voltage and power</w:t>
      </w:r>
    </w:p>
    <w:p w14:paraId="0C549DB9"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with Arduino Nano and INA226 module</w:t>
      </w:r>
    </w:p>
    <w:p w14:paraId="25338C3D"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uses </w:t>
      </w:r>
      <w:proofErr w:type="spellStart"/>
      <w:r>
        <w:rPr>
          <w:rFonts w:ascii="Courier New" w:hAnsi="Courier New" w:cs="Courier New"/>
          <w:color w:val="222222"/>
          <w:sz w:val="16"/>
          <w:szCs w:val="16"/>
          <w:lang w:val="en-US"/>
        </w:rPr>
        <w:t>Korneliusz</w:t>
      </w:r>
      <w:proofErr w:type="spellEnd"/>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Jarzebski</w:t>
      </w:r>
      <w:proofErr w:type="spellEnd"/>
      <w:r>
        <w:rPr>
          <w:rFonts w:ascii="Courier New" w:hAnsi="Courier New" w:cs="Courier New"/>
          <w:color w:val="222222"/>
          <w:sz w:val="16"/>
          <w:szCs w:val="16"/>
          <w:lang w:val="en-US"/>
        </w:rPr>
        <w:t xml:space="preserve"> Library for INA226 (modified)</w:t>
      </w:r>
    </w:p>
    <w:p w14:paraId="4597C552"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save measurements on SD if present</w:t>
      </w:r>
    </w:p>
    <w:p w14:paraId="6A79A75D"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Giovanni Carrera, 14/03/2020</w:t>
      </w:r>
    </w:p>
    <w:p w14:paraId="58168D0D"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w:t>
      </w:r>
    </w:p>
    <w:p w14:paraId="742E05A2" w14:textId="77777777" w:rsidR="00B56F88" w:rsidRDefault="00B56F88" w:rsidP="00B56F88">
      <w:pPr>
        <w:shd w:val="clear" w:color="auto" w:fill="F2F2F2"/>
        <w:rPr>
          <w:rFonts w:ascii="Arial" w:hAnsi="Arial" w:cs="Arial"/>
          <w:color w:val="222222"/>
          <w:sz w:val="20"/>
          <w:szCs w:val="20"/>
        </w:rPr>
      </w:pPr>
    </w:p>
    <w:p w14:paraId="249B16DB"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#include &lt;</w:t>
      </w:r>
      <w:proofErr w:type="spellStart"/>
      <w:r>
        <w:rPr>
          <w:rFonts w:ascii="Courier New" w:hAnsi="Courier New" w:cs="Courier New"/>
          <w:color w:val="222222"/>
          <w:sz w:val="16"/>
          <w:szCs w:val="16"/>
          <w:lang w:val="en-US"/>
        </w:rPr>
        <w:t>SPI.h</w:t>
      </w:r>
      <w:proofErr w:type="spellEnd"/>
      <w:r>
        <w:rPr>
          <w:rFonts w:ascii="Courier New" w:hAnsi="Courier New" w:cs="Courier New"/>
          <w:color w:val="222222"/>
          <w:sz w:val="16"/>
          <w:szCs w:val="16"/>
          <w:lang w:val="en-US"/>
        </w:rPr>
        <w:t>&gt;</w:t>
      </w:r>
    </w:p>
    <w:p w14:paraId="6CC8A4E6"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#include &lt;</w:t>
      </w:r>
      <w:proofErr w:type="spellStart"/>
      <w:r>
        <w:rPr>
          <w:rFonts w:ascii="Courier New" w:hAnsi="Courier New" w:cs="Courier New"/>
          <w:color w:val="222222"/>
          <w:sz w:val="16"/>
          <w:szCs w:val="16"/>
          <w:lang w:val="en-US"/>
        </w:rPr>
        <w:t>LiquidCrystal.h</w:t>
      </w:r>
      <w:proofErr w:type="spellEnd"/>
      <w:r>
        <w:rPr>
          <w:rFonts w:ascii="Courier New" w:hAnsi="Courier New" w:cs="Courier New"/>
          <w:color w:val="222222"/>
          <w:sz w:val="16"/>
          <w:szCs w:val="16"/>
          <w:lang w:val="en-US"/>
        </w:rPr>
        <w:t>&gt;</w:t>
      </w:r>
    </w:p>
    <w:p w14:paraId="686B077C"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#include &lt;</w:t>
      </w:r>
      <w:proofErr w:type="spellStart"/>
      <w:r>
        <w:rPr>
          <w:rFonts w:ascii="Courier New" w:hAnsi="Courier New" w:cs="Courier New"/>
          <w:color w:val="222222"/>
          <w:sz w:val="16"/>
          <w:szCs w:val="16"/>
          <w:lang w:val="en-US"/>
        </w:rPr>
        <w:t>Wire.h</w:t>
      </w:r>
      <w:proofErr w:type="spellEnd"/>
      <w:r>
        <w:rPr>
          <w:rFonts w:ascii="Courier New" w:hAnsi="Courier New" w:cs="Courier New"/>
          <w:color w:val="222222"/>
          <w:sz w:val="16"/>
          <w:szCs w:val="16"/>
          <w:lang w:val="en-US"/>
        </w:rPr>
        <w:t>&gt;</w:t>
      </w:r>
    </w:p>
    <w:p w14:paraId="6D0B0AAB"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#include &lt;</w:t>
      </w:r>
      <w:proofErr w:type="spellStart"/>
      <w:r>
        <w:rPr>
          <w:rFonts w:ascii="Courier New" w:hAnsi="Courier New" w:cs="Courier New"/>
          <w:color w:val="222222"/>
          <w:sz w:val="16"/>
          <w:szCs w:val="16"/>
          <w:lang w:val="en-US"/>
        </w:rPr>
        <w:t>SD.h</w:t>
      </w:r>
      <w:proofErr w:type="spellEnd"/>
      <w:r>
        <w:rPr>
          <w:rFonts w:ascii="Courier New" w:hAnsi="Courier New" w:cs="Courier New"/>
          <w:color w:val="222222"/>
          <w:sz w:val="16"/>
          <w:szCs w:val="16"/>
          <w:lang w:val="en-US"/>
        </w:rPr>
        <w:t>&gt;</w:t>
      </w:r>
    </w:p>
    <w:p w14:paraId="5BA52E2B"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#include &lt;INA226.h&gt;</w:t>
      </w:r>
    </w:p>
    <w:p w14:paraId="6AE8FEC3"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LCD pins</w:t>
      </w:r>
    </w:p>
    <w:p w14:paraId="07826233"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w:t>
      </w:r>
      <w:proofErr w:type="gramStart"/>
      <w:r>
        <w:rPr>
          <w:rFonts w:ascii="Courier New" w:hAnsi="Courier New" w:cs="Courier New"/>
          <w:color w:val="222222"/>
          <w:sz w:val="16"/>
          <w:szCs w:val="16"/>
          <w:lang w:val="en-US"/>
        </w:rPr>
        <w:t>define</w:t>
      </w:r>
      <w:proofErr w:type="gramEnd"/>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rs</w:t>
      </w:r>
      <w:proofErr w:type="spellEnd"/>
      <w:r>
        <w:rPr>
          <w:rFonts w:ascii="Courier New" w:hAnsi="Courier New" w:cs="Courier New"/>
          <w:color w:val="222222"/>
          <w:sz w:val="16"/>
          <w:szCs w:val="16"/>
          <w:lang w:val="en-US"/>
        </w:rPr>
        <w:t xml:space="preserve"> 7</w:t>
      </w:r>
    </w:p>
    <w:p w14:paraId="2FFDEC9C"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w:t>
      </w:r>
      <w:proofErr w:type="gramStart"/>
      <w:r>
        <w:rPr>
          <w:rFonts w:ascii="Courier New" w:hAnsi="Courier New" w:cs="Courier New"/>
          <w:color w:val="222222"/>
          <w:sz w:val="16"/>
          <w:szCs w:val="16"/>
          <w:lang w:val="en-US"/>
        </w:rPr>
        <w:t>define</w:t>
      </w:r>
      <w:proofErr w:type="gramEnd"/>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en</w:t>
      </w:r>
      <w:proofErr w:type="spellEnd"/>
      <w:r>
        <w:rPr>
          <w:rFonts w:ascii="Courier New" w:hAnsi="Courier New" w:cs="Courier New"/>
          <w:color w:val="222222"/>
          <w:sz w:val="16"/>
          <w:szCs w:val="16"/>
          <w:lang w:val="en-US"/>
        </w:rPr>
        <w:t xml:space="preserve"> 6</w:t>
      </w:r>
    </w:p>
    <w:p w14:paraId="3B6AEB59"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w:t>
      </w:r>
      <w:proofErr w:type="gramStart"/>
      <w:r>
        <w:rPr>
          <w:rFonts w:ascii="Courier New" w:hAnsi="Courier New" w:cs="Courier New"/>
          <w:color w:val="222222"/>
          <w:sz w:val="16"/>
          <w:szCs w:val="16"/>
          <w:lang w:val="en-US"/>
        </w:rPr>
        <w:t>define</w:t>
      </w:r>
      <w:proofErr w:type="gramEnd"/>
      <w:r>
        <w:rPr>
          <w:rFonts w:ascii="Courier New" w:hAnsi="Courier New" w:cs="Courier New"/>
          <w:color w:val="222222"/>
          <w:sz w:val="16"/>
          <w:szCs w:val="16"/>
          <w:lang w:val="en-US"/>
        </w:rPr>
        <w:t xml:space="preserve"> d4 5</w:t>
      </w:r>
    </w:p>
    <w:p w14:paraId="0FD38489"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w:t>
      </w:r>
      <w:proofErr w:type="gramStart"/>
      <w:r>
        <w:rPr>
          <w:rFonts w:ascii="Courier New" w:hAnsi="Courier New" w:cs="Courier New"/>
          <w:color w:val="222222"/>
          <w:sz w:val="16"/>
          <w:szCs w:val="16"/>
          <w:lang w:val="en-US"/>
        </w:rPr>
        <w:t>define</w:t>
      </w:r>
      <w:proofErr w:type="gramEnd"/>
      <w:r>
        <w:rPr>
          <w:rFonts w:ascii="Courier New" w:hAnsi="Courier New" w:cs="Courier New"/>
          <w:color w:val="222222"/>
          <w:sz w:val="16"/>
          <w:szCs w:val="16"/>
          <w:lang w:val="en-US"/>
        </w:rPr>
        <w:t xml:space="preserve"> d5 4</w:t>
      </w:r>
    </w:p>
    <w:p w14:paraId="40902F05"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w:t>
      </w:r>
      <w:proofErr w:type="gramStart"/>
      <w:r>
        <w:rPr>
          <w:rFonts w:ascii="Courier New" w:hAnsi="Courier New" w:cs="Courier New"/>
          <w:color w:val="222222"/>
          <w:sz w:val="16"/>
          <w:szCs w:val="16"/>
          <w:lang w:val="en-US"/>
        </w:rPr>
        <w:t>define</w:t>
      </w:r>
      <w:proofErr w:type="gramEnd"/>
      <w:r>
        <w:rPr>
          <w:rFonts w:ascii="Courier New" w:hAnsi="Courier New" w:cs="Courier New"/>
          <w:color w:val="222222"/>
          <w:sz w:val="16"/>
          <w:szCs w:val="16"/>
          <w:lang w:val="en-US"/>
        </w:rPr>
        <w:t xml:space="preserve"> d6 A2</w:t>
      </w:r>
    </w:p>
    <w:p w14:paraId="7668B5F2"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w:t>
      </w:r>
      <w:proofErr w:type="gramStart"/>
      <w:r>
        <w:rPr>
          <w:rFonts w:ascii="Courier New" w:hAnsi="Courier New" w:cs="Courier New"/>
          <w:color w:val="222222"/>
          <w:sz w:val="16"/>
          <w:szCs w:val="16"/>
          <w:lang w:val="en-US"/>
        </w:rPr>
        <w:t>define</w:t>
      </w:r>
      <w:proofErr w:type="gramEnd"/>
      <w:r>
        <w:rPr>
          <w:rFonts w:ascii="Courier New" w:hAnsi="Courier New" w:cs="Courier New"/>
          <w:color w:val="222222"/>
          <w:sz w:val="16"/>
          <w:szCs w:val="16"/>
          <w:lang w:val="en-US"/>
        </w:rPr>
        <w:t xml:space="preserve"> d7 A3</w:t>
      </w:r>
    </w:p>
    <w:p w14:paraId="2A18EAAB"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w:t>
      </w:r>
      <w:proofErr w:type="gramStart"/>
      <w:r>
        <w:rPr>
          <w:rFonts w:ascii="Courier New" w:hAnsi="Courier New" w:cs="Courier New"/>
          <w:color w:val="222222"/>
          <w:sz w:val="16"/>
          <w:szCs w:val="16"/>
          <w:lang w:val="en-US"/>
        </w:rPr>
        <w:t>define</w:t>
      </w:r>
      <w:proofErr w:type="gramEnd"/>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SSbutton</w:t>
      </w:r>
      <w:proofErr w:type="spellEnd"/>
      <w:r>
        <w:rPr>
          <w:rFonts w:ascii="Courier New" w:hAnsi="Courier New" w:cs="Courier New"/>
          <w:color w:val="222222"/>
          <w:sz w:val="16"/>
          <w:szCs w:val="16"/>
          <w:lang w:val="en-US"/>
        </w:rPr>
        <w:t xml:space="preserve"> 2</w:t>
      </w:r>
    </w:p>
    <w:p w14:paraId="18EF6F60"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w:t>
      </w:r>
      <w:proofErr w:type="gramStart"/>
      <w:r>
        <w:rPr>
          <w:rFonts w:ascii="Courier New" w:hAnsi="Courier New" w:cs="Courier New"/>
          <w:color w:val="222222"/>
          <w:sz w:val="16"/>
          <w:szCs w:val="16"/>
          <w:lang w:val="en-US"/>
        </w:rPr>
        <w:t>define</w:t>
      </w:r>
      <w:proofErr w:type="gramEnd"/>
      <w:r>
        <w:rPr>
          <w:rFonts w:ascii="Courier New" w:hAnsi="Courier New" w:cs="Courier New"/>
          <w:color w:val="222222"/>
          <w:sz w:val="16"/>
          <w:szCs w:val="16"/>
          <w:lang w:val="en-US"/>
        </w:rPr>
        <w:t xml:space="preserve"> SD_CS 10</w:t>
      </w:r>
    </w:p>
    <w:p w14:paraId="349073C4"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initialize the library by associating any needed LCD interface pin</w:t>
      </w:r>
    </w:p>
    <w:p w14:paraId="24B60165" w14:textId="77777777" w:rsidR="00B56F88" w:rsidRDefault="00B56F88" w:rsidP="00B56F88">
      <w:pPr>
        <w:shd w:val="clear" w:color="auto" w:fill="F2F2F2"/>
        <w:rPr>
          <w:rFonts w:ascii="Arial" w:hAnsi="Arial" w:cs="Arial"/>
          <w:color w:val="222222"/>
          <w:sz w:val="20"/>
          <w:szCs w:val="20"/>
        </w:rPr>
      </w:pPr>
      <w:proofErr w:type="spellStart"/>
      <w:r>
        <w:rPr>
          <w:rFonts w:ascii="Courier New" w:hAnsi="Courier New" w:cs="Courier New"/>
          <w:color w:val="222222"/>
          <w:sz w:val="16"/>
          <w:szCs w:val="16"/>
          <w:lang w:val="en-US"/>
        </w:rPr>
        <w:t>LiquidCrystal</w:t>
      </w:r>
      <w:proofErr w:type="spellEnd"/>
      <w:r>
        <w:rPr>
          <w:rFonts w:ascii="Courier New" w:hAnsi="Courier New" w:cs="Courier New"/>
          <w:color w:val="222222"/>
          <w:sz w:val="16"/>
          <w:szCs w:val="16"/>
          <w:lang w:val="en-US"/>
        </w:rPr>
        <w:t xml:space="preserve"> </w:t>
      </w:r>
      <w:proofErr w:type="gramStart"/>
      <w:r>
        <w:rPr>
          <w:rFonts w:ascii="Courier New" w:hAnsi="Courier New" w:cs="Courier New"/>
          <w:color w:val="222222"/>
          <w:sz w:val="16"/>
          <w:szCs w:val="16"/>
          <w:lang w:val="en-US"/>
        </w:rPr>
        <w:t>lcd(</w:t>
      </w:r>
      <w:proofErr w:type="spellStart"/>
      <w:proofErr w:type="gramEnd"/>
      <w:r>
        <w:rPr>
          <w:rFonts w:ascii="Courier New" w:hAnsi="Courier New" w:cs="Courier New"/>
          <w:color w:val="222222"/>
          <w:sz w:val="16"/>
          <w:szCs w:val="16"/>
          <w:lang w:val="en-US"/>
        </w:rPr>
        <w:t>rs</w:t>
      </w:r>
      <w:proofErr w:type="spellEnd"/>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en</w:t>
      </w:r>
      <w:proofErr w:type="spellEnd"/>
      <w:r>
        <w:rPr>
          <w:rFonts w:ascii="Courier New" w:hAnsi="Courier New" w:cs="Courier New"/>
          <w:color w:val="222222"/>
          <w:sz w:val="16"/>
          <w:szCs w:val="16"/>
          <w:lang w:val="en-US"/>
        </w:rPr>
        <w:t>, d4, d5, d6, d7);</w:t>
      </w:r>
    </w:p>
    <w:p w14:paraId="75603556"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INA226 </w:t>
      </w:r>
      <w:proofErr w:type="spellStart"/>
      <w:r>
        <w:rPr>
          <w:rFonts w:ascii="Courier New" w:hAnsi="Courier New" w:cs="Courier New"/>
          <w:color w:val="222222"/>
          <w:sz w:val="16"/>
          <w:szCs w:val="16"/>
          <w:lang w:val="en-US"/>
        </w:rPr>
        <w:t>ina</w:t>
      </w:r>
      <w:proofErr w:type="spellEnd"/>
      <w:r>
        <w:rPr>
          <w:rFonts w:ascii="Courier New" w:hAnsi="Courier New" w:cs="Courier New"/>
          <w:color w:val="222222"/>
          <w:sz w:val="16"/>
          <w:szCs w:val="16"/>
          <w:lang w:val="en-US"/>
        </w:rPr>
        <w:t>;</w:t>
      </w:r>
    </w:p>
    <w:p w14:paraId="06EB268C" w14:textId="77777777" w:rsidR="00B56F88" w:rsidRDefault="00B56F88" w:rsidP="00B56F88">
      <w:pPr>
        <w:shd w:val="clear" w:color="auto" w:fill="F2F2F2"/>
        <w:rPr>
          <w:rFonts w:ascii="Arial" w:hAnsi="Arial" w:cs="Arial"/>
          <w:color w:val="222222"/>
          <w:sz w:val="20"/>
          <w:szCs w:val="20"/>
        </w:rPr>
      </w:pPr>
    </w:p>
    <w:p w14:paraId="0632778B" w14:textId="77777777" w:rsidR="00B56F88" w:rsidRDefault="00B56F88" w:rsidP="00B56F88">
      <w:pPr>
        <w:shd w:val="clear" w:color="auto" w:fill="F2F2F2"/>
        <w:rPr>
          <w:rFonts w:ascii="Arial" w:hAnsi="Arial" w:cs="Arial"/>
          <w:color w:val="222222"/>
          <w:sz w:val="20"/>
          <w:szCs w:val="20"/>
        </w:rPr>
      </w:pPr>
    </w:p>
    <w:p w14:paraId="5920C931"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char </w:t>
      </w:r>
      <w:proofErr w:type="spellStart"/>
      <w:proofErr w:type="gramStart"/>
      <w:r>
        <w:rPr>
          <w:rFonts w:ascii="Courier New" w:hAnsi="Courier New" w:cs="Courier New"/>
          <w:color w:val="222222"/>
          <w:sz w:val="16"/>
          <w:szCs w:val="16"/>
          <w:lang w:val="en-US"/>
        </w:rPr>
        <w:t>bline</w:t>
      </w:r>
      <w:proofErr w:type="spellEnd"/>
      <w:r>
        <w:rPr>
          <w:rFonts w:ascii="Courier New" w:hAnsi="Courier New" w:cs="Courier New"/>
          <w:color w:val="222222"/>
          <w:sz w:val="16"/>
          <w:szCs w:val="16"/>
          <w:lang w:val="en-US"/>
        </w:rPr>
        <w:t>[</w:t>
      </w:r>
      <w:proofErr w:type="gramEnd"/>
      <w:r>
        <w:rPr>
          <w:rFonts w:ascii="Courier New" w:hAnsi="Courier New" w:cs="Courier New"/>
          <w:color w:val="222222"/>
          <w:sz w:val="16"/>
          <w:szCs w:val="16"/>
          <w:lang w:val="en-US"/>
        </w:rPr>
        <w:t>17] = "                ";// blank line</w:t>
      </w:r>
    </w:p>
    <w:p w14:paraId="59D33165"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const int </w:t>
      </w:r>
      <w:proofErr w:type="spellStart"/>
      <w:r>
        <w:rPr>
          <w:rFonts w:ascii="Courier New" w:hAnsi="Courier New" w:cs="Courier New"/>
          <w:color w:val="222222"/>
          <w:sz w:val="16"/>
          <w:szCs w:val="16"/>
          <w:lang w:val="en-US"/>
        </w:rPr>
        <w:t>deltat</w:t>
      </w:r>
      <w:proofErr w:type="spellEnd"/>
      <w:r>
        <w:rPr>
          <w:rFonts w:ascii="Courier New" w:hAnsi="Courier New" w:cs="Courier New"/>
          <w:color w:val="222222"/>
          <w:sz w:val="16"/>
          <w:szCs w:val="16"/>
          <w:lang w:val="en-US"/>
        </w:rPr>
        <w:t>= 500;// sampling period in milliseconds</w:t>
      </w:r>
    </w:p>
    <w:p w14:paraId="161ACC4E"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unsigned long </w:t>
      </w:r>
      <w:proofErr w:type="spellStart"/>
      <w:r>
        <w:rPr>
          <w:rFonts w:ascii="Courier New" w:hAnsi="Courier New" w:cs="Courier New"/>
          <w:color w:val="222222"/>
          <w:sz w:val="16"/>
          <w:szCs w:val="16"/>
          <w:lang w:val="en-US"/>
        </w:rPr>
        <w:t>cmilli</w:t>
      </w:r>
      <w:proofErr w:type="spellEnd"/>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pmilli</w:t>
      </w:r>
      <w:proofErr w:type="spellEnd"/>
      <w:r>
        <w:rPr>
          <w:rFonts w:ascii="Courier New" w:hAnsi="Courier New" w:cs="Courier New"/>
          <w:color w:val="222222"/>
          <w:sz w:val="16"/>
          <w:szCs w:val="16"/>
          <w:lang w:val="en-US"/>
        </w:rPr>
        <w:t>;</w:t>
      </w:r>
    </w:p>
    <w:p w14:paraId="1D1C934C" w14:textId="77777777" w:rsidR="00B56F88" w:rsidRDefault="00B56F88" w:rsidP="00B56F88">
      <w:pPr>
        <w:shd w:val="clear" w:color="auto" w:fill="F2F2F2"/>
        <w:rPr>
          <w:rFonts w:ascii="Arial" w:hAnsi="Arial" w:cs="Arial"/>
          <w:color w:val="222222"/>
          <w:sz w:val="20"/>
          <w:szCs w:val="20"/>
        </w:rPr>
      </w:pPr>
      <w:proofErr w:type="spellStart"/>
      <w:r>
        <w:rPr>
          <w:rFonts w:ascii="Courier New" w:hAnsi="Courier New" w:cs="Courier New"/>
          <w:color w:val="222222"/>
          <w:sz w:val="16"/>
          <w:szCs w:val="16"/>
          <w:lang w:val="en-US"/>
        </w:rPr>
        <w:t>boolean</w:t>
      </w:r>
      <w:proofErr w:type="spellEnd"/>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SDOk</w:t>
      </w:r>
      <w:proofErr w:type="spellEnd"/>
      <w:r>
        <w:rPr>
          <w:rFonts w:ascii="Courier New" w:hAnsi="Courier New" w:cs="Courier New"/>
          <w:color w:val="222222"/>
          <w:sz w:val="16"/>
          <w:szCs w:val="16"/>
          <w:lang w:val="en-US"/>
        </w:rPr>
        <w:t xml:space="preserve"> = true, </w:t>
      </w:r>
      <w:proofErr w:type="spellStart"/>
      <w:r>
        <w:rPr>
          <w:rFonts w:ascii="Courier New" w:hAnsi="Courier New" w:cs="Courier New"/>
          <w:color w:val="222222"/>
          <w:sz w:val="16"/>
          <w:szCs w:val="16"/>
          <w:lang w:val="en-US"/>
        </w:rPr>
        <w:t>FileHeader</w:t>
      </w:r>
      <w:proofErr w:type="spellEnd"/>
      <w:r>
        <w:rPr>
          <w:rFonts w:ascii="Courier New" w:hAnsi="Courier New" w:cs="Courier New"/>
          <w:color w:val="222222"/>
          <w:sz w:val="16"/>
          <w:szCs w:val="16"/>
          <w:lang w:val="en-US"/>
        </w:rPr>
        <w:t xml:space="preserve"> = true, ACQ = false;</w:t>
      </w:r>
    </w:p>
    <w:p w14:paraId="6C4B7E9B"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unsigned int ns=0;</w:t>
      </w:r>
    </w:p>
    <w:p w14:paraId="274502C3" w14:textId="77777777" w:rsidR="00B56F88" w:rsidRDefault="00B56F88" w:rsidP="00B56F88">
      <w:pPr>
        <w:shd w:val="clear" w:color="auto" w:fill="F2F2F2"/>
        <w:rPr>
          <w:rFonts w:ascii="Arial" w:hAnsi="Arial" w:cs="Arial"/>
          <w:color w:val="222222"/>
          <w:sz w:val="20"/>
          <w:szCs w:val="20"/>
        </w:rPr>
      </w:pPr>
    </w:p>
    <w:p w14:paraId="1D87AF76"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void </w:t>
      </w:r>
      <w:proofErr w:type="gramStart"/>
      <w:r>
        <w:rPr>
          <w:rFonts w:ascii="Courier New" w:hAnsi="Courier New" w:cs="Courier New"/>
          <w:color w:val="222222"/>
          <w:sz w:val="16"/>
          <w:szCs w:val="16"/>
          <w:lang w:val="en-US"/>
        </w:rPr>
        <w:t>setup(</w:t>
      </w:r>
      <w:proofErr w:type="gramEnd"/>
      <w:r>
        <w:rPr>
          <w:rFonts w:ascii="Courier New" w:hAnsi="Courier New" w:cs="Courier New"/>
          <w:color w:val="222222"/>
          <w:sz w:val="16"/>
          <w:szCs w:val="16"/>
          <w:lang w:val="en-US"/>
        </w:rPr>
        <w:t>) {</w:t>
      </w:r>
    </w:p>
    <w:p w14:paraId="7962F351"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 set up the LCD's number of columns and rows:</w:t>
      </w:r>
    </w:p>
    <w:p w14:paraId="641D6621"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proofErr w:type="gramStart"/>
      <w:r>
        <w:rPr>
          <w:rFonts w:ascii="Courier New" w:hAnsi="Courier New" w:cs="Courier New"/>
          <w:color w:val="222222"/>
          <w:sz w:val="16"/>
          <w:szCs w:val="16"/>
          <w:lang w:val="en-US"/>
        </w:rPr>
        <w:t>lcd.begin</w:t>
      </w:r>
      <w:proofErr w:type="spellEnd"/>
      <w:proofErr w:type="gramEnd"/>
      <w:r>
        <w:rPr>
          <w:rFonts w:ascii="Courier New" w:hAnsi="Courier New" w:cs="Courier New"/>
          <w:color w:val="222222"/>
          <w:sz w:val="16"/>
          <w:szCs w:val="16"/>
          <w:lang w:val="en-US"/>
        </w:rPr>
        <w:t>(16, 2);</w:t>
      </w:r>
    </w:p>
    <w:p w14:paraId="56E3FBFE"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proofErr w:type="gramStart"/>
      <w:r>
        <w:rPr>
          <w:rFonts w:ascii="Courier New" w:hAnsi="Courier New" w:cs="Courier New"/>
          <w:color w:val="222222"/>
          <w:sz w:val="16"/>
          <w:szCs w:val="16"/>
          <w:lang w:val="en-US"/>
        </w:rPr>
        <w:t>pinMode</w:t>
      </w:r>
      <w:proofErr w:type="spellEnd"/>
      <w:r>
        <w:rPr>
          <w:rFonts w:ascii="Courier New" w:hAnsi="Courier New" w:cs="Courier New"/>
          <w:color w:val="222222"/>
          <w:sz w:val="16"/>
          <w:szCs w:val="16"/>
          <w:lang w:val="en-US"/>
        </w:rPr>
        <w:t>(</w:t>
      </w:r>
      <w:proofErr w:type="spellStart"/>
      <w:proofErr w:type="gramEnd"/>
      <w:r>
        <w:rPr>
          <w:rFonts w:ascii="Courier New" w:hAnsi="Courier New" w:cs="Courier New"/>
          <w:color w:val="222222"/>
          <w:sz w:val="16"/>
          <w:szCs w:val="16"/>
          <w:lang w:val="en-US"/>
        </w:rPr>
        <w:t>SSbutton</w:t>
      </w:r>
      <w:proofErr w:type="spellEnd"/>
      <w:r>
        <w:rPr>
          <w:rFonts w:ascii="Courier New" w:hAnsi="Courier New" w:cs="Courier New"/>
          <w:color w:val="222222"/>
          <w:sz w:val="16"/>
          <w:szCs w:val="16"/>
          <w:lang w:val="en-US"/>
        </w:rPr>
        <w:t>, INPUT);// Start/Stop button</w:t>
      </w:r>
    </w:p>
    <w:p w14:paraId="034730B8"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proofErr w:type="gramStart"/>
      <w:r>
        <w:rPr>
          <w:rFonts w:ascii="Courier New" w:hAnsi="Courier New" w:cs="Courier New"/>
          <w:color w:val="222222"/>
          <w:sz w:val="16"/>
          <w:szCs w:val="16"/>
          <w:lang w:val="en-US"/>
        </w:rPr>
        <w:t>pinMode</w:t>
      </w:r>
      <w:proofErr w:type="spellEnd"/>
      <w:r>
        <w:rPr>
          <w:rFonts w:ascii="Courier New" w:hAnsi="Courier New" w:cs="Courier New"/>
          <w:color w:val="222222"/>
          <w:sz w:val="16"/>
          <w:szCs w:val="16"/>
          <w:lang w:val="en-US"/>
        </w:rPr>
        <w:t>(</w:t>
      </w:r>
      <w:proofErr w:type="gramEnd"/>
      <w:r>
        <w:rPr>
          <w:rFonts w:ascii="Courier New" w:hAnsi="Courier New" w:cs="Courier New"/>
          <w:color w:val="222222"/>
          <w:sz w:val="16"/>
          <w:szCs w:val="16"/>
          <w:lang w:val="en-US"/>
        </w:rPr>
        <w:t>SD_CS, OUTPUT);// SD chip select</w:t>
      </w:r>
    </w:p>
    <w:p w14:paraId="5D24B678"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 Default INA226 address is 0x40</w:t>
      </w:r>
    </w:p>
    <w:p w14:paraId="6478F934"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proofErr w:type="gramStart"/>
      <w:r>
        <w:rPr>
          <w:rFonts w:ascii="Courier New" w:hAnsi="Courier New" w:cs="Courier New"/>
          <w:color w:val="222222"/>
          <w:sz w:val="16"/>
          <w:szCs w:val="16"/>
          <w:lang w:val="en-US"/>
        </w:rPr>
        <w:t>ina.begin</w:t>
      </w:r>
      <w:proofErr w:type="spellEnd"/>
      <w:proofErr w:type="gramEnd"/>
      <w:r>
        <w:rPr>
          <w:rFonts w:ascii="Courier New" w:hAnsi="Courier New" w:cs="Courier New"/>
          <w:color w:val="222222"/>
          <w:sz w:val="16"/>
          <w:szCs w:val="16"/>
          <w:lang w:val="en-US"/>
        </w:rPr>
        <w:t>(0x40);</w:t>
      </w:r>
    </w:p>
    <w:p w14:paraId="0FFD280B"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lcd.print</w:t>
      </w:r>
      <w:proofErr w:type="spellEnd"/>
      <w:r>
        <w:rPr>
          <w:rFonts w:ascii="Courier New" w:hAnsi="Courier New" w:cs="Courier New"/>
          <w:color w:val="222222"/>
          <w:sz w:val="16"/>
          <w:szCs w:val="16"/>
          <w:lang w:val="en-US"/>
        </w:rPr>
        <w:t>("ArduINA226");</w:t>
      </w:r>
    </w:p>
    <w:p w14:paraId="7DF5F3E7"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proofErr w:type="gramStart"/>
      <w:r>
        <w:rPr>
          <w:rFonts w:ascii="Courier New" w:hAnsi="Courier New" w:cs="Courier New"/>
          <w:color w:val="222222"/>
          <w:sz w:val="16"/>
          <w:szCs w:val="16"/>
          <w:lang w:val="en-US"/>
        </w:rPr>
        <w:t>lcd.setCursor</w:t>
      </w:r>
      <w:proofErr w:type="spellEnd"/>
      <w:proofErr w:type="gramEnd"/>
      <w:r>
        <w:rPr>
          <w:rFonts w:ascii="Courier New" w:hAnsi="Courier New" w:cs="Courier New"/>
          <w:color w:val="222222"/>
          <w:sz w:val="16"/>
          <w:szCs w:val="16"/>
          <w:lang w:val="en-US"/>
        </w:rPr>
        <w:t>(0, 1);// print on the second row</w:t>
      </w:r>
    </w:p>
    <w:p w14:paraId="5F9AD0D0"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lcd.</w:t>
      </w:r>
      <w:proofErr w:type="gramStart"/>
      <w:r>
        <w:rPr>
          <w:rFonts w:ascii="Courier New" w:hAnsi="Courier New" w:cs="Courier New"/>
          <w:color w:val="222222"/>
          <w:sz w:val="16"/>
          <w:szCs w:val="16"/>
          <w:lang w:val="en-US"/>
        </w:rPr>
        <w:t>print</w:t>
      </w:r>
      <w:proofErr w:type="spellEnd"/>
      <w:r>
        <w:rPr>
          <w:rFonts w:ascii="Courier New" w:hAnsi="Courier New" w:cs="Courier New"/>
          <w:color w:val="222222"/>
          <w:sz w:val="16"/>
          <w:szCs w:val="16"/>
          <w:lang w:val="en-US"/>
        </w:rPr>
        <w:t>(</w:t>
      </w:r>
      <w:proofErr w:type="gramEnd"/>
      <w:r>
        <w:rPr>
          <w:rFonts w:ascii="Courier New" w:hAnsi="Courier New" w:cs="Courier New"/>
          <w:color w:val="222222"/>
          <w:sz w:val="16"/>
          <w:szCs w:val="16"/>
          <w:lang w:val="en-US"/>
        </w:rPr>
        <w:t>"Power Monitor");</w:t>
      </w:r>
    </w:p>
    <w:p w14:paraId="5149AAFB"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 Configure INA226</w:t>
      </w:r>
    </w:p>
    <w:p w14:paraId="12313CD9"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proofErr w:type="gramStart"/>
      <w:r>
        <w:rPr>
          <w:rFonts w:ascii="Courier New" w:hAnsi="Courier New" w:cs="Courier New"/>
          <w:color w:val="222222"/>
          <w:sz w:val="16"/>
          <w:szCs w:val="16"/>
          <w:lang w:val="en-US"/>
        </w:rPr>
        <w:t>ina.configure</w:t>
      </w:r>
      <w:proofErr w:type="spellEnd"/>
      <w:proofErr w:type="gramEnd"/>
      <w:r>
        <w:rPr>
          <w:rFonts w:ascii="Courier New" w:hAnsi="Courier New" w:cs="Courier New"/>
          <w:color w:val="222222"/>
          <w:sz w:val="16"/>
          <w:szCs w:val="16"/>
          <w:lang w:val="en-US"/>
        </w:rPr>
        <w:t>(INA226_AVERAGES_1, INA226_BUS_CONV_TIME_1100US, INA226_SHUNT_CONV_TIME_1100US, INA226_MODE_SHUNT_BUS_CONT);</w:t>
      </w:r>
    </w:p>
    <w:p w14:paraId="05F80643"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 Calibrate INA226. </w:t>
      </w:r>
      <w:proofErr w:type="spellStart"/>
      <w:r>
        <w:rPr>
          <w:rFonts w:ascii="Courier New" w:hAnsi="Courier New" w:cs="Courier New"/>
          <w:color w:val="222222"/>
          <w:sz w:val="16"/>
          <w:szCs w:val="16"/>
          <w:lang w:val="en-US"/>
        </w:rPr>
        <w:t>Rshunt</w:t>
      </w:r>
      <w:proofErr w:type="spellEnd"/>
      <w:r>
        <w:rPr>
          <w:rFonts w:ascii="Courier New" w:hAnsi="Courier New" w:cs="Courier New"/>
          <w:color w:val="222222"/>
          <w:sz w:val="16"/>
          <w:szCs w:val="16"/>
          <w:lang w:val="en-US"/>
        </w:rPr>
        <w:t xml:space="preserve"> = </w:t>
      </w:r>
      <w:proofErr w:type="gramStart"/>
      <w:r>
        <w:rPr>
          <w:rFonts w:ascii="Courier New" w:hAnsi="Courier New" w:cs="Courier New"/>
          <w:color w:val="222222"/>
          <w:sz w:val="16"/>
          <w:szCs w:val="16"/>
          <w:lang w:val="en-US"/>
        </w:rPr>
        <w:t>0.004  ohm</w:t>
      </w:r>
      <w:proofErr w:type="gramEnd"/>
      <w:r>
        <w:rPr>
          <w:rFonts w:ascii="Courier New" w:hAnsi="Courier New" w:cs="Courier New"/>
          <w:color w:val="222222"/>
          <w:sz w:val="16"/>
          <w:szCs w:val="16"/>
          <w:lang w:val="en-US"/>
        </w:rPr>
        <w:t>, Max expected current = 20.48 A</w:t>
      </w:r>
    </w:p>
    <w:p w14:paraId="1714D903"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proofErr w:type="gramStart"/>
      <w:r>
        <w:rPr>
          <w:rFonts w:ascii="Courier New" w:hAnsi="Courier New" w:cs="Courier New"/>
          <w:color w:val="222222"/>
          <w:sz w:val="16"/>
          <w:szCs w:val="16"/>
          <w:lang w:val="en-US"/>
        </w:rPr>
        <w:t>ina.calibrate</w:t>
      </w:r>
      <w:proofErr w:type="spellEnd"/>
      <w:proofErr w:type="gramEnd"/>
      <w:r>
        <w:rPr>
          <w:rFonts w:ascii="Courier New" w:hAnsi="Courier New" w:cs="Courier New"/>
          <w:color w:val="222222"/>
          <w:sz w:val="16"/>
          <w:szCs w:val="16"/>
          <w:lang w:val="en-US"/>
        </w:rPr>
        <w:t>(0.004, 20.48);</w:t>
      </w:r>
    </w:p>
    <w:p w14:paraId="15D60310"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proofErr w:type="gramStart"/>
      <w:r>
        <w:rPr>
          <w:rFonts w:ascii="Courier New" w:hAnsi="Courier New" w:cs="Courier New"/>
          <w:color w:val="222222"/>
          <w:sz w:val="16"/>
          <w:szCs w:val="16"/>
          <w:lang w:val="en-US"/>
        </w:rPr>
        <w:t>ina.enableShuntOverLimitAlert</w:t>
      </w:r>
      <w:proofErr w:type="spellEnd"/>
      <w:proofErr w:type="gramEnd"/>
      <w:r>
        <w:rPr>
          <w:rFonts w:ascii="Courier New" w:hAnsi="Courier New" w:cs="Courier New"/>
          <w:color w:val="222222"/>
          <w:sz w:val="16"/>
          <w:szCs w:val="16"/>
          <w:lang w:val="en-US"/>
        </w:rPr>
        <w:t>();// enable Shunt Over-Voltage Alert, current over the limit</w:t>
      </w:r>
    </w:p>
    <w:p w14:paraId="4E402E6A"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proofErr w:type="gramStart"/>
      <w:r>
        <w:rPr>
          <w:rFonts w:ascii="Courier New" w:hAnsi="Courier New" w:cs="Courier New"/>
          <w:color w:val="222222"/>
          <w:sz w:val="16"/>
          <w:szCs w:val="16"/>
          <w:lang w:val="en-US"/>
        </w:rPr>
        <w:t>ina.setShuntVoltageLimit</w:t>
      </w:r>
      <w:proofErr w:type="spellEnd"/>
      <w:proofErr w:type="gramEnd"/>
      <w:r>
        <w:rPr>
          <w:rFonts w:ascii="Courier New" w:hAnsi="Courier New" w:cs="Courier New"/>
          <w:color w:val="222222"/>
          <w:sz w:val="16"/>
          <w:szCs w:val="16"/>
          <w:lang w:val="en-US"/>
        </w:rPr>
        <w:t>(0.08); // current limit = 20 A for 0.004 ohms</w:t>
      </w:r>
    </w:p>
    <w:p w14:paraId="0F417BCB"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proofErr w:type="gramStart"/>
      <w:r>
        <w:rPr>
          <w:rFonts w:ascii="Courier New" w:hAnsi="Courier New" w:cs="Courier New"/>
          <w:color w:val="222222"/>
          <w:sz w:val="16"/>
          <w:szCs w:val="16"/>
          <w:lang w:val="en-US"/>
        </w:rPr>
        <w:t>ina.setAlertLatch</w:t>
      </w:r>
      <w:proofErr w:type="spellEnd"/>
      <w:proofErr w:type="gramEnd"/>
      <w:r>
        <w:rPr>
          <w:rFonts w:ascii="Courier New" w:hAnsi="Courier New" w:cs="Courier New"/>
          <w:color w:val="222222"/>
          <w:sz w:val="16"/>
          <w:szCs w:val="16"/>
          <w:lang w:val="en-US"/>
        </w:rPr>
        <w:t>(true);</w:t>
      </w:r>
    </w:p>
    <w:p w14:paraId="5E36C1B5"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if </w:t>
      </w:r>
      <w:proofErr w:type="gramStart"/>
      <w:r>
        <w:rPr>
          <w:rFonts w:ascii="Courier New" w:hAnsi="Courier New" w:cs="Courier New"/>
          <w:color w:val="222222"/>
          <w:sz w:val="16"/>
          <w:szCs w:val="16"/>
          <w:lang w:val="en-US"/>
        </w:rPr>
        <w:t>(!</w:t>
      </w:r>
      <w:proofErr w:type="spellStart"/>
      <w:r>
        <w:rPr>
          <w:rFonts w:ascii="Courier New" w:hAnsi="Courier New" w:cs="Courier New"/>
          <w:color w:val="222222"/>
          <w:sz w:val="16"/>
          <w:szCs w:val="16"/>
          <w:lang w:val="en-US"/>
        </w:rPr>
        <w:t>SD</w:t>
      </w:r>
      <w:proofErr w:type="gramEnd"/>
      <w:r>
        <w:rPr>
          <w:rFonts w:ascii="Courier New" w:hAnsi="Courier New" w:cs="Courier New"/>
          <w:color w:val="222222"/>
          <w:sz w:val="16"/>
          <w:szCs w:val="16"/>
          <w:lang w:val="en-US"/>
        </w:rPr>
        <w:t>.begin</w:t>
      </w:r>
      <w:proofErr w:type="spellEnd"/>
      <w:r>
        <w:rPr>
          <w:rFonts w:ascii="Courier New" w:hAnsi="Courier New" w:cs="Courier New"/>
          <w:color w:val="222222"/>
          <w:sz w:val="16"/>
          <w:szCs w:val="16"/>
          <w:lang w:val="en-US"/>
        </w:rPr>
        <w:t>(SD_CS)) {</w:t>
      </w:r>
    </w:p>
    <w:p w14:paraId="75B227F9"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proofErr w:type="gramStart"/>
      <w:r>
        <w:rPr>
          <w:rFonts w:ascii="Courier New" w:hAnsi="Courier New" w:cs="Courier New"/>
          <w:color w:val="222222"/>
          <w:sz w:val="16"/>
          <w:szCs w:val="16"/>
          <w:lang w:val="en-US"/>
        </w:rPr>
        <w:t>LCDprintLine</w:t>
      </w:r>
      <w:proofErr w:type="spellEnd"/>
      <w:r>
        <w:rPr>
          <w:rFonts w:ascii="Courier New" w:hAnsi="Courier New" w:cs="Courier New"/>
          <w:color w:val="222222"/>
          <w:sz w:val="16"/>
          <w:szCs w:val="16"/>
          <w:lang w:val="en-US"/>
        </w:rPr>
        <w:t>(</w:t>
      </w:r>
      <w:proofErr w:type="gramEnd"/>
      <w:r>
        <w:rPr>
          <w:rFonts w:ascii="Courier New" w:hAnsi="Courier New" w:cs="Courier New"/>
          <w:color w:val="222222"/>
          <w:sz w:val="16"/>
          <w:szCs w:val="16"/>
          <w:lang w:val="en-US"/>
        </w:rPr>
        <w:t>"SD not present!", 1);</w:t>
      </w:r>
    </w:p>
    <w:p w14:paraId="4EB478E3"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gramStart"/>
      <w:r>
        <w:rPr>
          <w:rFonts w:ascii="Courier New" w:hAnsi="Courier New" w:cs="Courier New"/>
          <w:color w:val="222222"/>
          <w:sz w:val="16"/>
          <w:szCs w:val="16"/>
          <w:lang w:val="en-US"/>
        </w:rPr>
        <w:t>delay(</w:t>
      </w:r>
      <w:proofErr w:type="gramEnd"/>
      <w:r>
        <w:rPr>
          <w:rFonts w:ascii="Courier New" w:hAnsi="Courier New" w:cs="Courier New"/>
          <w:color w:val="222222"/>
          <w:sz w:val="16"/>
          <w:szCs w:val="16"/>
          <w:lang w:val="en-US"/>
        </w:rPr>
        <w:t>5000);</w:t>
      </w:r>
    </w:p>
    <w:p w14:paraId="7C8E78FF"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SDOk</w:t>
      </w:r>
      <w:proofErr w:type="spellEnd"/>
      <w:r>
        <w:rPr>
          <w:rFonts w:ascii="Courier New" w:hAnsi="Courier New" w:cs="Courier New"/>
          <w:color w:val="222222"/>
          <w:sz w:val="16"/>
          <w:szCs w:val="16"/>
          <w:lang w:val="en-US"/>
        </w:rPr>
        <w:t xml:space="preserve"> = false;</w:t>
      </w:r>
    </w:p>
    <w:p w14:paraId="00C4DB5B"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w:t>
      </w:r>
    </w:p>
    <w:p w14:paraId="1B1FEA55"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proofErr w:type="gramStart"/>
      <w:r>
        <w:rPr>
          <w:rFonts w:ascii="Courier New" w:hAnsi="Courier New" w:cs="Courier New"/>
          <w:color w:val="222222"/>
          <w:sz w:val="16"/>
          <w:szCs w:val="16"/>
          <w:lang w:val="en-US"/>
        </w:rPr>
        <w:t>LCDprintLine</w:t>
      </w:r>
      <w:proofErr w:type="spellEnd"/>
      <w:r>
        <w:rPr>
          <w:rFonts w:ascii="Courier New" w:hAnsi="Courier New" w:cs="Courier New"/>
          <w:color w:val="222222"/>
          <w:sz w:val="16"/>
          <w:szCs w:val="16"/>
          <w:lang w:val="en-US"/>
        </w:rPr>
        <w:t>(</w:t>
      </w:r>
      <w:proofErr w:type="gramEnd"/>
      <w:r>
        <w:rPr>
          <w:rFonts w:ascii="Courier New" w:hAnsi="Courier New" w:cs="Courier New"/>
          <w:color w:val="222222"/>
          <w:sz w:val="16"/>
          <w:szCs w:val="16"/>
          <w:lang w:val="en-US"/>
        </w:rPr>
        <w:t>"Push to Start", 1);</w:t>
      </w:r>
    </w:p>
    <w:p w14:paraId="326D822B"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while (</w:t>
      </w:r>
      <w:proofErr w:type="spellStart"/>
      <w:proofErr w:type="gramStart"/>
      <w:r>
        <w:rPr>
          <w:rFonts w:ascii="Courier New" w:hAnsi="Courier New" w:cs="Courier New"/>
          <w:color w:val="222222"/>
          <w:sz w:val="16"/>
          <w:szCs w:val="16"/>
          <w:lang w:val="en-US"/>
        </w:rPr>
        <w:t>digitalRead</w:t>
      </w:r>
      <w:proofErr w:type="spellEnd"/>
      <w:r>
        <w:rPr>
          <w:rFonts w:ascii="Courier New" w:hAnsi="Courier New" w:cs="Courier New"/>
          <w:color w:val="222222"/>
          <w:sz w:val="16"/>
          <w:szCs w:val="16"/>
          <w:lang w:val="en-US"/>
        </w:rPr>
        <w:t>(</w:t>
      </w:r>
      <w:proofErr w:type="spellStart"/>
      <w:proofErr w:type="gramEnd"/>
      <w:r>
        <w:rPr>
          <w:rFonts w:ascii="Courier New" w:hAnsi="Courier New" w:cs="Courier New"/>
          <w:color w:val="222222"/>
          <w:sz w:val="16"/>
          <w:szCs w:val="16"/>
          <w:lang w:val="en-US"/>
        </w:rPr>
        <w:t>SSbutton</w:t>
      </w:r>
      <w:proofErr w:type="spellEnd"/>
      <w:r>
        <w:rPr>
          <w:rFonts w:ascii="Courier New" w:hAnsi="Courier New" w:cs="Courier New"/>
          <w:color w:val="222222"/>
          <w:sz w:val="16"/>
          <w:szCs w:val="16"/>
          <w:lang w:val="en-US"/>
        </w:rPr>
        <w:t>) == HIGH) {};// wait for start</w:t>
      </w:r>
    </w:p>
    <w:p w14:paraId="2E276EF2"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if (</w:t>
      </w:r>
      <w:proofErr w:type="spellStart"/>
      <w:r>
        <w:rPr>
          <w:rFonts w:ascii="Courier New" w:hAnsi="Courier New" w:cs="Courier New"/>
          <w:color w:val="222222"/>
          <w:sz w:val="16"/>
          <w:szCs w:val="16"/>
          <w:lang w:val="en-US"/>
        </w:rPr>
        <w:t>SDOk</w:t>
      </w:r>
      <w:proofErr w:type="spellEnd"/>
      <w:r>
        <w:rPr>
          <w:rFonts w:ascii="Courier New" w:hAnsi="Courier New" w:cs="Courier New"/>
          <w:color w:val="222222"/>
          <w:sz w:val="16"/>
          <w:szCs w:val="16"/>
          <w:lang w:val="en-US"/>
        </w:rPr>
        <w:t>) ACQ = true;</w:t>
      </w:r>
    </w:p>
    <w:p w14:paraId="39D80867"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w:t>
      </w:r>
    </w:p>
    <w:p w14:paraId="2FC72861" w14:textId="77777777" w:rsidR="00B56F88" w:rsidRDefault="00B56F88" w:rsidP="00B56F88">
      <w:pPr>
        <w:shd w:val="clear" w:color="auto" w:fill="F2F2F2"/>
        <w:rPr>
          <w:rFonts w:ascii="Arial" w:hAnsi="Arial" w:cs="Arial"/>
          <w:color w:val="222222"/>
          <w:sz w:val="20"/>
          <w:szCs w:val="20"/>
        </w:rPr>
      </w:pPr>
    </w:p>
    <w:p w14:paraId="0664E204" w14:textId="77777777" w:rsidR="00B56F88" w:rsidRDefault="00B56F88" w:rsidP="00B56F88">
      <w:pPr>
        <w:shd w:val="clear" w:color="auto" w:fill="F2F2F2"/>
        <w:rPr>
          <w:rFonts w:ascii="Arial" w:hAnsi="Arial" w:cs="Arial"/>
          <w:color w:val="222222"/>
          <w:sz w:val="20"/>
          <w:szCs w:val="20"/>
        </w:rPr>
      </w:pPr>
    </w:p>
    <w:p w14:paraId="673F5F95"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void </w:t>
      </w:r>
      <w:proofErr w:type="gramStart"/>
      <w:r>
        <w:rPr>
          <w:rFonts w:ascii="Courier New" w:hAnsi="Courier New" w:cs="Courier New"/>
          <w:color w:val="222222"/>
          <w:sz w:val="16"/>
          <w:szCs w:val="16"/>
          <w:lang w:val="en-US"/>
        </w:rPr>
        <w:t>loop(</w:t>
      </w:r>
      <w:proofErr w:type="gramEnd"/>
      <w:r>
        <w:rPr>
          <w:rFonts w:ascii="Courier New" w:hAnsi="Courier New" w:cs="Courier New"/>
          <w:color w:val="222222"/>
          <w:sz w:val="16"/>
          <w:szCs w:val="16"/>
          <w:lang w:val="en-US"/>
        </w:rPr>
        <w:t>){</w:t>
      </w:r>
    </w:p>
    <w:p w14:paraId="0542D6D0"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cmilli</w:t>
      </w:r>
      <w:proofErr w:type="spellEnd"/>
      <w:r>
        <w:rPr>
          <w:rFonts w:ascii="Courier New" w:hAnsi="Courier New" w:cs="Courier New"/>
          <w:color w:val="222222"/>
          <w:sz w:val="16"/>
          <w:szCs w:val="16"/>
          <w:lang w:val="en-US"/>
        </w:rPr>
        <w:t xml:space="preserve"> = </w:t>
      </w:r>
      <w:proofErr w:type="spellStart"/>
      <w:proofErr w:type="gramStart"/>
      <w:r>
        <w:rPr>
          <w:rFonts w:ascii="Courier New" w:hAnsi="Courier New" w:cs="Courier New"/>
          <w:color w:val="222222"/>
          <w:sz w:val="16"/>
          <w:szCs w:val="16"/>
          <w:lang w:val="en-US"/>
        </w:rPr>
        <w:t>millis</w:t>
      </w:r>
      <w:proofErr w:type="spellEnd"/>
      <w:r>
        <w:rPr>
          <w:rFonts w:ascii="Courier New" w:hAnsi="Courier New" w:cs="Courier New"/>
          <w:color w:val="222222"/>
          <w:sz w:val="16"/>
          <w:szCs w:val="16"/>
          <w:lang w:val="en-US"/>
        </w:rPr>
        <w:t>(</w:t>
      </w:r>
      <w:proofErr w:type="gramEnd"/>
      <w:r>
        <w:rPr>
          <w:rFonts w:ascii="Courier New" w:hAnsi="Courier New" w:cs="Courier New"/>
          <w:color w:val="222222"/>
          <w:sz w:val="16"/>
          <w:szCs w:val="16"/>
          <w:lang w:val="en-US"/>
        </w:rPr>
        <w:t>);</w:t>
      </w:r>
    </w:p>
    <w:p w14:paraId="70378A74"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if (</w:t>
      </w:r>
      <w:proofErr w:type="spellStart"/>
      <w:r>
        <w:rPr>
          <w:rFonts w:ascii="Courier New" w:hAnsi="Courier New" w:cs="Courier New"/>
          <w:color w:val="222222"/>
          <w:sz w:val="16"/>
          <w:szCs w:val="16"/>
          <w:lang w:val="en-US"/>
        </w:rPr>
        <w:t>cmilli</w:t>
      </w:r>
      <w:proofErr w:type="spellEnd"/>
      <w:r>
        <w:rPr>
          <w:rFonts w:ascii="Courier New" w:hAnsi="Courier New" w:cs="Courier New"/>
          <w:color w:val="222222"/>
          <w:sz w:val="16"/>
          <w:szCs w:val="16"/>
          <w:lang w:val="en-US"/>
        </w:rPr>
        <w:t xml:space="preserve"> - </w:t>
      </w:r>
      <w:proofErr w:type="spellStart"/>
      <w:r>
        <w:rPr>
          <w:rFonts w:ascii="Courier New" w:hAnsi="Courier New" w:cs="Courier New"/>
          <w:color w:val="222222"/>
          <w:sz w:val="16"/>
          <w:szCs w:val="16"/>
          <w:lang w:val="en-US"/>
        </w:rPr>
        <w:t>pmilli</w:t>
      </w:r>
      <w:proofErr w:type="spellEnd"/>
      <w:r>
        <w:rPr>
          <w:rFonts w:ascii="Courier New" w:hAnsi="Courier New" w:cs="Courier New"/>
          <w:color w:val="222222"/>
          <w:sz w:val="16"/>
          <w:szCs w:val="16"/>
          <w:lang w:val="en-US"/>
        </w:rPr>
        <w:t xml:space="preserve"> &gt; </w:t>
      </w:r>
      <w:proofErr w:type="spellStart"/>
      <w:r>
        <w:rPr>
          <w:rFonts w:ascii="Courier New" w:hAnsi="Courier New" w:cs="Courier New"/>
          <w:color w:val="222222"/>
          <w:sz w:val="16"/>
          <w:szCs w:val="16"/>
          <w:lang w:val="en-US"/>
        </w:rPr>
        <w:t>deltat</w:t>
      </w:r>
      <w:proofErr w:type="spellEnd"/>
      <w:r>
        <w:rPr>
          <w:rFonts w:ascii="Courier New" w:hAnsi="Courier New" w:cs="Courier New"/>
          <w:color w:val="222222"/>
          <w:sz w:val="16"/>
          <w:szCs w:val="16"/>
          <w:lang w:val="en-US"/>
        </w:rPr>
        <w:t>) {</w:t>
      </w:r>
    </w:p>
    <w:p w14:paraId="1DC77A61"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pmilli</w:t>
      </w:r>
      <w:proofErr w:type="spellEnd"/>
      <w:r>
        <w:rPr>
          <w:rFonts w:ascii="Courier New" w:hAnsi="Courier New" w:cs="Courier New"/>
          <w:color w:val="222222"/>
          <w:sz w:val="16"/>
          <w:szCs w:val="16"/>
          <w:lang w:val="en-US"/>
        </w:rPr>
        <w:t xml:space="preserve"> = </w:t>
      </w:r>
      <w:proofErr w:type="spellStart"/>
      <w:r>
        <w:rPr>
          <w:rFonts w:ascii="Courier New" w:hAnsi="Courier New" w:cs="Courier New"/>
          <w:color w:val="222222"/>
          <w:sz w:val="16"/>
          <w:szCs w:val="16"/>
          <w:lang w:val="en-US"/>
        </w:rPr>
        <w:t>cmilli</w:t>
      </w:r>
      <w:proofErr w:type="spellEnd"/>
      <w:r>
        <w:rPr>
          <w:rFonts w:ascii="Courier New" w:hAnsi="Courier New" w:cs="Courier New"/>
          <w:color w:val="222222"/>
          <w:sz w:val="16"/>
          <w:szCs w:val="16"/>
          <w:lang w:val="en-US"/>
        </w:rPr>
        <w:t>;</w:t>
      </w:r>
    </w:p>
    <w:p w14:paraId="08AEA6FF"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float volts= </w:t>
      </w:r>
      <w:proofErr w:type="spellStart"/>
      <w:proofErr w:type="gramStart"/>
      <w:r>
        <w:rPr>
          <w:rFonts w:ascii="Courier New" w:hAnsi="Courier New" w:cs="Courier New"/>
          <w:color w:val="222222"/>
          <w:sz w:val="16"/>
          <w:szCs w:val="16"/>
          <w:lang w:val="en-US"/>
        </w:rPr>
        <w:t>ina.readBusVoltage</w:t>
      </w:r>
      <w:proofErr w:type="spellEnd"/>
      <w:proofErr w:type="gramEnd"/>
      <w:r>
        <w:rPr>
          <w:rFonts w:ascii="Courier New" w:hAnsi="Courier New" w:cs="Courier New"/>
          <w:color w:val="222222"/>
          <w:sz w:val="16"/>
          <w:szCs w:val="16"/>
          <w:lang w:val="en-US"/>
        </w:rPr>
        <w:t>();</w:t>
      </w:r>
    </w:p>
    <w:p w14:paraId="2F492A41"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float current = </w:t>
      </w:r>
      <w:proofErr w:type="spellStart"/>
      <w:proofErr w:type="gramStart"/>
      <w:r>
        <w:rPr>
          <w:rFonts w:ascii="Courier New" w:hAnsi="Courier New" w:cs="Courier New"/>
          <w:color w:val="222222"/>
          <w:sz w:val="16"/>
          <w:szCs w:val="16"/>
          <w:lang w:val="en-US"/>
        </w:rPr>
        <w:t>ina.readShuntCurrent</w:t>
      </w:r>
      <w:proofErr w:type="spellEnd"/>
      <w:proofErr w:type="gramEnd"/>
      <w:r>
        <w:rPr>
          <w:rFonts w:ascii="Courier New" w:hAnsi="Courier New" w:cs="Courier New"/>
          <w:color w:val="222222"/>
          <w:sz w:val="16"/>
          <w:szCs w:val="16"/>
          <w:lang w:val="en-US"/>
        </w:rPr>
        <w:t>();</w:t>
      </w:r>
    </w:p>
    <w:p w14:paraId="24E6BA22"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lastRenderedPageBreak/>
        <w:t xml:space="preserve">    </w:t>
      </w:r>
      <w:proofErr w:type="spellStart"/>
      <w:proofErr w:type="gramStart"/>
      <w:r>
        <w:rPr>
          <w:rFonts w:ascii="Courier New" w:hAnsi="Courier New" w:cs="Courier New"/>
          <w:color w:val="222222"/>
          <w:sz w:val="16"/>
          <w:szCs w:val="16"/>
          <w:lang w:val="en-US"/>
        </w:rPr>
        <w:t>LCDprintLine</w:t>
      </w:r>
      <w:proofErr w:type="spellEnd"/>
      <w:r>
        <w:rPr>
          <w:rFonts w:ascii="Courier New" w:hAnsi="Courier New" w:cs="Courier New"/>
          <w:color w:val="222222"/>
          <w:sz w:val="16"/>
          <w:szCs w:val="16"/>
          <w:lang w:val="en-US"/>
        </w:rPr>
        <w:t>(</w:t>
      </w:r>
      <w:proofErr w:type="gramEnd"/>
      <w:r>
        <w:rPr>
          <w:rFonts w:ascii="Courier New" w:hAnsi="Courier New" w:cs="Courier New"/>
          <w:color w:val="222222"/>
          <w:sz w:val="16"/>
          <w:szCs w:val="16"/>
          <w:lang w:val="en-US"/>
        </w:rPr>
        <w:t>"V=", 0);// print bus voltage</w:t>
      </w:r>
    </w:p>
    <w:p w14:paraId="427F7EDF"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lcd.print</w:t>
      </w:r>
      <w:proofErr w:type="spellEnd"/>
      <w:r>
        <w:rPr>
          <w:rFonts w:ascii="Courier New" w:hAnsi="Courier New" w:cs="Courier New"/>
          <w:color w:val="222222"/>
          <w:sz w:val="16"/>
          <w:szCs w:val="16"/>
          <w:lang w:val="en-US"/>
        </w:rPr>
        <w:t>(volts,3); </w:t>
      </w:r>
    </w:p>
    <w:p w14:paraId="303306A8"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float power = </w:t>
      </w:r>
      <w:proofErr w:type="spellStart"/>
      <w:proofErr w:type="gramStart"/>
      <w:r>
        <w:rPr>
          <w:rFonts w:ascii="Courier New" w:hAnsi="Courier New" w:cs="Courier New"/>
          <w:color w:val="222222"/>
          <w:sz w:val="16"/>
          <w:szCs w:val="16"/>
          <w:lang w:val="en-US"/>
        </w:rPr>
        <w:t>ina.readBusPower</w:t>
      </w:r>
      <w:proofErr w:type="spellEnd"/>
      <w:proofErr w:type="gramEnd"/>
      <w:r>
        <w:rPr>
          <w:rFonts w:ascii="Courier New" w:hAnsi="Courier New" w:cs="Courier New"/>
          <w:color w:val="222222"/>
          <w:sz w:val="16"/>
          <w:szCs w:val="16"/>
          <w:lang w:val="en-US"/>
        </w:rPr>
        <w:t>();// INA calculate power</w:t>
      </w:r>
    </w:p>
    <w:p w14:paraId="3093261C"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float power = volts * current;// Arduino calculate power</w:t>
      </w:r>
    </w:p>
    <w:p w14:paraId="1829DA2A"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lcd.</w:t>
      </w:r>
      <w:proofErr w:type="gramStart"/>
      <w:r>
        <w:rPr>
          <w:rFonts w:ascii="Courier New" w:hAnsi="Courier New" w:cs="Courier New"/>
          <w:color w:val="222222"/>
          <w:sz w:val="16"/>
          <w:szCs w:val="16"/>
          <w:lang w:val="en-US"/>
        </w:rPr>
        <w:t>print</w:t>
      </w:r>
      <w:proofErr w:type="spellEnd"/>
      <w:r>
        <w:rPr>
          <w:rFonts w:ascii="Courier New" w:hAnsi="Courier New" w:cs="Courier New"/>
          <w:color w:val="222222"/>
          <w:sz w:val="16"/>
          <w:szCs w:val="16"/>
          <w:lang w:val="en-US"/>
        </w:rPr>
        <w:t>(</w:t>
      </w:r>
      <w:proofErr w:type="gramEnd"/>
      <w:r>
        <w:rPr>
          <w:rFonts w:ascii="Courier New" w:hAnsi="Courier New" w:cs="Courier New"/>
          <w:color w:val="222222"/>
          <w:sz w:val="16"/>
          <w:szCs w:val="16"/>
          <w:lang w:val="en-US"/>
        </w:rPr>
        <w:t>" W=");// print power</w:t>
      </w:r>
    </w:p>
    <w:p w14:paraId="18A33681"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lcd.print</w:t>
      </w:r>
      <w:proofErr w:type="spellEnd"/>
      <w:r>
        <w:rPr>
          <w:rFonts w:ascii="Courier New" w:hAnsi="Courier New" w:cs="Courier New"/>
          <w:color w:val="222222"/>
          <w:sz w:val="16"/>
          <w:szCs w:val="16"/>
          <w:lang w:val="en-US"/>
        </w:rPr>
        <w:t>(power,4);</w:t>
      </w:r>
    </w:p>
    <w:p w14:paraId="486EC403"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float </w:t>
      </w:r>
      <w:proofErr w:type="spellStart"/>
      <w:r>
        <w:rPr>
          <w:rFonts w:ascii="Courier New" w:hAnsi="Courier New" w:cs="Courier New"/>
          <w:color w:val="222222"/>
          <w:sz w:val="16"/>
          <w:szCs w:val="16"/>
          <w:lang w:val="en-US"/>
        </w:rPr>
        <w:t>Vshunt</w:t>
      </w:r>
      <w:proofErr w:type="spellEnd"/>
      <w:r>
        <w:rPr>
          <w:rFonts w:ascii="Courier New" w:hAnsi="Courier New" w:cs="Courier New"/>
          <w:color w:val="222222"/>
          <w:sz w:val="16"/>
          <w:szCs w:val="16"/>
          <w:lang w:val="en-US"/>
        </w:rPr>
        <w:t xml:space="preserve">= </w:t>
      </w:r>
      <w:proofErr w:type="spellStart"/>
      <w:proofErr w:type="gramStart"/>
      <w:r>
        <w:rPr>
          <w:rFonts w:ascii="Courier New" w:hAnsi="Courier New" w:cs="Courier New"/>
          <w:color w:val="222222"/>
          <w:sz w:val="16"/>
          <w:szCs w:val="16"/>
          <w:lang w:val="en-US"/>
        </w:rPr>
        <w:t>ina.readShuntVoltage</w:t>
      </w:r>
      <w:proofErr w:type="spellEnd"/>
      <w:proofErr w:type="gramEnd"/>
      <w:r>
        <w:rPr>
          <w:rFonts w:ascii="Courier New" w:hAnsi="Courier New" w:cs="Courier New"/>
          <w:color w:val="222222"/>
          <w:sz w:val="16"/>
          <w:szCs w:val="16"/>
          <w:lang w:val="en-US"/>
        </w:rPr>
        <w:t>();</w:t>
      </w:r>
    </w:p>
    <w:p w14:paraId="5C627610"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String </w:t>
      </w:r>
      <w:proofErr w:type="spellStart"/>
      <w:r>
        <w:rPr>
          <w:rFonts w:ascii="Courier New" w:hAnsi="Courier New" w:cs="Courier New"/>
          <w:color w:val="222222"/>
          <w:sz w:val="16"/>
          <w:szCs w:val="16"/>
          <w:lang w:val="en-US"/>
        </w:rPr>
        <w:t>dataString</w:t>
      </w:r>
      <w:proofErr w:type="spellEnd"/>
      <w:r>
        <w:rPr>
          <w:rFonts w:ascii="Courier New" w:hAnsi="Courier New" w:cs="Courier New"/>
          <w:color w:val="222222"/>
          <w:sz w:val="16"/>
          <w:szCs w:val="16"/>
          <w:lang w:val="en-US"/>
        </w:rPr>
        <w:t xml:space="preserve"> = String(volts,</w:t>
      </w:r>
      <w:proofErr w:type="gramStart"/>
      <w:r>
        <w:rPr>
          <w:rFonts w:ascii="Courier New" w:hAnsi="Courier New" w:cs="Courier New"/>
          <w:color w:val="222222"/>
          <w:sz w:val="16"/>
          <w:szCs w:val="16"/>
          <w:lang w:val="en-US"/>
        </w:rPr>
        <w:t>3)+</w:t>
      </w:r>
      <w:proofErr w:type="gramEnd"/>
      <w:r>
        <w:rPr>
          <w:rFonts w:ascii="Courier New" w:hAnsi="Courier New" w:cs="Courier New"/>
          <w:color w:val="222222"/>
          <w:sz w:val="16"/>
          <w:szCs w:val="16"/>
          <w:lang w:val="en-US"/>
        </w:rPr>
        <w:t>','+String(current,4)+','+String(power,4)+','+String(Vshunt,6);</w:t>
      </w:r>
    </w:p>
    <w:p w14:paraId="48582EE3"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if (ACQ</w:t>
      </w:r>
      <w:proofErr w:type="gramStart"/>
      <w:r>
        <w:rPr>
          <w:rFonts w:ascii="Courier New" w:hAnsi="Courier New" w:cs="Courier New"/>
          <w:color w:val="222222"/>
          <w:sz w:val="16"/>
          <w:szCs w:val="16"/>
          <w:lang w:val="en-US"/>
        </w:rPr>
        <w:t>){</w:t>
      </w:r>
      <w:proofErr w:type="gramEnd"/>
    </w:p>
    <w:p w14:paraId="7A0B8397"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File </w:t>
      </w:r>
      <w:proofErr w:type="spellStart"/>
      <w:r>
        <w:rPr>
          <w:rFonts w:ascii="Courier New" w:hAnsi="Courier New" w:cs="Courier New"/>
          <w:color w:val="222222"/>
          <w:sz w:val="16"/>
          <w:szCs w:val="16"/>
          <w:lang w:val="en-US"/>
        </w:rPr>
        <w:t>dataFile</w:t>
      </w:r>
      <w:proofErr w:type="spellEnd"/>
      <w:r>
        <w:rPr>
          <w:rFonts w:ascii="Courier New" w:hAnsi="Courier New" w:cs="Courier New"/>
          <w:color w:val="222222"/>
          <w:sz w:val="16"/>
          <w:szCs w:val="16"/>
          <w:lang w:val="en-US"/>
        </w:rPr>
        <w:t xml:space="preserve"> = </w:t>
      </w:r>
      <w:proofErr w:type="spellStart"/>
      <w:proofErr w:type="gramStart"/>
      <w:r>
        <w:rPr>
          <w:rFonts w:ascii="Courier New" w:hAnsi="Courier New" w:cs="Courier New"/>
          <w:color w:val="222222"/>
          <w:sz w:val="16"/>
          <w:szCs w:val="16"/>
          <w:lang w:val="en-US"/>
        </w:rPr>
        <w:t>SD.open</w:t>
      </w:r>
      <w:proofErr w:type="spellEnd"/>
      <w:proofErr w:type="gramEnd"/>
      <w:r>
        <w:rPr>
          <w:rFonts w:ascii="Courier New" w:hAnsi="Courier New" w:cs="Courier New"/>
          <w:color w:val="222222"/>
          <w:sz w:val="16"/>
          <w:szCs w:val="16"/>
          <w:lang w:val="en-US"/>
        </w:rPr>
        <w:t>("powerlog.csv", FILE_WRITE);     </w:t>
      </w:r>
    </w:p>
    <w:p w14:paraId="26C442D9"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if (</w:t>
      </w:r>
      <w:proofErr w:type="spellStart"/>
      <w:r>
        <w:rPr>
          <w:rFonts w:ascii="Courier New" w:hAnsi="Courier New" w:cs="Courier New"/>
          <w:color w:val="222222"/>
          <w:sz w:val="16"/>
          <w:szCs w:val="16"/>
          <w:lang w:val="en-US"/>
        </w:rPr>
        <w:t>dataFile</w:t>
      </w:r>
      <w:proofErr w:type="spellEnd"/>
      <w:r>
        <w:rPr>
          <w:rFonts w:ascii="Courier New" w:hAnsi="Courier New" w:cs="Courier New"/>
          <w:color w:val="222222"/>
          <w:sz w:val="16"/>
          <w:szCs w:val="16"/>
          <w:lang w:val="en-US"/>
        </w:rPr>
        <w:t>) {</w:t>
      </w:r>
    </w:p>
    <w:p w14:paraId="52455693"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if (</w:t>
      </w:r>
      <w:proofErr w:type="spellStart"/>
      <w:r>
        <w:rPr>
          <w:rFonts w:ascii="Courier New" w:hAnsi="Courier New" w:cs="Courier New"/>
          <w:color w:val="222222"/>
          <w:sz w:val="16"/>
          <w:szCs w:val="16"/>
          <w:lang w:val="en-US"/>
        </w:rPr>
        <w:t>FileHeader</w:t>
      </w:r>
      <w:proofErr w:type="spellEnd"/>
      <w:proofErr w:type="gramStart"/>
      <w:r>
        <w:rPr>
          <w:rFonts w:ascii="Courier New" w:hAnsi="Courier New" w:cs="Courier New"/>
          <w:color w:val="222222"/>
          <w:sz w:val="16"/>
          <w:szCs w:val="16"/>
          <w:lang w:val="en-US"/>
        </w:rPr>
        <w:t>){</w:t>
      </w:r>
      <w:proofErr w:type="gramEnd"/>
      <w:r>
        <w:rPr>
          <w:rFonts w:ascii="Courier New" w:hAnsi="Courier New" w:cs="Courier New"/>
          <w:color w:val="222222"/>
          <w:sz w:val="16"/>
          <w:szCs w:val="16"/>
          <w:lang w:val="en-US"/>
        </w:rPr>
        <w:t>// print file header</w:t>
      </w:r>
    </w:p>
    <w:p w14:paraId="491713C7"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dataFile.print</w:t>
      </w:r>
      <w:proofErr w:type="spellEnd"/>
      <w:r>
        <w:rPr>
          <w:rFonts w:ascii="Courier New" w:hAnsi="Courier New" w:cs="Courier New"/>
          <w:color w:val="222222"/>
          <w:sz w:val="16"/>
          <w:szCs w:val="16"/>
          <w:lang w:val="en-US"/>
        </w:rPr>
        <w:t>("</w:t>
      </w:r>
      <w:proofErr w:type="spellStart"/>
      <w:r>
        <w:rPr>
          <w:rFonts w:ascii="Courier New" w:hAnsi="Courier New" w:cs="Courier New"/>
          <w:color w:val="222222"/>
          <w:sz w:val="16"/>
          <w:szCs w:val="16"/>
          <w:lang w:val="en-US"/>
        </w:rPr>
        <w:t>Deltat</w:t>
      </w:r>
      <w:proofErr w:type="spellEnd"/>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ms</w:t>
      </w:r>
      <w:proofErr w:type="spellEnd"/>
      <w:r>
        <w:rPr>
          <w:rFonts w:ascii="Courier New" w:hAnsi="Courier New" w:cs="Courier New"/>
          <w:color w:val="222222"/>
          <w:sz w:val="16"/>
          <w:szCs w:val="16"/>
          <w:lang w:val="en-US"/>
        </w:rPr>
        <w:t>] = ");</w:t>
      </w:r>
    </w:p>
    <w:p w14:paraId="155E92FC"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dataFile.println</w:t>
      </w:r>
      <w:proofErr w:type="spellEnd"/>
      <w:r>
        <w:rPr>
          <w:rFonts w:ascii="Courier New" w:hAnsi="Courier New" w:cs="Courier New"/>
          <w:color w:val="222222"/>
          <w:sz w:val="16"/>
          <w:szCs w:val="16"/>
          <w:lang w:val="en-US"/>
        </w:rPr>
        <w:t>(</w:t>
      </w:r>
      <w:proofErr w:type="spellStart"/>
      <w:r>
        <w:rPr>
          <w:rFonts w:ascii="Courier New" w:hAnsi="Courier New" w:cs="Courier New"/>
          <w:color w:val="222222"/>
          <w:sz w:val="16"/>
          <w:szCs w:val="16"/>
          <w:lang w:val="en-US"/>
        </w:rPr>
        <w:t>deltat</w:t>
      </w:r>
      <w:proofErr w:type="spellEnd"/>
      <w:r>
        <w:rPr>
          <w:rFonts w:ascii="Courier New" w:hAnsi="Courier New" w:cs="Courier New"/>
          <w:color w:val="222222"/>
          <w:sz w:val="16"/>
          <w:szCs w:val="16"/>
          <w:lang w:val="en-US"/>
        </w:rPr>
        <w:t>);</w:t>
      </w:r>
    </w:p>
    <w:p w14:paraId="68399148"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dataFile.println</w:t>
      </w:r>
      <w:proofErr w:type="spellEnd"/>
      <w:r>
        <w:rPr>
          <w:rFonts w:ascii="Courier New" w:hAnsi="Courier New" w:cs="Courier New"/>
          <w:color w:val="222222"/>
          <w:sz w:val="16"/>
          <w:szCs w:val="16"/>
          <w:lang w:val="en-US"/>
        </w:rPr>
        <w:t>("</w:t>
      </w:r>
      <w:proofErr w:type="spellStart"/>
      <w:r>
        <w:rPr>
          <w:rFonts w:ascii="Courier New" w:hAnsi="Courier New" w:cs="Courier New"/>
          <w:color w:val="222222"/>
          <w:sz w:val="16"/>
          <w:szCs w:val="16"/>
          <w:lang w:val="en-US"/>
        </w:rPr>
        <w:t>Vbus</w:t>
      </w:r>
      <w:proofErr w:type="spellEnd"/>
      <w:r>
        <w:rPr>
          <w:rFonts w:ascii="Courier New" w:hAnsi="Courier New" w:cs="Courier New"/>
          <w:color w:val="222222"/>
          <w:sz w:val="16"/>
          <w:szCs w:val="16"/>
          <w:lang w:val="en-US"/>
        </w:rPr>
        <w:t xml:space="preserve">[V], </w:t>
      </w:r>
      <w:proofErr w:type="spellStart"/>
      <w:r>
        <w:rPr>
          <w:rFonts w:ascii="Courier New" w:hAnsi="Courier New" w:cs="Courier New"/>
          <w:color w:val="222222"/>
          <w:sz w:val="16"/>
          <w:szCs w:val="16"/>
          <w:lang w:val="en-US"/>
        </w:rPr>
        <w:t>Ishu</w:t>
      </w:r>
      <w:proofErr w:type="spellEnd"/>
      <w:r>
        <w:rPr>
          <w:rFonts w:ascii="Courier New" w:hAnsi="Courier New" w:cs="Courier New"/>
          <w:color w:val="222222"/>
          <w:sz w:val="16"/>
          <w:szCs w:val="16"/>
          <w:lang w:val="en-US"/>
        </w:rPr>
        <w:t xml:space="preserve"> [A], P [W], </w:t>
      </w:r>
      <w:proofErr w:type="spellStart"/>
      <w:r>
        <w:rPr>
          <w:rFonts w:ascii="Courier New" w:hAnsi="Courier New" w:cs="Courier New"/>
          <w:color w:val="222222"/>
          <w:sz w:val="16"/>
          <w:szCs w:val="16"/>
          <w:lang w:val="en-US"/>
        </w:rPr>
        <w:t>Vshu</w:t>
      </w:r>
      <w:proofErr w:type="spellEnd"/>
      <w:r>
        <w:rPr>
          <w:rFonts w:ascii="Courier New" w:hAnsi="Courier New" w:cs="Courier New"/>
          <w:color w:val="222222"/>
          <w:sz w:val="16"/>
          <w:szCs w:val="16"/>
          <w:lang w:val="en-US"/>
        </w:rPr>
        <w:t xml:space="preserve"> [V]");</w:t>
      </w:r>
    </w:p>
    <w:p w14:paraId="038758CB"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FileHeader</w:t>
      </w:r>
      <w:proofErr w:type="spellEnd"/>
      <w:r>
        <w:rPr>
          <w:rFonts w:ascii="Courier New" w:hAnsi="Courier New" w:cs="Courier New"/>
          <w:color w:val="222222"/>
          <w:sz w:val="16"/>
          <w:szCs w:val="16"/>
          <w:lang w:val="en-US"/>
        </w:rPr>
        <w:t xml:space="preserve"> = false;</w:t>
      </w:r>
    </w:p>
    <w:p w14:paraId="7A660ADB"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w:t>
      </w:r>
    </w:p>
    <w:p w14:paraId="37BB6CB8"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dataFile.println</w:t>
      </w:r>
      <w:proofErr w:type="spellEnd"/>
      <w:r>
        <w:rPr>
          <w:rFonts w:ascii="Courier New" w:hAnsi="Courier New" w:cs="Courier New"/>
          <w:color w:val="222222"/>
          <w:sz w:val="16"/>
          <w:szCs w:val="16"/>
          <w:lang w:val="en-US"/>
        </w:rPr>
        <w:t>(</w:t>
      </w:r>
      <w:proofErr w:type="spellStart"/>
      <w:r>
        <w:rPr>
          <w:rFonts w:ascii="Courier New" w:hAnsi="Courier New" w:cs="Courier New"/>
          <w:color w:val="222222"/>
          <w:sz w:val="16"/>
          <w:szCs w:val="16"/>
          <w:lang w:val="en-US"/>
        </w:rPr>
        <w:t>dataString</w:t>
      </w:r>
      <w:proofErr w:type="spellEnd"/>
      <w:r>
        <w:rPr>
          <w:rFonts w:ascii="Courier New" w:hAnsi="Courier New" w:cs="Courier New"/>
          <w:color w:val="222222"/>
          <w:sz w:val="16"/>
          <w:szCs w:val="16"/>
          <w:lang w:val="en-US"/>
        </w:rPr>
        <w:t>);</w:t>
      </w:r>
    </w:p>
    <w:p w14:paraId="2C469DBF"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ns++;// number of acquired samples</w:t>
      </w:r>
    </w:p>
    <w:p w14:paraId="2C1E6621"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dataFile.close</w:t>
      </w:r>
      <w:proofErr w:type="spellEnd"/>
      <w:r>
        <w:rPr>
          <w:rFonts w:ascii="Courier New" w:hAnsi="Courier New" w:cs="Courier New"/>
          <w:color w:val="222222"/>
          <w:sz w:val="16"/>
          <w:szCs w:val="16"/>
          <w:lang w:val="en-US"/>
        </w:rPr>
        <w:t>();</w:t>
      </w:r>
    </w:p>
    <w:p w14:paraId="2540CD3E"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if (</w:t>
      </w:r>
      <w:proofErr w:type="spellStart"/>
      <w:proofErr w:type="gramStart"/>
      <w:r>
        <w:rPr>
          <w:rFonts w:ascii="Courier New" w:hAnsi="Courier New" w:cs="Courier New"/>
          <w:color w:val="222222"/>
          <w:sz w:val="16"/>
          <w:szCs w:val="16"/>
          <w:lang w:val="en-US"/>
        </w:rPr>
        <w:t>digitalRead</w:t>
      </w:r>
      <w:proofErr w:type="spellEnd"/>
      <w:r>
        <w:rPr>
          <w:rFonts w:ascii="Courier New" w:hAnsi="Courier New" w:cs="Courier New"/>
          <w:color w:val="222222"/>
          <w:sz w:val="16"/>
          <w:szCs w:val="16"/>
          <w:lang w:val="en-US"/>
        </w:rPr>
        <w:t>(</w:t>
      </w:r>
      <w:proofErr w:type="spellStart"/>
      <w:proofErr w:type="gramEnd"/>
      <w:r>
        <w:rPr>
          <w:rFonts w:ascii="Courier New" w:hAnsi="Courier New" w:cs="Courier New"/>
          <w:color w:val="222222"/>
          <w:sz w:val="16"/>
          <w:szCs w:val="16"/>
          <w:lang w:val="en-US"/>
        </w:rPr>
        <w:t>SSbutton</w:t>
      </w:r>
      <w:proofErr w:type="spellEnd"/>
      <w:r>
        <w:rPr>
          <w:rFonts w:ascii="Courier New" w:hAnsi="Courier New" w:cs="Courier New"/>
          <w:color w:val="222222"/>
          <w:sz w:val="16"/>
          <w:szCs w:val="16"/>
          <w:lang w:val="en-US"/>
        </w:rPr>
        <w:t>) == LOW &amp;&amp; ns&gt;=10){ //stop after at least 10 samples</w:t>
      </w:r>
    </w:p>
    <w:p w14:paraId="420E816A"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ACQ = false;// stop acquisition</w:t>
      </w:r>
    </w:p>
    <w:p w14:paraId="41879AB2"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proofErr w:type="gramStart"/>
      <w:r>
        <w:rPr>
          <w:rFonts w:ascii="Courier New" w:hAnsi="Courier New" w:cs="Courier New"/>
          <w:color w:val="222222"/>
          <w:sz w:val="16"/>
          <w:szCs w:val="16"/>
          <w:lang w:val="en-US"/>
        </w:rPr>
        <w:t>LCDprintLine</w:t>
      </w:r>
      <w:proofErr w:type="spellEnd"/>
      <w:r>
        <w:rPr>
          <w:rFonts w:ascii="Courier New" w:hAnsi="Courier New" w:cs="Courier New"/>
          <w:color w:val="222222"/>
          <w:sz w:val="16"/>
          <w:szCs w:val="16"/>
          <w:lang w:val="en-US"/>
        </w:rPr>
        <w:t>(</w:t>
      </w:r>
      <w:proofErr w:type="gramEnd"/>
      <w:r>
        <w:rPr>
          <w:rFonts w:ascii="Courier New" w:hAnsi="Courier New" w:cs="Courier New"/>
          <w:color w:val="222222"/>
          <w:sz w:val="16"/>
          <w:szCs w:val="16"/>
          <w:lang w:val="en-US"/>
        </w:rPr>
        <w:t>String(ns), 1);</w:t>
      </w:r>
    </w:p>
    <w:p w14:paraId="0A467AAE"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lcd.</w:t>
      </w:r>
      <w:proofErr w:type="gramStart"/>
      <w:r>
        <w:rPr>
          <w:rFonts w:ascii="Courier New" w:hAnsi="Courier New" w:cs="Courier New"/>
          <w:color w:val="222222"/>
          <w:sz w:val="16"/>
          <w:szCs w:val="16"/>
          <w:lang w:val="en-US"/>
        </w:rPr>
        <w:t>print</w:t>
      </w:r>
      <w:proofErr w:type="spellEnd"/>
      <w:r>
        <w:rPr>
          <w:rFonts w:ascii="Courier New" w:hAnsi="Courier New" w:cs="Courier New"/>
          <w:color w:val="222222"/>
          <w:sz w:val="16"/>
          <w:szCs w:val="16"/>
          <w:lang w:val="en-US"/>
        </w:rPr>
        <w:t>(</w:t>
      </w:r>
      <w:proofErr w:type="gramEnd"/>
      <w:r>
        <w:rPr>
          <w:rFonts w:ascii="Courier New" w:hAnsi="Courier New" w:cs="Courier New"/>
          <w:color w:val="222222"/>
          <w:sz w:val="16"/>
          <w:szCs w:val="16"/>
          <w:lang w:val="en-US"/>
        </w:rPr>
        <w:t>" samples");</w:t>
      </w:r>
    </w:p>
    <w:p w14:paraId="4CDD1AC9"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gramStart"/>
      <w:r>
        <w:rPr>
          <w:rFonts w:ascii="Courier New" w:hAnsi="Courier New" w:cs="Courier New"/>
          <w:color w:val="222222"/>
          <w:sz w:val="16"/>
          <w:szCs w:val="16"/>
          <w:lang w:val="en-US"/>
        </w:rPr>
        <w:t>delay(</w:t>
      </w:r>
      <w:proofErr w:type="gramEnd"/>
      <w:r>
        <w:rPr>
          <w:rFonts w:ascii="Courier New" w:hAnsi="Courier New" w:cs="Courier New"/>
          <w:color w:val="222222"/>
          <w:sz w:val="16"/>
          <w:szCs w:val="16"/>
          <w:lang w:val="en-US"/>
        </w:rPr>
        <w:t>5000);        </w:t>
      </w:r>
    </w:p>
    <w:p w14:paraId="595965FD"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w:t>
      </w:r>
    </w:p>
    <w:p w14:paraId="55AA7400"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 else {</w:t>
      </w:r>
    </w:p>
    <w:p w14:paraId="0730FCB8"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proofErr w:type="gramStart"/>
      <w:r>
        <w:rPr>
          <w:rFonts w:ascii="Courier New" w:hAnsi="Courier New" w:cs="Courier New"/>
          <w:color w:val="222222"/>
          <w:sz w:val="16"/>
          <w:szCs w:val="16"/>
          <w:lang w:val="en-US"/>
        </w:rPr>
        <w:t>LCDprintLine</w:t>
      </w:r>
      <w:proofErr w:type="spellEnd"/>
      <w:r>
        <w:rPr>
          <w:rFonts w:ascii="Courier New" w:hAnsi="Courier New" w:cs="Courier New"/>
          <w:color w:val="222222"/>
          <w:sz w:val="16"/>
          <w:szCs w:val="16"/>
          <w:lang w:val="en-US"/>
        </w:rPr>
        <w:t>(</w:t>
      </w:r>
      <w:proofErr w:type="gramEnd"/>
      <w:r>
        <w:rPr>
          <w:rFonts w:ascii="Courier New" w:hAnsi="Courier New" w:cs="Courier New"/>
          <w:color w:val="222222"/>
          <w:sz w:val="16"/>
          <w:szCs w:val="16"/>
          <w:lang w:val="en-US"/>
        </w:rPr>
        <w:t>"Can't open file!", 1);</w:t>
      </w:r>
    </w:p>
    <w:p w14:paraId="7D5BD4B7"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ACQ = false;</w:t>
      </w:r>
    </w:p>
    <w:p w14:paraId="46FC6153"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gramStart"/>
      <w:r>
        <w:rPr>
          <w:rFonts w:ascii="Courier New" w:hAnsi="Courier New" w:cs="Courier New"/>
          <w:color w:val="222222"/>
          <w:sz w:val="16"/>
          <w:szCs w:val="16"/>
          <w:lang w:val="en-US"/>
        </w:rPr>
        <w:t>delay(</w:t>
      </w:r>
      <w:proofErr w:type="gramEnd"/>
      <w:r>
        <w:rPr>
          <w:rFonts w:ascii="Courier New" w:hAnsi="Courier New" w:cs="Courier New"/>
          <w:color w:val="222222"/>
          <w:sz w:val="16"/>
          <w:szCs w:val="16"/>
          <w:lang w:val="en-US"/>
        </w:rPr>
        <w:t>5000);</w:t>
      </w:r>
    </w:p>
    <w:p w14:paraId="5B2E75E8"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w:t>
      </w:r>
    </w:p>
    <w:p w14:paraId="206E2D6F"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w:t>
      </w:r>
    </w:p>
    <w:p w14:paraId="3DD1C13C"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if (</w:t>
      </w:r>
      <w:proofErr w:type="spellStart"/>
      <w:proofErr w:type="gramStart"/>
      <w:r>
        <w:rPr>
          <w:rFonts w:ascii="Courier New" w:hAnsi="Courier New" w:cs="Courier New"/>
          <w:color w:val="222222"/>
          <w:sz w:val="16"/>
          <w:szCs w:val="16"/>
          <w:lang w:val="en-US"/>
        </w:rPr>
        <w:t>ina.isAlert</w:t>
      </w:r>
      <w:proofErr w:type="spellEnd"/>
      <w:proofErr w:type="gramEnd"/>
      <w:r>
        <w:rPr>
          <w:rFonts w:ascii="Courier New" w:hAnsi="Courier New" w:cs="Courier New"/>
          <w:color w:val="222222"/>
          <w:sz w:val="16"/>
          <w:szCs w:val="16"/>
          <w:lang w:val="en-US"/>
        </w:rPr>
        <w:t>()) {</w:t>
      </w:r>
    </w:p>
    <w:p w14:paraId="32EEE055"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proofErr w:type="gramStart"/>
      <w:r>
        <w:rPr>
          <w:rFonts w:ascii="Courier New" w:hAnsi="Courier New" w:cs="Courier New"/>
          <w:color w:val="222222"/>
          <w:sz w:val="16"/>
          <w:szCs w:val="16"/>
          <w:lang w:val="en-US"/>
        </w:rPr>
        <w:t>LCDprintLine</w:t>
      </w:r>
      <w:proofErr w:type="spellEnd"/>
      <w:r>
        <w:rPr>
          <w:rFonts w:ascii="Courier New" w:hAnsi="Courier New" w:cs="Courier New"/>
          <w:color w:val="222222"/>
          <w:sz w:val="16"/>
          <w:szCs w:val="16"/>
          <w:lang w:val="en-US"/>
        </w:rPr>
        <w:t>(</w:t>
      </w:r>
      <w:proofErr w:type="gramEnd"/>
      <w:r>
        <w:rPr>
          <w:rFonts w:ascii="Courier New" w:hAnsi="Courier New" w:cs="Courier New"/>
          <w:color w:val="222222"/>
          <w:sz w:val="16"/>
          <w:szCs w:val="16"/>
          <w:lang w:val="en-US"/>
        </w:rPr>
        <w:t>"Shunt V=", 0);</w:t>
      </w:r>
    </w:p>
    <w:p w14:paraId="1120E5F0"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lcd.</w:t>
      </w:r>
      <w:proofErr w:type="gramStart"/>
      <w:r>
        <w:rPr>
          <w:rFonts w:ascii="Courier New" w:hAnsi="Courier New" w:cs="Courier New"/>
          <w:color w:val="222222"/>
          <w:sz w:val="16"/>
          <w:szCs w:val="16"/>
          <w:lang w:val="en-US"/>
        </w:rPr>
        <w:t>print</w:t>
      </w:r>
      <w:proofErr w:type="spellEnd"/>
      <w:r>
        <w:rPr>
          <w:rFonts w:ascii="Courier New" w:hAnsi="Courier New" w:cs="Courier New"/>
          <w:color w:val="222222"/>
          <w:sz w:val="16"/>
          <w:szCs w:val="16"/>
          <w:lang w:val="en-US"/>
        </w:rPr>
        <w:t>(</w:t>
      </w:r>
      <w:proofErr w:type="gramEnd"/>
      <w:r>
        <w:rPr>
          <w:rFonts w:ascii="Courier New" w:hAnsi="Courier New" w:cs="Courier New"/>
          <w:color w:val="222222"/>
          <w:sz w:val="16"/>
          <w:szCs w:val="16"/>
          <w:lang w:val="en-US"/>
        </w:rPr>
        <w:t>Vshunt,5);</w:t>
      </w:r>
    </w:p>
    <w:p w14:paraId="3621DF7C"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proofErr w:type="gramStart"/>
      <w:r>
        <w:rPr>
          <w:rFonts w:ascii="Courier New" w:hAnsi="Courier New" w:cs="Courier New"/>
          <w:color w:val="222222"/>
          <w:sz w:val="16"/>
          <w:szCs w:val="16"/>
          <w:lang w:val="en-US"/>
        </w:rPr>
        <w:t>LCDprintLine</w:t>
      </w:r>
      <w:proofErr w:type="spellEnd"/>
      <w:r>
        <w:rPr>
          <w:rFonts w:ascii="Courier New" w:hAnsi="Courier New" w:cs="Courier New"/>
          <w:color w:val="222222"/>
          <w:sz w:val="16"/>
          <w:szCs w:val="16"/>
          <w:lang w:val="en-US"/>
        </w:rPr>
        <w:t>(</w:t>
      </w:r>
      <w:proofErr w:type="gramEnd"/>
      <w:r>
        <w:rPr>
          <w:rFonts w:ascii="Courier New" w:hAnsi="Courier New" w:cs="Courier New"/>
          <w:color w:val="222222"/>
          <w:sz w:val="16"/>
          <w:szCs w:val="16"/>
          <w:lang w:val="en-US"/>
        </w:rPr>
        <w:t>"SOL ALERT", 1);</w:t>
      </w:r>
    </w:p>
    <w:p w14:paraId="4C8773D5"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w:t>
      </w:r>
    </w:p>
    <w:p w14:paraId="03739FC7"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else {</w:t>
      </w:r>
    </w:p>
    <w:p w14:paraId="05C55044"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proofErr w:type="gramStart"/>
      <w:r>
        <w:rPr>
          <w:rFonts w:ascii="Courier New" w:hAnsi="Courier New" w:cs="Courier New"/>
          <w:color w:val="222222"/>
          <w:sz w:val="16"/>
          <w:szCs w:val="16"/>
          <w:lang w:val="en-US"/>
        </w:rPr>
        <w:t>LCDprintLine</w:t>
      </w:r>
      <w:proofErr w:type="spellEnd"/>
      <w:r>
        <w:rPr>
          <w:rFonts w:ascii="Courier New" w:hAnsi="Courier New" w:cs="Courier New"/>
          <w:color w:val="222222"/>
          <w:sz w:val="16"/>
          <w:szCs w:val="16"/>
          <w:lang w:val="en-US"/>
        </w:rPr>
        <w:t>(</w:t>
      </w:r>
      <w:proofErr w:type="gramEnd"/>
      <w:r>
        <w:rPr>
          <w:rFonts w:ascii="Courier New" w:hAnsi="Courier New" w:cs="Courier New"/>
          <w:color w:val="222222"/>
          <w:sz w:val="16"/>
          <w:szCs w:val="16"/>
          <w:lang w:val="en-US"/>
        </w:rPr>
        <w:t>"I= ", 1);</w:t>
      </w:r>
    </w:p>
    <w:p w14:paraId="7DA4F24D"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lcd.print</w:t>
      </w:r>
      <w:proofErr w:type="spellEnd"/>
      <w:r>
        <w:rPr>
          <w:rFonts w:ascii="Courier New" w:hAnsi="Courier New" w:cs="Courier New"/>
          <w:color w:val="222222"/>
          <w:sz w:val="16"/>
          <w:szCs w:val="16"/>
          <w:lang w:val="en-US"/>
        </w:rPr>
        <w:t>(current,3);</w:t>
      </w:r>
    </w:p>
    <w:p w14:paraId="3BF07D9E"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if (ACQ</w:t>
      </w:r>
      <w:proofErr w:type="gramStart"/>
      <w:r>
        <w:rPr>
          <w:rFonts w:ascii="Courier New" w:hAnsi="Courier New" w:cs="Courier New"/>
          <w:color w:val="222222"/>
          <w:sz w:val="16"/>
          <w:szCs w:val="16"/>
          <w:lang w:val="en-US"/>
        </w:rPr>
        <w:t>){</w:t>
      </w:r>
      <w:proofErr w:type="gramEnd"/>
    </w:p>
    <w:p w14:paraId="140FE3CD"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dataString</w:t>
      </w:r>
      <w:proofErr w:type="spellEnd"/>
      <w:r>
        <w:rPr>
          <w:rFonts w:ascii="Courier New" w:hAnsi="Courier New" w:cs="Courier New"/>
          <w:color w:val="222222"/>
          <w:sz w:val="16"/>
          <w:szCs w:val="16"/>
          <w:lang w:val="en-US"/>
        </w:rPr>
        <w:t xml:space="preserve"> = " N=" + String(ns);</w:t>
      </w:r>
    </w:p>
    <w:p w14:paraId="40A2FB4D"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lastRenderedPageBreak/>
        <w:t xml:space="preserve">        </w:t>
      </w:r>
      <w:proofErr w:type="spellStart"/>
      <w:r>
        <w:rPr>
          <w:rFonts w:ascii="Courier New" w:hAnsi="Courier New" w:cs="Courier New"/>
          <w:color w:val="222222"/>
          <w:sz w:val="16"/>
          <w:szCs w:val="16"/>
          <w:lang w:val="en-US"/>
        </w:rPr>
        <w:t>lcd.print</w:t>
      </w:r>
      <w:proofErr w:type="spellEnd"/>
      <w:r>
        <w:rPr>
          <w:rFonts w:ascii="Courier New" w:hAnsi="Courier New" w:cs="Courier New"/>
          <w:color w:val="222222"/>
          <w:sz w:val="16"/>
          <w:szCs w:val="16"/>
          <w:lang w:val="en-US"/>
        </w:rPr>
        <w:t>(</w:t>
      </w:r>
      <w:proofErr w:type="spellStart"/>
      <w:r>
        <w:rPr>
          <w:rFonts w:ascii="Courier New" w:hAnsi="Courier New" w:cs="Courier New"/>
          <w:color w:val="222222"/>
          <w:sz w:val="16"/>
          <w:szCs w:val="16"/>
          <w:lang w:val="en-US"/>
        </w:rPr>
        <w:t>dataString</w:t>
      </w:r>
      <w:proofErr w:type="spellEnd"/>
      <w:r>
        <w:rPr>
          <w:rFonts w:ascii="Courier New" w:hAnsi="Courier New" w:cs="Courier New"/>
          <w:color w:val="222222"/>
          <w:sz w:val="16"/>
          <w:szCs w:val="16"/>
          <w:lang w:val="en-US"/>
        </w:rPr>
        <w:t>);// print number of acquired sample</w:t>
      </w:r>
    </w:p>
    <w:p w14:paraId="478F8BEB"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     </w:t>
      </w:r>
    </w:p>
    <w:p w14:paraId="68F79321"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w:t>
      </w:r>
    </w:p>
    <w:p w14:paraId="7CD4543E"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w:t>
      </w:r>
    </w:p>
    <w:p w14:paraId="78B0C701"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w:t>
      </w:r>
    </w:p>
    <w:p w14:paraId="30CF7490"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Functions **************************/</w:t>
      </w:r>
    </w:p>
    <w:p w14:paraId="21B79440"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void </w:t>
      </w:r>
      <w:proofErr w:type="spellStart"/>
      <w:proofErr w:type="gramStart"/>
      <w:r>
        <w:rPr>
          <w:rFonts w:ascii="Courier New" w:hAnsi="Courier New" w:cs="Courier New"/>
          <w:color w:val="222222"/>
          <w:sz w:val="16"/>
          <w:szCs w:val="16"/>
          <w:lang w:val="en-US"/>
        </w:rPr>
        <w:t>LCDprintLine</w:t>
      </w:r>
      <w:proofErr w:type="spellEnd"/>
      <w:r>
        <w:rPr>
          <w:rFonts w:ascii="Courier New" w:hAnsi="Courier New" w:cs="Courier New"/>
          <w:color w:val="222222"/>
          <w:sz w:val="16"/>
          <w:szCs w:val="16"/>
          <w:lang w:val="en-US"/>
        </w:rPr>
        <w:t>(</w:t>
      </w:r>
      <w:proofErr w:type="gramEnd"/>
      <w:r>
        <w:rPr>
          <w:rFonts w:ascii="Courier New" w:hAnsi="Courier New" w:cs="Courier New"/>
          <w:color w:val="222222"/>
          <w:sz w:val="16"/>
          <w:szCs w:val="16"/>
          <w:lang w:val="en-US"/>
        </w:rPr>
        <w:t>String text, byte line){</w:t>
      </w:r>
    </w:p>
    <w:p w14:paraId="1ABF3039"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proofErr w:type="gramStart"/>
      <w:r>
        <w:rPr>
          <w:rFonts w:ascii="Courier New" w:hAnsi="Courier New" w:cs="Courier New"/>
          <w:color w:val="222222"/>
          <w:sz w:val="16"/>
          <w:szCs w:val="16"/>
          <w:lang w:val="en-US"/>
        </w:rPr>
        <w:t>lcd.setCursor</w:t>
      </w:r>
      <w:proofErr w:type="spellEnd"/>
      <w:proofErr w:type="gramEnd"/>
      <w:r>
        <w:rPr>
          <w:rFonts w:ascii="Courier New" w:hAnsi="Courier New" w:cs="Courier New"/>
          <w:color w:val="222222"/>
          <w:sz w:val="16"/>
          <w:szCs w:val="16"/>
          <w:lang w:val="en-US"/>
        </w:rPr>
        <w:t>(0, line);</w:t>
      </w:r>
    </w:p>
    <w:p w14:paraId="33A9AD6F"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lcd.print</w:t>
      </w:r>
      <w:proofErr w:type="spellEnd"/>
      <w:r>
        <w:rPr>
          <w:rFonts w:ascii="Courier New" w:hAnsi="Courier New" w:cs="Courier New"/>
          <w:color w:val="222222"/>
          <w:sz w:val="16"/>
          <w:szCs w:val="16"/>
          <w:lang w:val="en-US"/>
        </w:rPr>
        <w:t>(</w:t>
      </w:r>
      <w:proofErr w:type="spellStart"/>
      <w:r>
        <w:rPr>
          <w:rFonts w:ascii="Courier New" w:hAnsi="Courier New" w:cs="Courier New"/>
          <w:color w:val="222222"/>
          <w:sz w:val="16"/>
          <w:szCs w:val="16"/>
          <w:lang w:val="en-US"/>
        </w:rPr>
        <w:t>bline</w:t>
      </w:r>
      <w:proofErr w:type="spellEnd"/>
      <w:r>
        <w:rPr>
          <w:rFonts w:ascii="Courier New" w:hAnsi="Courier New" w:cs="Courier New"/>
          <w:color w:val="222222"/>
          <w:sz w:val="16"/>
          <w:szCs w:val="16"/>
          <w:lang w:val="en-US"/>
        </w:rPr>
        <w:t>);// clear the second row</w:t>
      </w:r>
    </w:p>
    <w:p w14:paraId="0F6F540B"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proofErr w:type="gramStart"/>
      <w:r>
        <w:rPr>
          <w:rFonts w:ascii="Courier New" w:hAnsi="Courier New" w:cs="Courier New"/>
          <w:color w:val="222222"/>
          <w:sz w:val="16"/>
          <w:szCs w:val="16"/>
          <w:lang w:val="en-US"/>
        </w:rPr>
        <w:t>lcd.setCursor</w:t>
      </w:r>
      <w:proofErr w:type="spellEnd"/>
      <w:proofErr w:type="gramEnd"/>
      <w:r>
        <w:rPr>
          <w:rFonts w:ascii="Courier New" w:hAnsi="Courier New" w:cs="Courier New"/>
          <w:color w:val="222222"/>
          <w:sz w:val="16"/>
          <w:szCs w:val="16"/>
          <w:lang w:val="en-US"/>
        </w:rPr>
        <w:t>(0, line);</w:t>
      </w:r>
    </w:p>
    <w:p w14:paraId="3CF7DFDF"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 xml:space="preserve">   </w:t>
      </w:r>
      <w:proofErr w:type="spellStart"/>
      <w:r>
        <w:rPr>
          <w:rFonts w:ascii="Courier New" w:hAnsi="Courier New" w:cs="Courier New"/>
          <w:color w:val="222222"/>
          <w:sz w:val="16"/>
          <w:szCs w:val="16"/>
          <w:lang w:val="en-US"/>
        </w:rPr>
        <w:t>lcd.print</w:t>
      </w:r>
      <w:proofErr w:type="spellEnd"/>
      <w:r>
        <w:rPr>
          <w:rFonts w:ascii="Courier New" w:hAnsi="Courier New" w:cs="Courier New"/>
          <w:color w:val="222222"/>
          <w:sz w:val="16"/>
          <w:szCs w:val="16"/>
          <w:lang w:val="en-US"/>
        </w:rPr>
        <w:t>(text);// print text</w:t>
      </w:r>
    </w:p>
    <w:p w14:paraId="0C54387E" w14:textId="77777777" w:rsidR="00B56F88" w:rsidRDefault="00B56F88" w:rsidP="00B56F88">
      <w:pPr>
        <w:shd w:val="clear" w:color="auto" w:fill="F2F2F2"/>
        <w:rPr>
          <w:rFonts w:ascii="Arial" w:hAnsi="Arial" w:cs="Arial"/>
          <w:color w:val="222222"/>
          <w:sz w:val="20"/>
          <w:szCs w:val="20"/>
        </w:rPr>
      </w:pPr>
      <w:r>
        <w:rPr>
          <w:rFonts w:ascii="Courier New" w:hAnsi="Courier New" w:cs="Courier New"/>
          <w:color w:val="222222"/>
          <w:sz w:val="16"/>
          <w:szCs w:val="16"/>
          <w:lang w:val="en-US"/>
        </w:rPr>
        <w:t>}</w:t>
      </w:r>
    </w:p>
    <w:p w14:paraId="16080262" w14:textId="77777777" w:rsidR="00B56F88" w:rsidRDefault="00B56F88" w:rsidP="00B56F88">
      <w:pPr>
        <w:rPr>
          <w:rFonts w:ascii="Arial" w:hAnsi="Arial" w:cs="Arial"/>
          <w:color w:val="222222"/>
          <w:sz w:val="20"/>
          <w:szCs w:val="20"/>
        </w:rPr>
      </w:pPr>
    </w:p>
    <w:p w14:paraId="4C501D74"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 xml:space="preserve">The system can operate with even very small </w:t>
      </w:r>
      <w:proofErr w:type="spellStart"/>
      <w:r>
        <w:rPr>
          <w:rFonts w:ascii="Arial" w:hAnsi="Arial" w:cs="Arial"/>
          <w:color w:val="222222"/>
          <w:sz w:val="20"/>
          <w:szCs w:val="20"/>
          <w:lang w:val="en-US"/>
        </w:rPr>
        <w:t>deltat</w:t>
      </w:r>
      <w:proofErr w:type="spellEnd"/>
      <w:r>
        <w:rPr>
          <w:rFonts w:ascii="Arial" w:hAnsi="Arial" w:cs="Arial"/>
          <w:color w:val="222222"/>
          <w:sz w:val="20"/>
          <w:szCs w:val="20"/>
          <w:lang w:val="en-US"/>
        </w:rPr>
        <w:t xml:space="preserve"> periods, but the display, printouts and writing to file take some time: if we want to reduce it, for example to 100 </w:t>
      </w:r>
      <w:proofErr w:type="spellStart"/>
      <w:r>
        <w:rPr>
          <w:rFonts w:ascii="Arial" w:hAnsi="Arial" w:cs="Arial"/>
          <w:color w:val="222222"/>
          <w:sz w:val="20"/>
          <w:szCs w:val="20"/>
          <w:lang w:val="en-US"/>
        </w:rPr>
        <w:t>ms</w:t>
      </w:r>
      <w:proofErr w:type="spellEnd"/>
      <w:r>
        <w:rPr>
          <w:rFonts w:ascii="Arial" w:hAnsi="Arial" w:cs="Arial"/>
          <w:color w:val="222222"/>
          <w:sz w:val="20"/>
          <w:szCs w:val="20"/>
          <w:lang w:val="en-US"/>
        </w:rPr>
        <w:t>, the measurements must be shown every 5 samples. Some hardware circuits can also be implemented, such as using the alert output to disconnect the power supply to the load via a static or electromechanical relay or to make a buzzer sound via Arduino.</w:t>
      </w:r>
    </w:p>
    <w:p w14:paraId="3886B94B"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 xml:space="preserve">ArduINa226, if a </w:t>
      </w:r>
      <w:proofErr w:type="gramStart"/>
      <w:r>
        <w:rPr>
          <w:rFonts w:ascii="Arial" w:hAnsi="Arial" w:cs="Arial"/>
          <w:color w:val="222222"/>
          <w:sz w:val="20"/>
          <w:szCs w:val="20"/>
          <w:lang w:val="en-US"/>
        </w:rPr>
        <w:t>micro SD</w:t>
      </w:r>
      <w:proofErr w:type="gramEnd"/>
      <w:r>
        <w:rPr>
          <w:rFonts w:ascii="Arial" w:hAnsi="Arial" w:cs="Arial"/>
          <w:color w:val="222222"/>
          <w:sz w:val="20"/>
          <w:szCs w:val="20"/>
          <w:lang w:val="en-US"/>
        </w:rPr>
        <w:t xml:space="preserve"> card has been inserted, transfers the measurements to the "powerlog.csv" file.</w:t>
      </w:r>
    </w:p>
    <w:p w14:paraId="237F3708"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The acquisition starts by pressing the 'SS' (Start / Stop) button which also serves to end the recording after at least ten samples.</w:t>
      </w:r>
    </w:p>
    <w:p w14:paraId="626EFE01"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 xml:space="preserve">The first two lines contain the </w:t>
      </w:r>
      <w:proofErr w:type="spellStart"/>
      <w:r>
        <w:rPr>
          <w:rFonts w:ascii="Arial" w:hAnsi="Arial" w:cs="Arial"/>
          <w:color w:val="222222"/>
          <w:sz w:val="20"/>
          <w:szCs w:val="20"/>
          <w:lang w:val="en-US"/>
        </w:rPr>
        <w:t>deltat</w:t>
      </w:r>
      <w:proofErr w:type="spellEnd"/>
      <w:r>
        <w:rPr>
          <w:rFonts w:ascii="Arial" w:hAnsi="Arial" w:cs="Arial"/>
          <w:color w:val="222222"/>
          <w:sz w:val="20"/>
          <w:szCs w:val="20"/>
          <w:lang w:val="en-US"/>
        </w:rPr>
        <w:t xml:space="preserve"> sampling period in milliseconds and the names of the signals, as seen in the following example:</w:t>
      </w:r>
    </w:p>
    <w:p w14:paraId="57134CDF" w14:textId="77777777" w:rsidR="00B56F88" w:rsidRDefault="00B56F88" w:rsidP="00B56F88">
      <w:pPr>
        <w:jc w:val="both"/>
        <w:rPr>
          <w:rFonts w:ascii="Arial" w:hAnsi="Arial" w:cs="Arial"/>
          <w:color w:val="222222"/>
          <w:sz w:val="20"/>
          <w:szCs w:val="20"/>
        </w:rPr>
      </w:pPr>
      <w:proofErr w:type="spellStart"/>
      <w:r>
        <w:rPr>
          <w:rFonts w:ascii="Consolas" w:hAnsi="Consolas" w:cs="Arial"/>
          <w:color w:val="222222"/>
          <w:sz w:val="16"/>
          <w:szCs w:val="16"/>
          <w:lang w:val="en-US"/>
        </w:rPr>
        <w:t>Deltat</w:t>
      </w:r>
      <w:proofErr w:type="spellEnd"/>
      <w:r>
        <w:rPr>
          <w:rFonts w:ascii="Consolas" w:hAnsi="Consolas" w:cs="Arial"/>
          <w:color w:val="222222"/>
          <w:sz w:val="16"/>
          <w:szCs w:val="16"/>
          <w:lang w:val="en-US"/>
        </w:rPr>
        <w:t xml:space="preserve"> [</w:t>
      </w:r>
      <w:proofErr w:type="spellStart"/>
      <w:r>
        <w:rPr>
          <w:rFonts w:ascii="Consolas" w:hAnsi="Consolas" w:cs="Arial"/>
          <w:color w:val="222222"/>
          <w:sz w:val="16"/>
          <w:szCs w:val="16"/>
          <w:lang w:val="en-US"/>
        </w:rPr>
        <w:t>ms</w:t>
      </w:r>
      <w:proofErr w:type="spellEnd"/>
      <w:r>
        <w:rPr>
          <w:rFonts w:ascii="Consolas" w:hAnsi="Consolas" w:cs="Arial"/>
          <w:color w:val="222222"/>
          <w:sz w:val="16"/>
          <w:szCs w:val="16"/>
          <w:lang w:val="en-US"/>
        </w:rPr>
        <w:t>] = 500</w:t>
      </w:r>
    </w:p>
    <w:p w14:paraId="1A78DF0E" w14:textId="77777777" w:rsidR="00B56F88" w:rsidRDefault="00B56F88" w:rsidP="00B56F88">
      <w:pPr>
        <w:rPr>
          <w:rFonts w:ascii="Arial" w:hAnsi="Arial" w:cs="Arial"/>
          <w:color w:val="222222"/>
          <w:sz w:val="20"/>
          <w:szCs w:val="20"/>
        </w:rPr>
      </w:pPr>
      <w:proofErr w:type="spellStart"/>
      <w:r>
        <w:rPr>
          <w:rFonts w:ascii="Consolas" w:hAnsi="Consolas" w:cs="Arial"/>
          <w:color w:val="222222"/>
          <w:sz w:val="16"/>
          <w:szCs w:val="16"/>
          <w:lang w:val="en-US"/>
        </w:rPr>
        <w:t>Vbus</w:t>
      </w:r>
      <w:proofErr w:type="spellEnd"/>
      <w:r>
        <w:rPr>
          <w:rFonts w:ascii="Consolas" w:hAnsi="Consolas" w:cs="Arial"/>
          <w:color w:val="222222"/>
          <w:sz w:val="16"/>
          <w:szCs w:val="16"/>
          <w:lang w:val="en-US"/>
        </w:rPr>
        <w:t xml:space="preserve">[V], </w:t>
      </w:r>
      <w:proofErr w:type="spellStart"/>
      <w:r>
        <w:rPr>
          <w:rFonts w:ascii="Consolas" w:hAnsi="Consolas" w:cs="Arial"/>
          <w:color w:val="222222"/>
          <w:sz w:val="16"/>
          <w:szCs w:val="16"/>
          <w:lang w:val="en-US"/>
        </w:rPr>
        <w:t>Ishu</w:t>
      </w:r>
      <w:proofErr w:type="spellEnd"/>
      <w:r>
        <w:rPr>
          <w:rFonts w:ascii="Consolas" w:hAnsi="Consolas" w:cs="Arial"/>
          <w:color w:val="222222"/>
          <w:sz w:val="16"/>
          <w:szCs w:val="16"/>
          <w:lang w:val="en-US"/>
        </w:rPr>
        <w:t xml:space="preserve"> [A], P [W], </w:t>
      </w:r>
      <w:proofErr w:type="spellStart"/>
      <w:r>
        <w:rPr>
          <w:rFonts w:ascii="Consolas" w:hAnsi="Consolas" w:cs="Arial"/>
          <w:color w:val="222222"/>
          <w:sz w:val="16"/>
          <w:szCs w:val="16"/>
          <w:lang w:val="en-US"/>
        </w:rPr>
        <w:t>Vshu</w:t>
      </w:r>
      <w:proofErr w:type="spellEnd"/>
      <w:r>
        <w:rPr>
          <w:rFonts w:ascii="Consolas" w:hAnsi="Consolas" w:cs="Arial"/>
          <w:color w:val="222222"/>
          <w:sz w:val="16"/>
          <w:szCs w:val="16"/>
          <w:lang w:val="en-US"/>
        </w:rPr>
        <w:t xml:space="preserve"> [V]</w:t>
      </w:r>
    </w:p>
    <w:p w14:paraId="2A11DFF9" w14:textId="77777777" w:rsidR="00B56F88" w:rsidRDefault="00B56F88" w:rsidP="00B56F88">
      <w:pPr>
        <w:rPr>
          <w:rFonts w:ascii="Arial" w:hAnsi="Arial" w:cs="Arial"/>
          <w:color w:val="222222"/>
          <w:sz w:val="20"/>
          <w:szCs w:val="20"/>
        </w:rPr>
      </w:pPr>
      <w:r>
        <w:rPr>
          <w:rFonts w:ascii="Consolas" w:hAnsi="Consolas" w:cs="Arial"/>
          <w:color w:val="222222"/>
          <w:sz w:val="16"/>
          <w:szCs w:val="16"/>
          <w:lang w:val="en-US"/>
        </w:rPr>
        <w:t>10.021,0.0950,0.9531,0.000375</w:t>
      </w:r>
    </w:p>
    <w:p w14:paraId="0ACA1CAA" w14:textId="77777777" w:rsidR="00B56F88" w:rsidRDefault="00B56F88" w:rsidP="00B56F88">
      <w:pPr>
        <w:rPr>
          <w:rFonts w:ascii="Arial" w:hAnsi="Arial" w:cs="Arial"/>
          <w:color w:val="222222"/>
          <w:sz w:val="20"/>
          <w:szCs w:val="20"/>
        </w:rPr>
      </w:pPr>
      <w:r>
        <w:rPr>
          <w:rFonts w:ascii="Consolas" w:hAnsi="Consolas" w:cs="Arial"/>
          <w:color w:val="222222"/>
          <w:sz w:val="16"/>
          <w:szCs w:val="16"/>
          <w:lang w:val="en-US"/>
        </w:rPr>
        <w:t>10.023,0.0944,0.9531,0.000377</w:t>
      </w:r>
    </w:p>
    <w:p w14:paraId="06BA6AFF" w14:textId="77777777" w:rsidR="00B56F88" w:rsidRDefault="00B56F88" w:rsidP="00B56F88">
      <w:pPr>
        <w:rPr>
          <w:rFonts w:ascii="Arial" w:hAnsi="Arial" w:cs="Arial"/>
          <w:color w:val="222222"/>
          <w:sz w:val="20"/>
          <w:szCs w:val="20"/>
        </w:rPr>
      </w:pPr>
      <w:r>
        <w:rPr>
          <w:rFonts w:ascii="Consolas" w:hAnsi="Consolas" w:cs="Arial"/>
          <w:color w:val="222222"/>
          <w:sz w:val="16"/>
          <w:szCs w:val="16"/>
          <w:lang w:val="en-US"/>
        </w:rPr>
        <w:t>10.023,0.0944,0.9531,0.000375</w:t>
      </w:r>
    </w:p>
    <w:p w14:paraId="38A765D2" w14:textId="77777777" w:rsidR="00B56F88" w:rsidRDefault="00B56F88" w:rsidP="00B56F88">
      <w:pPr>
        <w:rPr>
          <w:rFonts w:ascii="Arial" w:hAnsi="Arial" w:cs="Arial"/>
          <w:color w:val="222222"/>
          <w:sz w:val="20"/>
          <w:szCs w:val="20"/>
        </w:rPr>
      </w:pPr>
      <w:r>
        <w:rPr>
          <w:rFonts w:ascii="Consolas" w:hAnsi="Consolas" w:cs="Arial"/>
          <w:color w:val="222222"/>
          <w:sz w:val="16"/>
          <w:szCs w:val="16"/>
          <w:lang w:val="en-US"/>
        </w:rPr>
        <w:t>……</w:t>
      </w:r>
    </w:p>
    <w:p w14:paraId="08F9F113"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The data are appended on the file which is not overwritten.</w:t>
      </w:r>
    </w:p>
    <w:p w14:paraId="77A219D3" w14:textId="77777777" w:rsidR="00B56F88" w:rsidRDefault="00B56F88" w:rsidP="00B56F88">
      <w:pPr>
        <w:rPr>
          <w:rFonts w:ascii="Arial" w:hAnsi="Arial" w:cs="Arial"/>
          <w:color w:val="222222"/>
          <w:sz w:val="20"/>
          <w:szCs w:val="20"/>
        </w:rPr>
      </w:pPr>
      <w:r>
        <w:rPr>
          <w:rFonts w:ascii="Arial" w:hAnsi="Arial" w:cs="Arial"/>
          <w:b/>
          <w:bCs/>
          <w:color w:val="0070C0"/>
          <w:sz w:val="20"/>
          <w:szCs w:val="20"/>
          <w:lang w:val="en-US"/>
        </w:rPr>
        <w:t>If we need to calculate the energy</w:t>
      </w:r>
    </w:p>
    <w:p w14:paraId="20C5AF23"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The energy supplied by the source is the integral of the power over time. The simplest system for making the definite integral of a function, although roughly enough, is that of trapezoids. The power curve is approximated in many trapezoids, of which it is easy to calculate the area, for two points we have:</w:t>
      </w:r>
    </w:p>
    <w:p w14:paraId="5ADC9260" w14:textId="57E6F1DE" w:rsidR="00B56F88" w:rsidRDefault="00B56F88" w:rsidP="00B56F88">
      <w:pPr>
        <w:jc w:val="center"/>
        <w:rPr>
          <w:rFonts w:ascii="Arial" w:hAnsi="Arial" w:cs="Arial"/>
          <w:color w:val="222222"/>
          <w:sz w:val="20"/>
          <w:szCs w:val="20"/>
        </w:rPr>
      </w:pPr>
      <w:r>
        <w:rPr>
          <w:rFonts w:ascii="Arial" w:hAnsi="Arial" w:cs="Arial"/>
          <w:noProof/>
          <w:color w:val="2288BB"/>
          <w:sz w:val="20"/>
          <w:szCs w:val="20"/>
        </w:rPr>
        <w:drawing>
          <wp:inline distT="0" distB="0" distL="0" distR="0" wp14:anchorId="5042E173" wp14:editId="06CBEA44">
            <wp:extent cx="3048000" cy="584200"/>
            <wp:effectExtent l="0" t="0" r="0" b="6350"/>
            <wp:docPr id="38" name="Picture 38">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48000" cy="584200"/>
                    </a:xfrm>
                    <a:prstGeom prst="rect">
                      <a:avLst/>
                    </a:prstGeom>
                    <a:noFill/>
                    <a:ln>
                      <a:noFill/>
                    </a:ln>
                  </pic:spPr>
                </pic:pic>
              </a:graphicData>
            </a:graphic>
          </wp:inline>
        </w:drawing>
      </w:r>
    </w:p>
    <w:p w14:paraId="5AE863B6" w14:textId="5EFA0C23" w:rsidR="00B56F88" w:rsidRDefault="00B56F88" w:rsidP="00B56F88">
      <w:pPr>
        <w:jc w:val="center"/>
        <w:rPr>
          <w:rFonts w:ascii="Arial" w:hAnsi="Arial" w:cs="Arial"/>
          <w:color w:val="222222"/>
          <w:sz w:val="20"/>
          <w:szCs w:val="20"/>
        </w:rPr>
      </w:pPr>
      <w:r>
        <w:rPr>
          <w:rFonts w:ascii="Arial" w:hAnsi="Arial" w:cs="Arial"/>
          <w:noProof/>
          <w:color w:val="2288BB"/>
          <w:sz w:val="20"/>
          <w:szCs w:val="20"/>
        </w:rPr>
        <w:drawing>
          <wp:inline distT="0" distB="0" distL="0" distR="0" wp14:anchorId="30CFD35E" wp14:editId="765CBE36">
            <wp:extent cx="1905000" cy="1466850"/>
            <wp:effectExtent l="0" t="0" r="0" b="0"/>
            <wp:docPr id="37" name="Picture 37">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5000" cy="1466850"/>
                    </a:xfrm>
                    <a:prstGeom prst="rect">
                      <a:avLst/>
                    </a:prstGeom>
                    <a:noFill/>
                    <a:ln>
                      <a:noFill/>
                    </a:ln>
                  </pic:spPr>
                </pic:pic>
              </a:graphicData>
            </a:graphic>
          </wp:inline>
        </w:drawing>
      </w:r>
    </w:p>
    <w:p w14:paraId="20461A1B"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lastRenderedPageBreak/>
        <w:t>This method will give better results for smaller time intervals.</w:t>
      </w:r>
    </w:p>
    <w:p w14:paraId="3C64413F"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 xml:space="preserve">The integral will be equal to the sum of the individual areas. In our case: (t2-t1) = </w:t>
      </w:r>
      <w:proofErr w:type="spellStart"/>
      <w:r>
        <w:rPr>
          <w:rFonts w:ascii="Arial" w:hAnsi="Arial" w:cs="Arial"/>
          <w:color w:val="222222"/>
          <w:sz w:val="20"/>
          <w:szCs w:val="20"/>
          <w:lang w:val="en-US"/>
        </w:rPr>
        <w:t>deltat</w:t>
      </w:r>
      <w:proofErr w:type="spellEnd"/>
      <w:r>
        <w:rPr>
          <w:rFonts w:ascii="Arial" w:hAnsi="Arial" w:cs="Arial"/>
          <w:color w:val="222222"/>
          <w:sz w:val="20"/>
          <w:szCs w:val="20"/>
          <w:lang w:val="en-US"/>
        </w:rPr>
        <w:t xml:space="preserve"> and f(t) is the power P(t), so:</w:t>
      </w:r>
    </w:p>
    <w:p w14:paraId="6D27D3A4" w14:textId="77777777" w:rsidR="00B56F88" w:rsidRDefault="00B56F88" w:rsidP="00B56F88">
      <w:pPr>
        <w:jc w:val="center"/>
        <w:rPr>
          <w:rFonts w:ascii="Arial" w:hAnsi="Arial" w:cs="Arial"/>
          <w:color w:val="222222"/>
          <w:sz w:val="20"/>
          <w:szCs w:val="20"/>
        </w:rPr>
      </w:pPr>
      <w:r>
        <w:rPr>
          <w:i/>
          <w:iCs/>
          <w:color w:val="222222"/>
          <w:sz w:val="20"/>
          <w:szCs w:val="20"/>
          <w:lang w:val="en-US"/>
        </w:rPr>
        <w:t xml:space="preserve">E2 = </w:t>
      </w:r>
      <w:proofErr w:type="spellStart"/>
      <w:r>
        <w:rPr>
          <w:i/>
          <w:iCs/>
          <w:color w:val="222222"/>
          <w:sz w:val="20"/>
          <w:szCs w:val="20"/>
          <w:lang w:val="en-US"/>
        </w:rPr>
        <w:t>deltat</w:t>
      </w:r>
      <w:proofErr w:type="spellEnd"/>
      <w:r>
        <w:rPr>
          <w:i/>
          <w:iCs/>
          <w:color w:val="222222"/>
          <w:sz w:val="20"/>
          <w:szCs w:val="20"/>
          <w:lang w:val="en-US"/>
        </w:rPr>
        <w:t xml:space="preserve"> * (P1 + P2) / 2 + E1 [J]</w:t>
      </w:r>
    </w:p>
    <w:p w14:paraId="2BEF3EE7"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Where P1 and P2 are the powers in two successive instants t1, t2 and E1, E2 the respective energies expressed in </w:t>
      </w:r>
      <w:r>
        <w:rPr>
          <w:i/>
          <w:iCs/>
          <w:color w:val="222222"/>
          <w:sz w:val="20"/>
          <w:szCs w:val="20"/>
          <w:lang w:val="en-US"/>
        </w:rPr>
        <w:t>W</w:t>
      </w:r>
      <w:r>
        <w:rPr>
          <w:rFonts w:ascii="Symbol" w:hAnsi="Symbol" w:cs="Arial"/>
          <w:i/>
          <w:iCs/>
          <w:color w:val="222222"/>
          <w:sz w:val="20"/>
          <w:szCs w:val="20"/>
          <w:lang w:val="en-US"/>
        </w:rPr>
        <w:t>×</w:t>
      </w:r>
      <w:r>
        <w:rPr>
          <w:i/>
          <w:iCs/>
          <w:color w:val="222222"/>
          <w:sz w:val="20"/>
          <w:szCs w:val="20"/>
          <w:lang w:val="en-US"/>
        </w:rPr>
        <w:t>s = joules</w:t>
      </w:r>
      <w:r>
        <w:rPr>
          <w:rFonts w:ascii="Arial" w:hAnsi="Arial" w:cs="Arial"/>
          <w:color w:val="222222"/>
          <w:sz w:val="20"/>
          <w:szCs w:val="20"/>
          <w:lang w:val="en-US"/>
        </w:rPr>
        <w:t>, which can be easily expressed in watt hours [</w:t>
      </w:r>
      <w:proofErr w:type="spellStart"/>
      <w:r>
        <w:rPr>
          <w:rFonts w:ascii="Arial" w:hAnsi="Arial" w:cs="Arial"/>
          <w:color w:val="222222"/>
          <w:sz w:val="20"/>
          <w:szCs w:val="20"/>
          <w:lang w:val="en-US"/>
        </w:rPr>
        <w:t>Wh</w:t>
      </w:r>
      <w:proofErr w:type="spellEnd"/>
      <w:r>
        <w:rPr>
          <w:rFonts w:ascii="Arial" w:hAnsi="Arial" w:cs="Arial"/>
          <w:color w:val="222222"/>
          <w:sz w:val="20"/>
          <w:szCs w:val="20"/>
          <w:lang w:val="en-US"/>
        </w:rPr>
        <w:t>] dividing the joules by 3600.</w:t>
      </w:r>
    </w:p>
    <w:p w14:paraId="144CF55E"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Here's how to calculate energy with Arduino:</w:t>
      </w:r>
    </w:p>
    <w:p w14:paraId="676DDBA1" w14:textId="77777777" w:rsidR="00B56F88" w:rsidRDefault="00B56F88" w:rsidP="00B56F88">
      <w:pPr>
        <w:shd w:val="clear" w:color="auto" w:fill="D9D9D9"/>
        <w:jc w:val="both"/>
        <w:rPr>
          <w:rFonts w:ascii="Arial" w:hAnsi="Arial" w:cs="Arial"/>
          <w:color w:val="222222"/>
          <w:sz w:val="20"/>
          <w:szCs w:val="20"/>
        </w:rPr>
      </w:pPr>
      <w:r>
        <w:rPr>
          <w:rFonts w:ascii="Courier New" w:hAnsi="Courier New" w:cs="Courier New"/>
          <w:color w:val="222222"/>
          <w:sz w:val="18"/>
          <w:szCs w:val="18"/>
          <w:lang w:val="en-US"/>
        </w:rPr>
        <w:t xml:space="preserve">watthour = watthour + (power + </w:t>
      </w:r>
      <w:proofErr w:type="spellStart"/>
      <w:r>
        <w:rPr>
          <w:rFonts w:ascii="Courier New" w:hAnsi="Courier New" w:cs="Courier New"/>
          <w:color w:val="222222"/>
          <w:sz w:val="18"/>
          <w:szCs w:val="18"/>
          <w:lang w:val="en-US"/>
        </w:rPr>
        <w:t>ppower</w:t>
      </w:r>
      <w:proofErr w:type="spellEnd"/>
      <w:r>
        <w:rPr>
          <w:rFonts w:ascii="Courier New" w:hAnsi="Courier New" w:cs="Courier New"/>
          <w:color w:val="222222"/>
          <w:sz w:val="18"/>
          <w:szCs w:val="18"/>
          <w:lang w:val="en-US"/>
        </w:rPr>
        <w:t>)/2.0*</w:t>
      </w:r>
      <w:proofErr w:type="spellStart"/>
      <w:r>
        <w:rPr>
          <w:rFonts w:ascii="Courier New" w:hAnsi="Courier New" w:cs="Courier New"/>
          <w:color w:val="222222"/>
          <w:sz w:val="18"/>
          <w:szCs w:val="18"/>
          <w:lang w:val="en-US"/>
        </w:rPr>
        <w:t>deltath</w:t>
      </w:r>
      <w:proofErr w:type="spellEnd"/>
      <w:r>
        <w:rPr>
          <w:rFonts w:ascii="Courier New" w:hAnsi="Courier New" w:cs="Courier New"/>
          <w:color w:val="222222"/>
          <w:sz w:val="18"/>
          <w:szCs w:val="18"/>
          <w:lang w:val="en-US"/>
        </w:rPr>
        <w:t>; // integer for trapezoids</w:t>
      </w:r>
    </w:p>
    <w:p w14:paraId="7C8FB070" w14:textId="77777777" w:rsidR="00B56F88" w:rsidRDefault="00B56F88" w:rsidP="00B56F88">
      <w:pPr>
        <w:shd w:val="clear" w:color="auto" w:fill="D9D9D9"/>
        <w:jc w:val="both"/>
        <w:rPr>
          <w:rFonts w:ascii="Arial" w:hAnsi="Arial" w:cs="Arial"/>
          <w:color w:val="222222"/>
          <w:sz w:val="20"/>
          <w:szCs w:val="20"/>
        </w:rPr>
      </w:pPr>
      <w:proofErr w:type="spellStart"/>
      <w:r>
        <w:rPr>
          <w:rFonts w:ascii="Courier New" w:hAnsi="Courier New" w:cs="Courier New"/>
          <w:color w:val="222222"/>
          <w:sz w:val="18"/>
          <w:szCs w:val="18"/>
          <w:lang w:val="en-US"/>
        </w:rPr>
        <w:t>ppower</w:t>
      </w:r>
      <w:proofErr w:type="spellEnd"/>
      <w:r>
        <w:rPr>
          <w:rFonts w:ascii="Courier New" w:hAnsi="Courier New" w:cs="Courier New"/>
          <w:color w:val="222222"/>
          <w:sz w:val="18"/>
          <w:szCs w:val="18"/>
          <w:lang w:val="en-US"/>
        </w:rPr>
        <w:t xml:space="preserve"> = power; // then updates the power</w:t>
      </w:r>
    </w:p>
    <w:p w14:paraId="2F70A9AE"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Where power is the current </w:t>
      </w:r>
      <w:r>
        <w:rPr>
          <w:rFonts w:ascii="Courier New" w:hAnsi="Courier New" w:cs="Courier New"/>
          <w:color w:val="222222"/>
          <w:sz w:val="20"/>
          <w:szCs w:val="20"/>
          <w:lang w:val="en-US"/>
        </w:rPr>
        <w:t>power</w:t>
      </w:r>
      <w:r>
        <w:rPr>
          <w:rFonts w:ascii="Arial" w:hAnsi="Arial" w:cs="Arial"/>
          <w:color w:val="222222"/>
          <w:sz w:val="20"/>
          <w:szCs w:val="20"/>
          <w:lang w:val="en-US"/>
        </w:rPr>
        <w:t>, </w:t>
      </w:r>
      <w:proofErr w:type="spellStart"/>
      <w:r>
        <w:rPr>
          <w:rFonts w:ascii="Courier New" w:hAnsi="Courier New" w:cs="Courier New"/>
          <w:color w:val="222222"/>
          <w:sz w:val="20"/>
          <w:szCs w:val="20"/>
          <w:lang w:val="en-US"/>
        </w:rPr>
        <w:t>ppower</w:t>
      </w:r>
      <w:proofErr w:type="spellEnd"/>
      <w:r>
        <w:rPr>
          <w:rFonts w:ascii="Arial" w:hAnsi="Arial" w:cs="Arial"/>
          <w:color w:val="222222"/>
          <w:sz w:val="20"/>
          <w:szCs w:val="20"/>
          <w:lang w:val="en-US"/>
        </w:rPr>
        <w:t> that of the previous instant and</w:t>
      </w:r>
    </w:p>
    <w:p w14:paraId="102A4EC2" w14:textId="77777777" w:rsidR="00B56F88" w:rsidRDefault="00B56F88" w:rsidP="00B56F88">
      <w:pPr>
        <w:shd w:val="clear" w:color="auto" w:fill="D9D9D9"/>
        <w:jc w:val="both"/>
        <w:rPr>
          <w:rFonts w:ascii="Arial" w:hAnsi="Arial" w:cs="Arial"/>
          <w:color w:val="222222"/>
          <w:sz w:val="20"/>
          <w:szCs w:val="20"/>
        </w:rPr>
      </w:pPr>
      <w:proofErr w:type="spellStart"/>
      <w:r>
        <w:rPr>
          <w:rFonts w:ascii="Courier New" w:hAnsi="Courier New" w:cs="Courier New"/>
          <w:color w:val="222222"/>
          <w:sz w:val="18"/>
          <w:szCs w:val="18"/>
          <w:lang w:val="en-US"/>
        </w:rPr>
        <w:t>deltath</w:t>
      </w:r>
      <w:proofErr w:type="spellEnd"/>
      <w:r>
        <w:rPr>
          <w:rFonts w:ascii="Courier New" w:hAnsi="Courier New" w:cs="Courier New"/>
          <w:color w:val="222222"/>
          <w:sz w:val="18"/>
          <w:szCs w:val="18"/>
          <w:lang w:val="en-US"/>
        </w:rPr>
        <w:t xml:space="preserve"> = </w:t>
      </w:r>
      <w:proofErr w:type="spellStart"/>
      <w:r>
        <w:rPr>
          <w:rFonts w:ascii="Courier New" w:hAnsi="Courier New" w:cs="Courier New"/>
          <w:color w:val="222222"/>
          <w:sz w:val="18"/>
          <w:szCs w:val="18"/>
          <w:lang w:val="en-US"/>
        </w:rPr>
        <w:t>deltat</w:t>
      </w:r>
      <w:proofErr w:type="spellEnd"/>
      <w:r>
        <w:rPr>
          <w:rFonts w:ascii="Courier New" w:hAnsi="Courier New" w:cs="Courier New"/>
          <w:color w:val="222222"/>
          <w:sz w:val="18"/>
          <w:szCs w:val="18"/>
          <w:lang w:val="en-US"/>
        </w:rPr>
        <w:t xml:space="preserve"> / 3.6e6; // sampling period in hours (</w:t>
      </w:r>
      <w:proofErr w:type="spellStart"/>
      <w:r>
        <w:rPr>
          <w:rFonts w:ascii="Courier New" w:hAnsi="Courier New" w:cs="Courier New"/>
          <w:color w:val="222222"/>
          <w:sz w:val="18"/>
          <w:szCs w:val="18"/>
          <w:lang w:val="en-US"/>
        </w:rPr>
        <w:t>deltat</w:t>
      </w:r>
      <w:proofErr w:type="spellEnd"/>
      <w:r>
        <w:rPr>
          <w:rFonts w:ascii="Courier New" w:hAnsi="Courier New" w:cs="Courier New"/>
          <w:color w:val="222222"/>
          <w:sz w:val="18"/>
          <w:szCs w:val="18"/>
          <w:lang w:val="en-US"/>
        </w:rPr>
        <w:t xml:space="preserve"> in [</w:t>
      </w:r>
      <w:proofErr w:type="spellStart"/>
      <w:r>
        <w:rPr>
          <w:rFonts w:ascii="Courier New" w:hAnsi="Courier New" w:cs="Courier New"/>
          <w:color w:val="222222"/>
          <w:sz w:val="18"/>
          <w:szCs w:val="18"/>
          <w:lang w:val="en-US"/>
        </w:rPr>
        <w:t>ms</w:t>
      </w:r>
      <w:proofErr w:type="spellEnd"/>
      <w:r>
        <w:rPr>
          <w:rFonts w:ascii="Courier New" w:hAnsi="Courier New" w:cs="Courier New"/>
          <w:color w:val="222222"/>
          <w:sz w:val="18"/>
          <w:szCs w:val="18"/>
          <w:lang w:val="en-US"/>
        </w:rPr>
        <w:t>])</w:t>
      </w:r>
    </w:p>
    <w:p w14:paraId="421C1416"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At the beginning you have to reset the </w:t>
      </w:r>
      <w:r>
        <w:rPr>
          <w:rFonts w:ascii="Courier New" w:hAnsi="Courier New" w:cs="Courier New"/>
          <w:color w:val="222222"/>
          <w:sz w:val="20"/>
          <w:szCs w:val="20"/>
          <w:lang w:val="en-US"/>
        </w:rPr>
        <w:t>watthour</w:t>
      </w:r>
      <w:r>
        <w:rPr>
          <w:rFonts w:ascii="Arial" w:hAnsi="Arial" w:cs="Arial"/>
          <w:color w:val="222222"/>
          <w:sz w:val="20"/>
          <w:szCs w:val="20"/>
          <w:lang w:val="en-US"/>
        </w:rPr>
        <w:t> variable.</w:t>
      </w:r>
    </w:p>
    <w:p w14:paraId="4A3B5EE4" w14:textId="77777777" w:rsidR="00B56F88" w:rsidRDefault="00B56F88" w:rsidP="00B56F88">
      <w:pPr>
        <w:jc w:val="both"/>
        <w:rPr>
          <w:rFonts w:ascii="Arial" w:hAnsi="Arial" w:cs="Arial"/>
          <w:color w:val="222222"/>
          <w:sz w:val="20"/>
          <w:szCs w:val="20"/>
        </w:rPr>
      </w:pPr>
      <w:r>
        <w:rPr>
          <w:rFonts w:ascii="Arial" w:hAnsi="Arial" w:cs="Arial"/>
          <w:color w:val="222222"/>
          <w:sz w:val="20"/>
          <w:szCs w:val="20"/>
          <w:lang w:val="en-US"/>
        </w:rPr>
        <w:t>I didn't add this function because I had no more space on the display and I preferred to calculate the energy on the PC with more sophisticated integration algorithms.</w:t>
      </w:r>
    </w:p>
    <w:p w14:paraId="62B434EE" w14:textId="77777777" w:rsidR="00B56F88" w:rsidRDefault="00B56F88" w:rsidP="00B56F88">
      <w:pPr>
        <w:jc w:val="both"/>
        <w:rPr>
          <w:rFonts w:ascii="Arial" w:hAnsi="Arial" w:cs="Arial"/>
          <w:color w:val="222222"/>
          <w:sz w:val="20"/>
          <w:szCs w:val="20"/>
        </w:rPr>
      </w:pPr>
    </w:p>
    <w:p w14:paraId="365F8214" w14:textId="77777777" w:rsidR="00B56F88" w:rsidRDefault="00B56F88" w:rsidP="00B56F88">
      <w:pPr>
        <w:jc w:val="both"/>
        <w:rPr>
          <w:rFonts w:ascii="Arial" w:hAnsi="Arial" w:cs="Arial"/>
          <w:color w:val="222222"/>
          <w:sz w:val="20"/>
          <w:szCs w:val="20"/>
        </w:rPr>
      </w:pPr>
      <w:r>
        <w:rPr>
          <w:rFonts w:ascii="Arial" w:hAnsi="Arial" w:cs="Arial"/>
          <w:b/>
          <w:bCs/>
          <w:color w:val="0070C0"/>
          <w:sz w:val="20"/>
          <w:szCs w:val="20"/>
          <w:lang w:val="en-US"/>
        </w:rPr>
        <w:t>References</w:t>
      </w:r>
    </w:p>
    <w:p w14:paraId="090DF729" w14:textId="77777777" w:rsidR="00B56F88" w:rsidRDefault="00B56F88" w:rsidP="00B56F88">
      <w:pPr>
        <w:ind w:hanging="360"/>
        <w:rPr>
          <w:rFonts w:ascii="Arial" w:hAnsi="Arial" w:cs="Arial"/>
          <w:color w:val="222222"/>
          <w:sz w:val="20"/>
          <w:szCs w:val="20"/>
        </w:rPr>
      </w:pPr>
      <w:r>
        <w:rPr>
          <w:rFonts w:ascii="Arial" w:hAnsi="Arial" w:cs="Arial"/>
          <w:color w:val="222222"/>
          <w:sz w:val="20"/>
          <w:szCs w:val="20"/>
          <w:lang w:val="en-US"/>
        </w:rPr>
        <w:t>1.   </w:t>
      </w:r>
      <w:proofErr w:type="gramStart"/>
      <w:r>
        <w:rPr>
          <w:rFonts w:ascii="Arial" w:hAnsi="Arial" w:cs="Arial"/>
          <w:color w:val="222222"/>
          <w:sz w:val="20"/>
          <w:szCs w:val="20"/>
          <w:lang w:val="en-US"/>
        </w:rPr>
        <w:t>   “</w:t>
      </w:r>
      <w:proofErr w:type="gramEnd"/>
      <w:r>
        <w:rPr>
          <w:rFonts w:ascii="Arial" w:hAnsi="Arial" w:cs="Arial"/>
          <w:color w:val="222222"/>
          <w:sz w:val="20"/>
          <w:szCs w:val="20"/>
          <w:lang w:val="en-US"/>
        </w:rPr>
        <w:t xml:space="preserve">INA226 Bi-directional Current/Power Monitor Arduino Library”, </w:t>
      </w:r>
      <w:proofErr w:type="spellStart"/>
      <w:r>
        <w:rPr>
          <w:rFonts w:ascii="Arial" w:hAnsi="Arial" w:cs="Arial"/>
          <w:color w:val="222222"/>
          <w:sz w:val="20"/>
          <w:szCs w:val="20"/>
          <w:lang w:val="en-US"/>
        </w:rPr>
        <w:t>Korneliusz</w:t>
      </w:r>
      <w:proofErr w:type="spellEnd"/>
      <w:r>
        <w:rPr>
          <w:rFonts w:ascii="Arial" w:hAnsi="Arial" w:cs="Arial"/>
          <w:color w:val="222222"/>
          <w:sz w:val="20"/>
          <w:szCs w:val="20"/>
          <w:lang w:val="en-US"/>
        </w:rPr>
        <w:t xml:space="preserve"> </w:t>
      </w:r>
      <w:proofErr w:type="spellStart"/>
      <w:r>
        <w:rPr>
          <w:rFonts w:ascii="Arial" w:hAnsi="Arial" w:cs="Arial"/>
          <w:color w:val="222222"/>
          <w:sz w:val="20"/>
          <w:szCs w:val="20"/>
          <w:lang w:val="en-US"/>
        </w:rPr>
        <w:t>Jarzebski</w:t>
      </w:r>
      <w:proofErr w:type="spellEnd"/>
      <w:r>
        <w:rPr>
          <w:rFonts w:ascii="Arial" w:hAnsi="Arial" w:cs="Arial"/>
          <w:color w:val="222222"/>
          <w:sz w:val="20"/>
          <w:szCs w:val="20"/>
          <w:lang w:val="en-US"/>
        </w:rPr>
        <w:t>, </w:t>
      </w:r>
      <w:hyperlink r:id="rId102" w:history="1">
        <w:r>
          <w:rPr>
            <w:rStyle w:val="Hyperlink"/>
            <w:rFonts w:ascii="Arial" w:hAnsi="Arial" w:cs="Arial"/>
            <w:color w:val="2288BB"/>
            <w:sz w:val="20"/>
            <w:szCs w:val="20"/>
            <w:lang w:val="en-US"/>
          </w:rPr>
          <w:t>https://github.com/jarzebski/Arduino-INA226</w:t>
        </w:r>
      </w:hyperlink>
    </w:p>
    <w:p w14:paraId="77CF94B7" w14:textId="77777777" w:rsidR="00B56F88" w:rsidRDefault="00B56F88" w:rsidP="00B56F88">
      <w:pPr>
        <w:ind w:hanging="360"/>
        <w:rPr>
          <w:rFonts w:ascii="Arial" w:hAnsi="Arial" w:cs="Arial"/>
          <w:color w:val="222222"/>
          <w:sz w:val="20"/>
          <w:szCs w:val="20"/>
        </w:rPr>
      </w:pPr>
      <w:r>
        <w:rPr>
          <w:rFonts w:ascii="Arial" w:hAnsi="Arial" w:cs="Arial"/>
          <w:color w:val="222222"/>
          <w:sz w:val="20"/>
          <w:szCs w:val="20"/>
          <w:lang w:val="en-US"/>
        </w:rPr>
        <w:t>2.   </w:t>
      </w:r>
      <w:proofErr w:type="gramStart"/>
      <w:r>
        <w:rPr>
          <w:rFonts w:ascii="Arial" w:hAnsi="Arial" w:cs="Arial"/>
          <w:color w:val="222222"/>
          <w:sz w:val="20"/>
          <w:szCs w:val="20"/>
          <w:lang w:val="en-US"/>
        </w:rPr>
        <w:t>   “</w:t>
      </w:r>
      <w:proofErr w:type="gramEnd"/>
      <w:r>
        <w:rPr>
          <w:rFonts w:ascii="Arial" w:hAnsi="Arial" w:cs="Arial"/>
          <w:color w:val="222222"/>
          <w:sz w:val="20"/>
          <w:szCs w:val="20"/>
          <w:lang w:val="en-US"/>
        </w:rPr>
        <w:t>INA226 High-Side or Low-Side Measurement, Bi-Directional Current and Power Monitor with I2C Compatible Interface”, Texas Instruments, SBOS547A –June 2011–revised august 2015</w:t>
      </w:r>
    </w:p>
    <w:p w14:paraId="718932DA" w14:textId="77777777" w:rsidR="00B56F88" w:rsidRDefault="00B56F88" w:rsidP="00B56F88">
      <w:pPr>
        <w:ind w:hanging="360"/>
        <w:rPr>
          <w:rFonts w:ascii="Arial" w:hAnsi="Arial" w:cs="Arial"/>
          <w:color w:val="222222"/>
          <w:sz w:val="20"/>
          <w:szCs w:val="20"/>
        </w:rPr>
      </w:pPr>
      <w:r>
        <w:rPr>
          <w:rFonts w:ascii="Arial" w:hAnsi="Arial" w:cs="Arial"/>
          <w:color w:val="222222"/>
          <w:sz w:val="20"/>
          <w:szCs w:val="20"/>
          <w:lang w:val="en-US"/>
        </w:rPr>
        <w:t>3.   </w:t>
      </w:r>
      <w:proofErr w:type="gramStart"/>
      <w:r>
        <w:rPr>
          <w:rFonts w:ascii="Arial" w:hAnsi="Arial" w:cs="Arial"/>
          <w:color w:val="222222"/>
          <w:sz w:val="20"/>
          <w:szCs w:val="20"/>
          <w:lang w:val="en-US"/>
        </w:rPr>
        <w:t>   “</w:t>
      </w:r>
      <w:proofErr w:type="gramEnd"/>
      <w:r>
        <w:rPr>
          <w:rFonts w:ascii="Arial" w:hAnsi="Arial" w:cs="Arial"/>
          <w:color w:val="222222"/>
          <w:sz w:val="20"/>
          <w:szCs w:val="20"/>
          <w:lang w:val="en-US"/>
        </w:rPr>
        <w:t xml:space="preserve">VARDULOG - Data logger </w:t>
      </w:r>
      <w:proofErr w:type="spellStart"/>
      <w:r>
        <w:rPr>
          <w:rFonts w:ascii="Arial" w:hAnsi="Arial" w:cs="Arial"/>
          <w:color w:val="222222"/>
          <w:sz w:val="20"/>
          <w:szCs w:val="20"/>
          <w:lang w:val="en-US"/>
        </w:rPr>
        <w:t>dei</w:t>
      </w:r>
      <w:proofErr w:type="spellEnd"/>
      <w:r>
        <w:rPr>
          <w:rFonts w:ascii="Arial" w:hAnsi="Arial" w:cs="Arial"/>
          <w:color w:val="222222"/>
          <w:sz w:val="20"/>
          <w:szCs w:val="20"/>
          <w:lang w:val="en-US"/>
        </w:rPr>
        <w:t xml:space="preserve"> </w:t>
      </w:r>
      <w:proofErr w:type="spellStart"/>
      <w:r>
        <w:rPr>
          <w:rFonts w:ascii="Arial" w:hAnsi="Arial" w:cs="Arial"/>
          <w:color w:val="222222"/>
          <w:sz w:val="20"/>
          <w:szCs w:val="20"/>
          <w:lang w:val="en-US"/>
        </w:rPr>
        <w:t>consumi</w:t>
      </w:r>
      <w:proofErr w:type="spellEnd"/>
      <w:r>
        <w:rPr>
          <w:rFonts w:ascii="Arial" w:hAnsi="Arial" w:cs="Arial"/>
          <w:color w:val="222222"/>
          <w:sz w:val="20"/>
          <w:szCs w:val="20"/>
          <w:lang w:val="en-US"/>
        </w:rPr>
        <w:t xml:space="preserve"> di un </w:t>
      </w:r>
      <w:proofErr w:type="spellStart"/>
      <w:r>
        <w:rPr>
          <w:rFonts w:ascii="Arial" w:hAnsi="Arial" w:cs="Arial"/>
          <w:color w:val="222222"/>
          <w:sz w:val="20"/>
          <w:szCs w:val="20"/>
          <w:lang w:val="en-US"/>
        </w:rPr>
        <w:t>apparato</w:t>
      </w:r>
      <w:proofErr w:type="spellEnd"/>
      <w:r>
        <w:rPr>
          <w:rFonts w:ascii="Arial" w:hAnsi="Arial" w:cs="Arial"/>
          <w:color w:val="222222"/>
          <w:sz w:val="20"/>
          <w:szCs w:val="20"/>
          <w:lang w:val="en-US"/>
        </w:rPr>
        <w:t xml:space="preserve"> </w:t>
      </w:r>
      <w:proofErr w:type="spellStart"/>
      <w:r>
        <w:rPr>
          <w:rFonts w:ascii="Arial" w:hAnsi="Arial" w:cs="Arial"/>
          <w:color w:val="222222"/>
          <w:sz w:val="20"/>
          <w:szCs w:val="20"/>
          <w:lang w:val="en-US"/>
        </w:rPr>
        <w:t>elettrico</w:t>
      </w:r>
      <w:proofErr w:type="spellEnd"/>
      <w:r>
        <w:rPr>
          <w:rFonts w:ascii="Arial" w:hAnsi="Arial" w:cs="Arial"/>
          <w:color w:val="222222"/>
          <w:sz w:val="20"/>
          <w:szCs w:val="20"/>
          <w:lang w:val="en-US"/>
        </w:rPr>
        <w:t xml:space="preserve">”, Giovanni Carrera, </w:t>
      </w:r>
      <w:proofErr w:type="spellStart"/>
      <w:r>
        <w:rPr>
          <w:rFonts w:ascii="Arial" w:hAnsi="Arial" w:cs="Arial"/>
          <w:color w:val="222222"/>
          <w:sz w:val="20"/>
          <w:szCs w:val="20"/>
          <w:lang w:val="en-US"/>
        </w:rPr>
        <w:t>rivista</w:t>
      </w:r>
      <w:proofErr w:type="spellEnd"/>
      <w:r>
        <w:rPr>
          <w:rFonts w:ascii="Arial" w:hAnsi="Arial" w:cs="Arial"/>
          <w:color w:val="222222"/>
          <w:sz w:val="20"/>
          <w:szCs w:val="20"/>
          <w:lang w:val="en-US"/>
        </w:rPr>
        <w:t xml:space="preserve"> Fare </w:t>
      </w:r>
      <w:proofErr w:type="spellStart"/>
      <w:r>
        <w:rPr>
          <w:rFonts w:ascii="Arial" w:hAnsi="Arial" w:cs="Arial"/>
          <w:color w:val="222222"/>
          <w:sz w:val="20"/>
          <w:szCs w:val="20"/>
          <w:lang w:val="en-US"/>
        </w:rPr>
        <w:t>Elettronica</w:t>
      </w:r>
      <w:proofErr w:type="spellEnd"/>
      <w:r>
        <w:rPr>
          <w:rFonts w:ascii="Arial" w:hAnsi="Arial" w:cs="Arial"/>
          <w:color w:val="222222"/>
          <w:sz w:val="20"/>
          <w:szCs w:val="20"/>
          <w:lang w:val="en-US"/>
        </w:rPr>
        <w:t xml:space="preserve"> n. 361-362, </w:t>
      </w:r>
      <w:proofErr w:type="spellStart"/>
      <w:r>
        <w:rPr>
          <w:rFonts w:ascii="Arial" w:hAnsi="Arial" w:cs="Arial"/>
          <w:color w:val="222222"/>
          <w:sz w:val="20"/>
          <w:szCs w:val="20"/>
          <w:lang w:val="en-US"/>
        </w:rPr>
        <w:t>Novembre-Dicembre</w:t>
      </w:r>
      <w:proofErr w:type="spellEnd"/>
      <w:r>
        <w:rPr>
          <w:rFonts w:ascii="Arial" w:hAnsi="Arial" w:cs="Arial"/>
          <w:color w:val="222222"/>
          <w:sz w:val="20"/>
          <w:szCs w:val="20"/>
          <w:lang w:val="en-US"/>
        </w:rPr>
        <w:t xml:space="preserve"> 2015.</w:t>
      </w:r>
    </w:p>
    <w:p w14:paraId="3770D77F" w14:textId="77777777" w:rsidR="00B56F88" w:rsidRDefault="00B56F88" w:rsidP="00B56F88">
      <w:pPr>
        <w:ind w:hanging="360"/>
        <w:rPr>
          <w:rFonts w:ascii="Arial" w:hAnsi="Arial" w:cs="Arial"/>
          <w:color w:val="222222"/>
          <w:sz w:val="20"/>
          <w:szCs w:val="20"/>
        </w:rPr>
      </w:pPr>
      <w:r>
        <w:rPr>
          <w:rFonts w:ascii="Arial" w:hAnsi="Arial" w:cs="Arial"/>
          <w:color w:val="222222"/>
          <w:sz w:val="20"/>
          <w:szCs w:val="20"/>
          <w:lang w:val="en-US"/>
        </w:rPr>
        <w:t>4.   </w:t>
      </w:r>
      <w:proofErr w:type="gramStart"/>
      <w:r>
        <w:rPr>
          <w:rFonts w:ascii="Arial" w:hAnsi="Arial" w:cs="Arial"/>
          <w:color w:val="222222"/>
          <w:sz w:val="20"/>
          <w:szCs w:val="20"/>
          <w:lang w:val="en-US"/>
        </w:rPr>
        <w:t>   “</w:t>
      </w:r>
      <w:proofErr w:type="gramEnd"/>
      <w:r>
        <w:rPr>
          <w:rFonts w:ascii="Arial" w:hAnsi="Arial" w:cs="Arial"/>
          <w:color w:val="222222"/>
          <w:sz w:val="20"/>
          <w:szCs w:val="20"/>
          <w:lang w:val="en-US"/>
        </w:rPr>
        <w:t xml:space="preserve">Progetto </w:t>
      </w:r>
      <w:proofErr w:type="spellStart"/>
      <w:r>
        <w:rPr>
          <w:rFonts w:ascii="Arial" w:hAnsi="Arial" w:cs="Arial"/>
          <w:color w:val="222222"/>
          <w:sz w:val="20"/>
          <w:szCs w:val="20"/>
          <w:lang w:val="en-US"/>
        </w:rPr>
        <w:t>ArduWattmeter</w:t>
      </w:r>
      <w:proofErr w:type="spellEnd"/>
      <w:r>
        <w:rPr>
          <w:rFonts w:ascii="Arial" w:hAnsi="Arial" w:cs="Arial"/>
          <w:color w:val="222222"/>
          <w:sz w:val="20"/>
          <w:szCs w:val="20"/>
          <w:lang w:val="en-US"/>
        </w:rPr>
        <w:t xml:space="preserve">”, Giovanni Carrera, </w:t>
      </w:r>
      <w:proofErr w:type="spellStart"/>
      <w:r>
        <w:rPr>
          <w:rFonts w:ascii="Arial" w:hAnsi="Arial" w:cs="Arial"/>
          <w:color w:val="222222"/>
          <w:sz w:val="20"/>
          <w:szCs w:val="20"/>
          <w:lang w:val="en-US"/>
        </w:rPr>
        <w:t>rivista</w:t>
      </w:r>
      <w:proofErr w:type="spellEnd"/>
      <w:r>
        <w:rPr>
          <w:rFonts w:ascii="Arial" w:hAnsi="Arial" w:cs="Arial"/>
          <w:color w:val="222222"/>
          <w:sz w:val="20"/>
          <w:szCs w:val="20"/>
          <w:lang w:val="en-US"/>
        </w:rPr>
        <w:t xml:space="preserve"> Fare </w:t>
      </w:r>
      <w:proofErr w:type="spellStart"/>
      <w:r>
        <w:rPr>
          <w:rFonts w:ascii="Arial" w:hAnsi="Arial" w:cs="Arial"/>
          <w:color w:val="222222"/>
          <w:sz w:val="20"/>
          <w:szCs w:val="20"/>
          <w:lang w:val="en-US"/>
        </w:rPr>
        <w:t>Elettronica</w:t>
      </w:r>
      <w:proofErr w:type="spellEnd"/>
      <w:r>
        <w:rPr>
          <w:rFonts w:ascii="Arial" w:hAnsi="Arial" w:cs="Arial"/>
          <w:color w:val="222222"/>
          <w:sz w:val="20"/>
          <w:szCs w:val="20"/>
          <w:lang w:val="en-US"/>
        </w:rPr>
        <w:t xml:space="preserve"> n. 367/368 ¬ </w:t>
      </w:r>
      <w:proofErr w:type="spellStart"/>
      <w:r>
        <w:rPr>
          <w:rFonts w:ascii="Arial" w:hAnsi="Arial" w:cs="Arial"/>
          <w:color w:val="222222"/>
          <w:sz w:val="20"/>
          <w:szCs w:val="20"/>
          <w:lang w:val="en-US"/>
        </w:rPr>
        <w:t>Giugno</w:t>
      </w:r>
      <w:proofErr w:type="spellEnd"/>
      <w:r>
        <w:rPr>
          <w:rFonts w:ascii="Arial" w:hAnsi="Arial" w:cs="Arial"/>
          <w:color w:val="222222"/>
          <w:sz w:val="20"/>
          <w:szCs w:val="20"/>
          <w:lang w:val="en-US"/>
        </w:rPr>
        <w:t>/</w:t>
      </w:r>
      <w:proofErr w:type="spellStart"/>
      <w:r>
        <w:rPr>
          <w:rFonts w:ascii="Arial" w:hAnsi="Arial" w:cs="Arial"/>
          <w:color w:val="222222"/>
          <w:sz w:val="20"/>
          <w:szCs w:val="20"/>
          <w:lang w:val="en-US"/>
        </w:rPr>
        <w:t>Luglio</w:t>
      </w:r>
      <w:proofErr w:type="spellEnd"/>
      <w:r>
        <w:rPr>
          <w:rFonts w:ascii="Arial" w:hAnsi="Arial" w:cs="Arial"/>
          <w:color w:val="222222"/>
          <w:sz w:val="20"/>
          <w:szCs w:val="20"/>
          <w:lang w:val="en-US"/>
        </w:rPr>
        <w:t xml:space="preserve"> 2016.</w:t>
      </w:r>
    </w:p>
    <w:p w14:paraId="7F07F82D" w14:textId="77777777" w:rsidR="00B56F88" w:rsidRDefault="00B56F88" w:rsidP="00B56F88">
      <w:pPr>
        <w:ind w:hanging="360"/>
        <w:rPr>
          <w:rFonts w:ascii="Arial" w:hAnsi="Arial" w:cs="Arial"/>
          <w:color w:val="222222"/>
          <w:sz w:val="20"/>
          <w:szCs w:val="20"/>
        </w:rPr>
      </w:pPr>
      <w:r>
        <w:rPr>
          <w:rFonts w:ascii="Arial" w:hAnsi="Arial" w:cs="Arial"/>
          <w:color w:val="222222"/>
          <w:sz w:val="20"/>
          <w:szCs w:val="20"/>
          <w:lang w:val="en-US"/>
        </w:rPr>
        <w:t>5.   </w:t>
      </w:r>
      <w:proofErr w:type="gramStart"/>
      <w:r>
        <w:rPr>
          <w:rFonts w:ascii="Arial" w:hAnsi="Arial" w:cs="Arial"/>
          <w:color w:val="222222"/>
          <w:sz w:val="20"/>
          <w:szCs w:val="20"/>
          <w:lang w:val="en-US"/>
        </w:rPr>
        <w:t>   “</w:t>
      </w:r>
      <w:proofErr w:type="spellStart"/>
      <w:proofErr w:type="gramEnd"/>
      <w:r>
        <w:rPr>
          <w:rFonts w:ascii="Arial" w:hAnsi="Arial" w:cs="Arial"/>
          <w:color w:val="222222"/>
          <w:sz w:val="20"/>
          <w:szCs w:val="20"/>
          <w:lang w:val="en-US"/>
        </w:rPr>
        <w:t>ArduAmmeter</w:t>
      </w:r>
      <w:proofErr w:type="spellEnd"/>
      <w:r>
        <w:rPr>
          <w:rFonts w:ascii="Arial" w:hAnsi="Arial" w:cs="Arial"/>
          <w:color w:val="222222"/>
          <w:sz w:val="20"/>
          <w:szCs w:val="20"/>
          <w:lang w:val="en-US"/>
        </w:rPr>
        <w:t>, a simple circuit for measuring electrical current with Arduino”, Giovanni Carrera, </w:t>
      </w:r>
      <w:hyperlink r:id="rId103" w:history="1">
        <w:r>
          <w:rPr>
            <w:rStyle w:val="Hyperlink"/>
            <w:rFonts w:ascii="Arial" w:hAnsi="Arial" w:cs="Arial"/>
            <w:color w:val="2288BB"/>
            <w:sz w:val="20"/>
            <w:szCs w:val="20"/>
            <w:lang w:val="en-US"/>
          </w:rPr>
          <w:t>https://www.hackster.io/ArduPic/arduammeter-b59d40</w:t>
        </w:r>
      </w:hyperlink>
      <w:r>
        <w:rPr>
          <w:rFonts w:ascii="Arial" w:hAnsi="Arial" w:cs="Arial"/>
          <w:color w:val="222222"/>
          <w:sz w:val="20"/>
          <w:szCs w:val="20"/>
          <w:lang w:val="en-US"/>
        </w:rPr>
        <w:t>, July 16, 2019.</w:t>
      </w:r>
    </w:p>
    <w:p w14:paraId="261650FF" w14:textId="6EC48A83" w:rsidR="006F6DE0" w:rsidRDefault="006F6DE0">
      <w:pPr>
        <w:rPr>
          <w:rFonts w:ascii="Times New Roman" w:hAnsi="Times New Roman" w:cs="Times New Roman"/>
          <w:sz w:val="24"/>
          <w:szCs w:val="24"/>
        </w:rPr>
      </w:pPr>
      <w:r>
        <w:rPr>
          <w:rFonts w:ascii="Times New Roman" w:hAnsi="Times New Roman" w:cs="Times New Roman"/>
          <w:sz w:val="24"/>
          <w:szCs w:val="24"/>
        </w:rPr>
        <w:br w:type="page"/>
      </w:r>
    </w:p>
    <w:p w14:paraId="0A17FC94" w14:textId="77777777" w:rsidR="006F6DE0" w:rsidRDefault="006F6DE0" w:rsidP="006F6DE0">
      <w:pPr>
        <w:pStyle w:val="Heading1"/>
        <w:spacing w:before="0" w:beforeAutospacing="0" w:after="0" w:afterAutospacing="0"/>
        <w:textAlignment w:val="baseline"/>
        <w:rPr>
          <w:rFonts w:ascii="Arial" w:hAnsi="Arial" w:cs="Arial"/>
          <w:color w:val="444444"/>
          <w:sz w:val="54"/>
          <w:szCs w:val="54"/>
        </w:rPr>
      </w:pPr>
      <w:r>
        <w:rPr>
          <w:rFonts w:ascii="Arial" w:hAnsi="Arial" w:cs="Arial"/>
          <w:color w:val="444444"/>
          <w:sz w:val="54"/>
          <w:szCs w:val="54"/>
        </w:rPr>
        <w:lastRenderedPageBreak/>
        <w:t xml:space="preserve">NA226 </w:t>
      </w:r>
      <w:proofErr w:type="spellStart"/>
      <w:r>
        <w:rPr>
          <w:rFonts w:ascii="Arial" w:hAnsi="Arial" w:cs="Arial"/>
          <w:color w:val="444444"/>
          <w:sz w:val="54"/>
          <w:szCs w:val="54"/>
        </w:rPr>
        <w:t>Current</w:t>
      </w:r>
      <w:proofErr w:type="spellEnd"/>
      <w:r>
        <w:rPr>
          <w:rFonts w:ascii="Arial" w:hAnsi="Arial" w:cs="Arial"/>
          <w:color w:val="444444"/>
          <w:sz w:val="54"/>
          <w:szCs w:val="54"/>
        </w:rPr>
        <w:t xml:space="preserve"> </w:t>
      </w:r>
      <w:proofErr w:type="spellStart"/>
      <w:r>
        <w:rPr>
          <w:rFonts w:ascii="Arial" w:hAnsi="Arial" w:cs="Arial"/>
          <w:color w:val="444444"/>
          <w:sz w:val="54"/>
          <w:szCs w:val="54"/>
        </w:rPr>
        <w:t>and</w:t>
      </w:r>
      <w:proofErr w:type="spellEnd"/>
      <w:r>
        <w:rPr>
          <w:rFonts w:ascii="Arial" w:hAnsi="Arial" w:cs="Arial"/>
          <w:color w:val="444444"/>
          <w:sz w:val="54"/>
          <w:szCs w:val="54"/>
        </w:rPr>
        <w:t xml:space="preserve"> </w:t>
      </w:r>
      <w:proofErr w:type="spellStart"/>
      <w:r>
        <w:rPr>
          <w:rFonts w:ascii="Arial" w:hAnsi="Arial" w:cs="Arial"/>
          <w:color w:val="444444"/>
          <w:sz w:val="54"/>
          <w:szCs w:val="54"/>
        </w:rPr>
        <w:t>Power</w:t>
      </w:r>
      <w:proofErr w:type="spellEnd"/>
      <w:r>
        <w:rPr>
          <w:rFonts w:ascii="Arial" w:hAnsi="Arial" w:cs="Arial"/>
          <w:color w:val="444444"/>
          <w:sz w:val="54"/>
          <w:szCs w:val="54"/>
        </w:rPr>
        <w:t xml:space="preserve"> </w:t>
      </w:r>
      <w:proofErr w:type="spellStart"/>
      <w:r>
        <w:rPr>
          <w:rFonts w:ascii="Arial" w:hAnsi="Arial" w:cs="Arial"/>
          <w:color w:val="444444"/>
          <w:sz w:val="54"/>
          <w:szCs w:val="54"/>
        </w:rPr>
        <w:t>Sensor</w:t>
      </w:r>
      <w:proofErr w:type="spellEnd"/>
    </w:p>
    <w:p w14:paraId="55416C0B" w14:textId="77777777" w:rsidR="006F6DE0" w:rsidRDefault="006F6DE0" w:rsidP="006F6DE0">
      <w:pPr>
        <w:textAlignment w:val="baseline"/>
        <w:rPr>
          <w:rFonts w:ascii="inherit" w:hAnsi="inherit" w:cs="Times New Roman"/>
          <w:caps/>
          <w:color w:val="5E5E5E"/>
          <w:spacing w:val="15"/>
          <w:sz w:val="18"/>
          <w:szCs w:val="18"/>
        </w:rPr>
      </w:pPr>
      <w:r>
        <w:rPr>
          <w:rStyle w:val="posted-on"/>
          <w:rFonts w:ascii="inherit" w:hAnsi="inherit"/>
          <w:caps/>
          <w:color w:val="5E5E5E"/>
          <w:spacing w:val="15"/>
          <w:sz w:val="18"/>
          <w:szCs w:val="18"/>
          <w:bdr w:val="none" w:sz="0" w:space="0" w:color="auto" w:frame="1"/>
        </w:rPr>
        <w:t>POSTED ON </w:t>
      </w:r>
      <w:hyperlink r:id="rId104" w:history="1">
        <w:r>
          <w:rPr>
            <w:rStyle w:val="Hyperlink"/>
            <w:rFonts w:ascii="inherit" w:hAnsi="inherit"/>
            <w:caps/>
            <w:color w:val="00BF8F"/>
            <w:spacing w:val="15"/>
            <w:sz w:val="18"/>
            <w:szCs w:val="18"/>
            <w:bdr w:val="none" w:sz="0" w:space="0" w:color="auto" w:frame="1"/>
          </w:rPr>
          <w:t>JANUARY 3, 2021</w:t>
        </w:r>
      </w:hyperlink>
      <w:r>
        <w:rPr>
          <w:rStyle w:val="byline"/>
          <w:rFonts w:ascii="inherit" w:hAnsi="inherit"/>
          <w:caps/>
          <w:color w:val="5E5E5E"/>
          <w:spacing w:val="15"/>
          <w:sz w:val="18"/>
          <w:szCs w:val="18"/>
          <w:bdr w:val="none" w:sz="0" w:space="0" w:color="auto" w:frame="1"/>
        </w:rPr>
        <w:t> BY </w:t>
      </w:r>
      <w:hyperlink r:id="rId105" w:history="1">
        <w:r>
          <w:rPr>
            <w:rStyle w:val="Hyperlink"/>
            <w:rFonts w:ascii="inherit" w:hAnsi="inherit"/>
            <w:caps/>
            <w:color w:val="00BF8F"/>
            <w:spacing w:val="15"/>
            <w:sz w:val="18"/>
            <w:szCs w:val="18"/>
            <w:bdr w:val="none" w:sz="0" w:space="0" w:color="auto" w:frame="1"/>
          </w:rPr>
          <w:t>WOLFGANG EWALD</w:t>
        </w:r>
      </w:hyperlink>
    </w:p>
    <w:p w14:paraId="49DAB744" w14:textId="2008AEDF" w:rsidR="006F6DE0" w:rsidRDefault="006F6DE0" w:rsidP="006F6DE0">
      <w:pPr>
        <w:shd w:val="clear" w:color="auto" w:fill="FFFFFF"/>
        <w:textAlignment w:val="baseline"/>
        <w:rPr>
          <w:rFonts w:ascii="Roboto Slab" w:hAnsi="Roboto Slab"/>
          <w:color w:val="333333"/>
          <w:sz w:val="21"/>
          <w:szCs w:val="21"/>
        </w:rPr>
      </w:pPr>
      <w:r>
        <w:rPr>
          <w:rFonts w:ascii="Roboto Slab" w:hAnsi="Roboto Slab"/>
          <w:noProof/>
          <w:color w:val="333333"/>
          <w:sz w:val="21"/>
          <w:szCs w:val="21"/>
        </w:rPr>
        <w:drawing>
          <wp:inline distT="0" distB="0" distL="0" distR="0" wp14:anchorId="45F85E82" wp14:editId="547823F7">
            <wp:extent cx="6120765" cy="61207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20765" cy="6120765"/>
                    </a:xfrm>
                    <a:prstGeom prst="rect">
                      <a:avLst/>
                    </a:prstGeom>
                    <a:noFill/>
                    <a:ln>
                      <a:noFill/>
                    </a:ln>
                  </pic:spPr>
                </pic:pic>
              </a:graphicData>
            </a:graphic>
          </wp:inline>
        </w:drawing>
      </w:r>
    </w:p>
    <w:p w14:paraId="66B57A4D" w14:textId="77777777" w:rsidR="006F6DE0" w:rsidRDefault="006F6DE0" w:rsidP="006F6DE0">
      <w:pPr>
        <w:pStyle w:val="Heading2"/>
        <w:shd w:val="clear" w:color="auto" w:fill="FFFFFF"/>
        <w:spacing w:before="300" w:after="150"/>
        <w:textAlignment w:val="baseline"/>
        <w:rPr>
          <w:rFonts w:ascii="inherit" w:hAnsi="inherit"/>
          <w:color w:val="00BF8F"/>
          <w:sz w:val="45"/>
          <w:szCs w:val="45"/>
        </w:rPr>
      </w:pPr>
      <w:proofErr w:type="spellStart"/>
      <w:r>
        <w:rPr>
          <w:rFonts w:ascii="inherit" w:hAnsi="inherit"/>
          <w:color w:val="00BF8F"/>
          <w:sz w:val="45"/>
          <w:szCs w:val="45"/>
        </w:rPr>
        <w:t>About</w:t>
      </w:r>
      <w:proofErr w:type="spellEnd"/>
      <w:r>
        <w:rPr>
          <w:rFonts w:ascii="inherit" w:hAnsi="inherit"/>
          <w:color w:val="00BF8F"/>
          <w:sz w:val="45"/>
          <w:szCs w:val="45"/>
        </w:rPr>
        <w:t xml:space="preserve"> </w:t>
      </w:r>
      <w:proofErr w:type="spellStart"/>
      <w:r>
        <w:rPr>
          <w:rFonts w:ascii="inherit" w:hAnsi="inherit"/>
          <w:color w:val="00BF8F"/>
          <w:sz w:val="45"/>
          <w:szCs w:val="45"/>
        </w:rPr>
        <w:t>this</w:t>
      </w:r>
      <w:proofErr w:type="spellEnd"/>
      <w:r>
        <w:rPr>
          <w:rFonts w:ascii="inherit" w:hAnsi="inherit"/>
          <w:color w:val="00BF8F"/>
          <w:sz w:val="45"/>
          <w:szCs w:val="45"/>
        </w:rPr>
        <w:t xml:space="preserve"> </w:t>
      </w:r>
      <w:proofErr w:type="spellStart"/>
      <w:r>
        <w:rPr>
          <w:rFonts w:ascii="inherit" w:hAnsi="inherit"/>
          <w:color w:val="00BF8F"/>
          <w:sz w:val="45"/>
          <w:szCs w:val="45"/>
        </w:rPr>
        <w:t>post</w:t>
      </w:r>
      <w:proofErr w:type="spellEnd"/>
    </w:p>
    <w:p w14:paraId="5B21CA91" w14:textId="77777777" w:rsidR="006F6DE0" w:rsidRDefault="006F6DE0" w:rsidP="006F6DE0">
      <w:pPr>
        <w:pStyle w:val="NormalWeb"/>
        <w:shd w:val="clear" w:color="auto" w:fill="FFFFFF"/>
        <w:spacing w:before="0" w:beforeAutospacing="0" w:after="0" w:afterAutospacing="0" w:line="408" w:lineRule="atLeast"/>
        <w:textAlignment w:val="baseline"/>
        <w:rPr>
          <w:rFonts w:ascii="inherit" w:hAnsi="inherit"/>
          <w:color w:val="444444"/>
        </w:rPr>
      </w:pPr>
      <w:proofErr w:type="spellStart"/>
      <w:r>
        <w:rPr>
          <w:rFonts w:ascii="inherit" w:hAnsi="inherit"/>
          <w:color w:val="444444"/>
        </w:rPr>
        <w:t>After</w:t>
      </w:r>
      <w:proofErr w:type="spellEnd"/>
      <w:r>
        <w:rPr>
          <w:rFonts w:ascii="inherit" w:hAnsi="inherit"/>
          <w:color w:val="444444"/>
        </w:rPr>
        <w:t xml:space="preserve"> </w:t>
      </w:r>
      <w:proofErr w:type="spellStart"/>
      <w:r>
        <w:rPr>
          <w:rFonts w:ascii="inherit" w:hAnsi="inherit"/>
          <w:color w:val="444444"/>
        </w:rPr>
        <w:t>reporting</w:t>
      </w:r>
      <w:proofErr w:type="spellEnd"/>
      <w:r>
        <w:rPr>
          <w:rFonts w:ascii="inherit" w:hAnsi="inherit"/>
          <w:color w:val="444444"/>
        </w:rPr>
        <w:t xml:space="preserve"> </w:t>
      </w:r>
      <w:proofErr w:type="spellStart"/>
      <w:r>
        <w:rPr>
          <w:rFonts w:ascii="inherit" w:hAnsi="inherit"/>
          <w:color w:val="444444"/>
        </w:rPr>
        <w:t>on</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INA219 </w:t>
      </w:r>
      <w:proofErr w:type="spellStart"/>
      <w:r>
        <w:rPr>
          <w:rFonts w:ascii="inherit" w:hAnsi="inherit"/>
          <w:color w:val="444444"/>
        </w:rPr>
        <w:t>in</w:t>
      </w:r>
      <w:proofErr w:type="spellEnd"/>
      <w:r>
        <w:rPr>
          <w:rFonts w:ascii="inherit" w:hAnsi="inherit"/>
          <w:color w:val="444444"/>
        </w:rPr>
        <w:t> </w:t>
      </w:r>
      <w:proofErr w:type="spellStart"/>
      <w:r>
        <w:rPr>
          <w:rFonts w:ascii="inherit" w:hAnsi="inherit"/>
          <w:color w:val="444444"/>
        </w:rPr>
        <w:fldChar w:fldCharType="begin"/>
      </w:r>
      <w:r>
        <w:rPr>
          <w:rFonts w:ascii="inherit" w:hAnsi="inherit"/>
          <w:color w:val="444444"/>
        </w:rPr>
        <w:instrText xml:space="preserve"> HYPERLINK "https://wolles-elektronikkiste.de/en/ina219-current-and-power-sensor" \t "_blank" </w:instrText>
      </w:r>
      <w:r>
        <w:rPr>
          <w:rFonts w:ascii="inherit" w:hAnsi="inherit"/>
          <w:color w:val="444444"/>
        </w:rPr>
        <w:fldChar w:fldCharType="separate"/>
      </w:r>
      <w:r>
        <w:rPr>
          <w:rStyle w:val="Hyperlink"/>
          <w:rFonts w:ascii="inherit" w:hAnsi="inherit"/>
          <w:color w:val="00BF8F"/>
          <w:bdr w:val="none" w:sz="0" w:space="0" w:color="auto" w:frame="1"/>
        </w:rPr>
        <w:t>my</w:t>
      </w:r>
      <w:proofErr w:type="spellEnd"/>
      <w:r>
        <w:rPr>
          <w:rStyle w:val="Hyperlink"/>
          <w:rFonts w:ascii="inherit" w:hAnsi="inherit"/>
          <w:color w:val="00BF8F"/>
          <w:bdr w:val="none" w:sz="0" w:space="0" w:color="auto" w:frame="1"/>
        </w:rPr>
        <w:t xml:space="preserve"> </w:t>
      </w:r>
      <w:proofErr w:type="spellStart"/>
      <w:r>
        <w:rPr>
          <w:rStyle w:val="Hyperlink"/>
          <w:rFonts w:ascii="inherit" w:hAnsi="inherit"/>
          <w:color w:val="00BF8F"/>
          <w:bdr w:val="none" w:sz="0" w:space="0" w:color="auto" w:frame="1"/>
        </w:rPr>
        <w:t>last</w:t>
      </w:r>
      <w:proofErr w:type="spellEnd"/>
      <w:r>
        <w:rPr>
          <w:rStyle w:val="Hyperlink"/>
          <w:rFonts w:ascii="inherit" w:hAnsi="inherit"/>
          <w:color w:val="00BF8F"/>
          <w:bdr w:val="none" w:sz="0" w:space="0" w:color="auto" w:frame="1"/>
        </w:rPr>
        <w:t xml:space="preserve"> </w:t>
      </w:r>
      <w:proofErr w:type="spellStart"/>
      <w:r>
        <w:rPr>
          <w:rStyle w:val="Hyperlink"/>
          <w:rFonts w:ascii="inherit" w:hAnsi="inherit"/>
          <w:color w:val="00BF8F"/>
          <w:bdr w:val="none" w:sz="0" w:space="0" w:color="auto" w:frame="1"/>
        </w:rPr>
        <w:t>post</w:t>
      </w:r>
      <w:proofErr w:type="spellEnd"/>
      <w:r>
        <w:rPr>
          <w:rFonts w:ascii="inherit" w:hAnsi="inherit"/>
          <w:color w:val="444444"/>
        </w:rPr>
        <w:fldChar w:fldCharType="end"/>
      </w:r>
      <w:r>
        <w:rPr>
          <w:rFonts w:ascii="inherit" w:hAnsi="inherit"/>
          <w:color w:val="444444"/>
        </w:rPr>
        <w:t xml:space="preserve">, I </w:t>
      </w:r>
      <w:proofErr w:type="spellStart"/>
      <w:r>
        <w:rPr>
          <w:rFonts w:ascii="inherit" w:hAnsi="inherit"/>
          <w:color w:val="444444"/>
        </w:rPr>
        <w:t>would</w:t>
      </w:r>
      <w:proofErr w:type="spellEnd"/>
      <w:r>
        <w:rPr>
          <w:rFonts w:ascii="inherit" w:hAnsi="inherit"/>
          <w:color w:val="444444"/>
        </w:rPr>
        <w:t xml:space="preserve"> </w:t>
      </w:r>
      <w:proofErr w:type="spellStart"/>
      <w:r>
        <w:rPr>
          <w:rFonts w:ascii="inherit" w:hAnsi="inherit"/>
          <w:color w:val="444444"/>
        </w:rPr>
        <w:t>like</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introduce</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INA226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my</w:t>
      </w:r>
      <w:proofErr w:type="spellEnd"/>
      <w:r>
        <w:rPr>
          <w:rFonts w:ascii="inherit" w:hAnsi="inherit"/>
          <w:color w:val="444444"/>
        </w:rPr>
        <w:t xml:space="preserve"> </w:t>
      </w:r>
      <w:proofErr w:type="spellStart"/>
      <w:r>
        <w:rPr>
          <w:rFonts w:ascii="inherit" w:hAnsi="inherit"/>
          <w:color w:val="444444"/>
        </w:rPr>
        <w:t>associated</w:t>
      </w:r>
      <w:proofErr w:type="spellEnd"/>
      <w:r>
        <w:rPr>
          <w:rFonts w:ascii="inherit" w:hAnsi="inherit"/>
          <w:color w:val="444444"/>
        </w:rPr>
        <w:t xml:space="preserve"> </w:t>
      </w:r>
      <w:proofErr w:type="spellStart"/>
      <w:r>
        <w:rPr>
          <w:rFonts w:ascii="inherit" w:hAnsi="inherit"/>
          <w:color w:val="444444"/>
        </w:rPr>
        <w:t>library</w:t>
      </w:r>
      <w:proofErr w:type="spellEnd"/>
      <w:r>
        <w:rPr>
          <w:rFonts w:ascii="inherit" w:hAnsi="inherit"/>
          <w:color w:val="444444"/>
        </w:rPr>
        <w:t> </w:t>
      </w:r>
      <w:hyperlink r:id="rId107" w:tgtFrame="_blank" w:history="1">
        <w:r>
          <w:rPr>
            <w:rStyle w:val="Hyperlink"/>
            <w:rFonts w:ascii="inherit" w:hAnsi="inherit"/>
            <w:color w:val="00BF8F"/>
            <w:bdr w:val="none" w:sz="0" w:space="0" w:color="auto" w:frame="1"/>
          </w:rPr>
          <w:t>INA226_WE</w:t>
        </w:r>
      </w:hyperlink>
      <w:r>
        <w:rPr>
          <w:rFonts w:ascii="inherit" w:hAnsi="inherit"/>
          <w:color w:val="444444"/>
        </w:rPr>
        <w:t> </w:t>
      </w:r>
      <w:proofErr w:type="spellStart"/>
      <w:r>
        <w:rPr>
          <w:rFonts w:ascii="inherit" w:hAnsi="inherit"/>
          <w:color w:val="444444"/>
        </w:rPr>
        <w:t>in</w:t>
      </w:r>
      <w:proofErr w:type="spellEnd"/>
      <w:r>
        <w:rPr>
          <w:rFonts w:ascii="inherit" w:hAnsi="inherit"/>
          <w:color w:val="444444"/>
        </w:rPr>
        <w:t xml:space="preserve"> </w:t>
      </w:r>
      <w:proofErr w:type="spellStart"/>
      <w:r>
        <w:rPr>
          <w:rFonts w:ascii="inherit" w:hAnsi="inherit"/>
          <w:color w:val="444444"/>
        </w:rPr>
        <w:t>this</w:t>
      </w:r>
      <w:proofErr w:type="spellEnd"/>
      <w:r>
        <w:rPr>
          <w:rFonts w:ascii="inherit" w:hAnsi="inherit"/>
          <w:color w:val="444444"/>
        </w:rPr>
        <w:t xml:space="preserve"> </w:t>
      </w:r>
      <w:proofErr w:type="spellStart"/>
      <w:r>
        <w:rPr>
          <w:rFonts w:ascii="inherit" w:hAnsi="inherit"/>
          <w:color w:val="444444"/>
        </w:rPr>
        <w:t>article</w:t>
      </w:r>
      <w:proofErr w:type="spellEnd"/>
      <w:r>
        <w:rPr>
          <w:rFonts w:ascii="inherit" w:hAnsi="inherit"/>
          <w:color w:val="444444"/>
        </w:rPr>
        <w:t>.</w:t>
      </w:r>
    </w:p>
    <w:p w14:paraId="3A64FA69" w14:textId="77777777" w:rsidR="006F6DE0" w:rsidRDefault="006F6DE0" w:rsidP="006F6DE0">
      <w:pPr>
        <w:pStyle w:val="NormalWeb"/>
        <w:shd w:val="clear" w:color="auto" w:fill="FFFFFF"/>
        <w:spacing w:before="0" w:beforeAutospacing="0" w:after="150" w:afterAutospacing="0" w:line="408" w:lineRule="atLeast"/>
        <w:textAlignment w:val="baseline"/>
        <w:rPr>
          <w:rFonts w:ascii="inherit" w:hAnsi="inherit"/>
          <w:color w:val="444444"/>
        </w:rPr>
      </w:pPr>
      <w:proofErr w:type="spellStart"/>
      <w:r>
        <w:rPr>
          <w:rFonts w:ascii="inherit" w:hAnsi="inherit"/>
          <w:color w:val="444444"/>
        </w:rPr>
        <w:t>In</w:t>
      </w:r>
      <w:proofErr w:type="spellEnd"/>
      <w:r>
        <w:rPr>
          <w:rFonts w:ascii="inherit" w:hAnsi="inherit"/>
          <w:color w:val="444444"/>
        </w:rPr>
        <w:t xml:space="preserve"> a </w:t>
      </w:r>
      <w:proofErr w:type="spellStart"/>
      <w:r>
        <w:rPr>
          <w:rFonts w:ascii="inherit" w:hAnsi="inherit"/>
          <w:color w:val="444444"/>
        </w:rPr>
        <w:t>first</w:t>
      </w:r>
      <w:proofErr w:type="spellEnd"/>
      <w:r>
        <w:rPr>
          <w:rFonts w:ascii="inherit" w:hAnsi="inherit"/>
          <w:color w:val="444444"/>
        </w:rPr>
        <w:t xml:space="preserve"> </w:t>
      </w:r>
      <w:proofErr w:type="spellStart"/>
      <w:r>
        <w:rPr>
          <w:rFonts w:ascii="inherit" w:hAnsi="inherit"/>
          <w:color w:val="444444"/>
        </w:rPr>
        <w:t>approximation</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INA226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an</w:t>
      </w:r>
      <w:proofErr w:type="spellEnd"/>
      <w:r>
        <w:rPr>
          <w:rFonts w:ascii="inherit" w:hAnsi="inherit"/>
          <w:color w:val="444444"/>
        </w:rPr>
        <w:t xml:space="preserve"> INA219 </w:t>
      </w:r>
      <w:proofErr w:type="spellStart"/>
      <w:r>
        <w:rPr>
          <w:rFonts w:ascii="inherit" w:hAnsi="inherit"/>
          <w:color w:val="444444"/>
        </w:rPr>
        <w:t>with</w:t>
      </w:r>
      <w:proofErr w:type="spellEnd"/>
      <w:r>
        <w:rPr>
          <w:rFonts w:ascii="inherit" w:hAnsi="inherit"/>
          <w:color w:val="444444"/>
        </w:rPr>
        <w:t xml:space="preserve"> </w:t>
      </w:r>
      <w:proofErr w:type="spellStart"/>
      <w:r>
        <w:rPr>
          <w:rFonts w:ascii="inherit" w:hAnsi="inherit"/>
          <w:color w:val="444444"/>
        </w:rPr>
        <w:t>alarm</w:t>
      </w:r>
      <w:proofErr w:type="spellEnd"/>
      <w:r>
        <w:rPr>
          <w:rFonts w:ascii="inherit" w:hAnsi="inherit"/>
          <w:color w:val="444444"/>
        </w:rPr>
        <w:t xml:space="preserve"> </w:t>
      </w:r>
      <w:proofErr w:type="spellStart"/>
      <w:r>
        <w:rPr>
          <w:rFonts w:ascii="inherit" w:hAnsi="inherit"/>
          <w:color w:val="444444"/>
        </w:rPr>
        <w:t>function</w:t>
      </w:r>
      <w:proofErr w:type="spellEnd"/>
      <w:r>
        <w:rPr>
          <w:rFonts w:ascii="inherit" w:hAnsi="inherit"/>
          <w:color w:val="444444"/>
        </w:rPr>
        <w:t xml:space="preserve">, </w:t>
      </w:r>
      <w:proofErr w:type="spellStart"/>
      <w:r>
        <w:rPr>
          <w:rFonts w:ascii="inherit" w:hAnsi="inherit"/>
          <w:color w:val="444444"/>
        </w:rPr>
        <w:t>which</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particularly</w:t>
      </w:r>
      <w:proofErr w:type="spellEnd"/>
      <w:r>
        <w:rPr>
          <w:rFonts w:ascii="inherit" w:hAnsi="inherit"/>
          <w:color w:val="444444"/>
        </w:rPr>
        <w:t xml:space="preserve"> </w:t>
      </w:r>
      <w:proofErr w:type="spellStart"/>
      <w:r>
        <w:rPr>
          <w:rFonts w:ascii="inherit" w:hAnsi="inherit"/>
          <w:color w:val="444444"/>
        </w:rPr>
        <w:t>well</w:t>
      </w:r>
      <w:proofErr w:type="spellEnd"/>
      <w:r>
        <w:rPr>
          <w:rFonts w:ascii="inherit" w:hAnsi="inherit"/>
          <w:color w:val="444444"/>
        </w:rPr>
        <w:t xml:space="preserve"> </w:t>
      </w:r>
      <w:proofErr w:type="spellStart"/>
      <w:r>
        <w:rPr>
          <w:rFonts w:ascii="inherit" w:hAnsi="inherit"/>
          <w:color w:val="444444"/>
        </w:rPr>
        <w:t>suited</w:t>
      </w:r>
      <w:proofErr w:type="spellEnd"/>
      <w:r>
        <w:rPr>
          <w:rFonts w:ascii="inherit" w:hAnsi="inherit"/>
          <w:color w:val="444444"/>
        </w:rPr>
        <w:t xml:space="preserve"> </w:t>
      </w:r>
      <w:proofErr w:type="spellStart"/>
      <w:r>
        <w:rPr>
          <w:rFonts w:ascii="inherit" w:hAnsi="inherit"/>
          <w:color w:val="444444"/>
        </w:rPr>
        <w:t>for</w:t>
      </w:r>
      <w:proofErr w:type="spellEnd"/>
      <w:r>
        <w:rPr>
          <w:rFonts w:ascii="inherit" w:hAnsi="inherit"/>
          <w:color w:val="444444"/>
        </w:rPr>
        <w:t xml:space="preserve"> </w:t>
      </w:r>
      <w:proofErr w:type="spellStart"/>
      <w:r>
        <w:rPr>
          <w:rFonts w:ascii="inherit" w:hAnsi="inherit"/>
          <w:color w:val="444444"/>
        </w:rPr>
        <w:t>monitoring</w:t>
      </w:r>
      <w:proofErr w:type="spellEnd"/>
      <w:r>
        <w:rPr>
          <w:rFonts w:ascii="inherit" w:hAnsi="inherit"/>
          <w:color w:val="444444"/>
        </w:rPr>
        <w:t xml:space="preserve"> </w:t>
      </w:r>
      <w:proofErr w:type="spellStart"/>
      <w:r>
        <w:rPr>
          <w:rFonts w:ascii="inherit" w:hAnsi="inherit"/>
          <w:color w:val="444444"/>
        </w:rPr>
        <w:t>currents</w:t>
      </w:r>
      <w:proofErr w:type="spellEnd"/>
      <w:r>
        <w:rPr>
          <w:rFonts w:ascii="inherit" w:hAnsi="inherit"/>
          <w:color w:val="444444"/>
        </w:rPr>
        <w:t xml:space="preserve">. </w:t>
      </w:r>
      <w:proofErr w:type="spellStart"/>
      <w:r>
        <w:rPr>
          <w:rFonts w:ascii="inherit" w:hAnsi="inherit"/>
          <w:color w:val="444444"/>
        </w:rPr>
        <w:t>In</w:t>
      </w:r>
      <w:proofErr w:type="spellEnd"/>
      <w:r>
        <w:rPr>
          <w:rFonts w:ascii="inherit" w:hAnsi="inherit"/>
          <w:color w:val="444444"/>
        </w:rPr>
        <w:t xml:space="preserve"> </w:t>
      </w:r>
      <w:proofErr w:type="spellStart"/>
      <w:r>
        <w:rPr>
          <w:rFonts w:ascii="inherit" w:hAnsi="inherit"/>
          <w:color w:val="444444"/>
        </w:rPr>
        <w:t>addition</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INA226 </w:t>
      </w:r>
      <w:proofErr w:type="spellStart"/>
      <w:r>
        <w:rPr>
          <w:rFonts w:ascii="inherit" w:hAnsi="inherit"/>
          <w:color w:val="444444"/>
        </w:rPr>
        <w:t>can</w:t>
      </w:r>
      <w:proofErr w:type="spellEnd"/>
      <w:r>
        <w:rPr>
          <w:rFonts w:ascii="inherit" w:hAnsi="inherit"/>
          <w:color w:val="444444"/>
        </w:rPr>
        <w:t xml:space="preserve"> </w:t>
      </w:r>
      <w:proofErr w:type="spellStart"/>
      <w:r>
        <w:rPr>
          <w:rFonts w:ascii="inherit" w:hAnsi="inherit"/>
          <w:color w:val="444444"/>
        </w:rPr>
        <w:t>be</w:t>
      </w:r>
      <w:proofErr w:type="spellEnd"/>
      <w:r>
        <w:rPr>
          <w:rFonts w:ascii="inherit" w:hAnsi="inherit"/>
          <w:color w:val="444444"/>
        </w:rPr>
        <w:t xml:space="preserve"> </w:t>
      </w:r>
      <w:proofErr w:type="spellStart"/>
      <w:r>
        <w:rPr>
          <w:rFonts w:ascii="inherit" w:hAnsi="inherit"/>
          <w:color w:val="444444"/>
        </w:rPr>
        <w:t>used</w:t>
      </w:r>
      <w:proofErr w:type="spellEnd"/>
      <w:r>
        <w:rPr>
          <w:rFonts w:ascii="inherit" w:hAnsi="inherit"/>
          <w:color w:val="444444"/>
        </w:rPr>
        <w:t xml:space="preserve"> </w:t>
      </w:r>
      <w:proofErr w:type="spellStart"/>
      <w:r>
        <w:rPr>
          <w:rFonts w:ascii="inherit" w:hAnsi="inherit"/>
          <w:color w:val="444444"/>
        </w:rPr>
        <w:t>on</w:t>
      </w:r>
      <w:proofErr w:type="spellEnd"/>
      <w:r>
        <w:rPr>
          <w:rFonts w:ascii="inherit" w:hAnsi="inherit"/>
          <w:color w:val="444444"/>
        </w:rPr>
        <w:t xml:space="preserve"> </w:t>
      </w:r>
      <w:proofErr w:type="spellStart"/>
      <w:r>
        <w:rPr>
          <w:rFonts w:ascii="inherit" w:hAnsi="inherit"/>
          <w:color w:val="444444"/>
        </w:rPr>
        <w:t>both</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high-side</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low-side</w:t>
      </w:r>
      <w:proofErr w:type="spellEnd"/>
      <w:r>
        <w:rPr>
          <w:rFonts w:ascii="inherit" w:hAnsi="inherit"/>
          <w:color w:val="444444"/>
        </w:rPr>
        <w:t xml:space="preserve">. I </w:t>
      </w:r>
      <w:proofErr w:type="spellStart"/>
      <w:r>
        <w:rPr>
          <w:rFonts w:ascii="inherit" w:hAnsi="inherit"/>
          <w:color w:val="444444"/>
        </w:rPr>
        <w:t>will</w:t>
      </w:r>
      <w:proofErr w:type="spellEnd"/>
      <w:r>
        <w:rPr>
          <w:rFonts w:ascii="inherit" w:hAnsi="inherit"/>
          <w:color w:val="444444"/>
        </w:rPr>
        <w:t xml:space="preserve"> </w:t>
      </w:r>
      <w:proofErr w:type="spellStart"/>
      <w:r>
        <w:rPr>
          <w:rFonts w:ascii="inherit" w:hAnsi="inherit"/>
          <w:color w:val="444444"/>
        </w:rPr>
        <w:t>come</w:t>
      </w:r>
      <w:proofErr w:type="spellEnd"/>
      <w:r>
        <w:rPr>
          <w:rFonts w:ascii="inherit" w:hAnsi="inherit"/>
          <w:color w:val="444444"/>
        </w:rPr>
        <w:t xml:space="preserve"> </w:t>
      </w:r>
      <w:proofErr w:type="spellStart"/>
      <w:r>
        <w:rPr>
          <w:rFonts w:ascii="inherit" w:hAnsi="inherit"/>
          <w:color w:val="444444"/>
        </w:rPr>
        <w:t>back</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further</w:t>
      </w:r>
      <w:proofErr w:type="spellEnd"/>
      <w:r>
        <w:rPr>
          <w:rFonts w:ascii="inherit" w:hAnsi="inherit"/>
          <w:color w:val="444444"/>
        </w:rPr>
        <w:t xml:space="preserve"> </w:t>
      </w:r>
      <w:proofErr w:type="spellStart"/>
      <w:r>
        <w:rPr>
          <w:rFonts w:ascii="inherit" w:hAnsi="inherit"/>
          <w:color w:val="444444"/>
        </w:rPr>
        <w:t>differences</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INA219 </w:t>
      </w:r>
      <w:proofErr w:type="spellStart"/>
      <w:r>
        <w:rPr>
          <w:rFonts w:ascii="inherit" w:hAnsi="inherit"/>
          <w:color w:val="444444"/>
        </w:rPr>
        <w:t>during</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article</w:t>
      </w:r>
      <w:proofErr w:type="spellEnd"/>
      <w:r>
        <w:rPr>
          <w:rFonts w:ascii="inherit" w:hAnsi="inherit"/>
          <w:color w:val="444444"/>
        </w:rPr>
        <w:t>.</w:t>
      </w:r>
    </w:p>
    <w:p w14:paraId="4EE770E6" w14:textId="77777777" w:rsidR="006F6DE0" w:rsidRDefault="006F6DE0" w:rsidP="006F6DE0">
      <w:pPr>
        <w:pStyle w:val="NormalWeb"/>
        <w:shd w:val="clear" w:color="auto" w:fill="FFFFFF"/>
        <w:spacing w:before="0" w:beforeAutospacing="0" w:after="150" w:afterAutospacing="0" w:line="408" w:lineRule="atLeast"/>
        <w:textAlignment w:val="baseline"/>
        <w:rPr>
          <w:rFonts w:ascii="inherit" w:hAnsi="inherit"/>
          <w:color w:val="444444"/>
        </w:rPr>
      </w:pPr>
      <w:proofErr w:type="spellStart"/>
      <w:r>
        <w:rPr>
          <w:rFonts w:ascii="inherit" w:hAnsi="inherit"/>
          <w:color w:val="444444"/>
        </w:rPr>
        <w:t>First</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w:t>
      </w:r>
      <w:proofErr w:type="spellStart"/>
      <w:r>
        <w:rPr>
          <w:rFonts w:ascii="inherit" w:hAnsi="inherit"/>
          <w:color w:val="444444"/>
        </w:rPr>
        <w:t>all</w:t>
      </w:r>
      <w:proofErr w:type="spellEnd"/>
      <w:r>
        <w:rPr>
          <w:rFonts w:ascii="inherit" w:hAnsi="inherit"/>
          <w:color w:val="444444"/>
        </w:rPr>
        <w:t xml:space="preserve">, I </w:t>
      </w:r>
      <w:proofErr w:type="spellStart"/>
      <w:r>
        <w:rPr>
          <w:rFonts w:ascii="inherit" w:hAnsi="inherit"/>
          <w:color w:val="444444"/>
        </w:rPr>
        <w:t>will</w:t>
      </w:r>
      <w:proofErr w:type="spellEnd"/>
      <w:r>
        <w:rPr>
          <w:rFonts w:ascii="inherit" w:hAnsi="inherit"/>
          <w:color w:val="444444"/>
        </w:rPr>
        <w:t xml:space="preserve"> </w:t>
      </w:r>
      <w:proofErr w:type="spellStart"/>
      <w:r>
        <w:rPr>
          <w:rFonts w:ascii="inherit" w:hAnsi="inherit"/>
          <w:color w:val="444444"/>
        </w:rPr>
        <w:t>deal</w:t>
      </w:r>
      <w:proofErr w:type="spellEnd"/>
      <w:r>
        <w:rPr>
          <w:rFonts w:ascii="inherit" w:hAnsi="inherit"/>
          <w:color w:val="444444"/>
        </w:rPr>
        <w:t xml:space="preserve"> </w:t>
      </w:r>
      <w:proofErr w:type="spellStart"/>
      <w:r>
        <w:rPr>
          <w:rFonts w:ascii="inherit" w:hAnsi="inherit"/>
          <w:color w:val="444444"/>
        </w:rPr>
        <w:t>with</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measuring</w:t>
      </w:r>
      <w:proofErr w:type="spellEnd"/>
      <w:r>
        <w:rPr>
          <w:rFonts w:ascii="inherit" w:hAnsi="inherit"/>
          <w:color w:val="444444"/>
        </w:rPr>
        <w:t xml:space="preserve"> </w:t>
      </w:r>
      <w:proofErr w:type="spellStart"/>
      <w:r>
        <w:rPr>
          <w:rFonts w:ascii="inherit" w:hAnsi="inherit"/>
          <w:color w:val="444444"/>
        </w:rPr>
        <w:t>principle</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technical</w:t>
      </w:r>
      <w:proofErr w:type="spellEnd"/>
      <w:r>
        <w:rPr>
          <w:rFonts w:ascii="inherit" w:hAnsi="inherit"/>
          <w:color w:val="444444"/>
        </w:rPr>
        <w:t xml:space="preserve"> </w:t>
      </w:r>
      <w:proofErr w:type="spellStart"/>
      <w:r>
        <w:rPr>
          <w:rFonts w:ascii="inherit" w:hAnsi="inherit"/>
          <w:color w:val="444444"/>
        </w:rPr>
        <w:t>data</w:t>
      </w:r>
      <w:proofErr w:type="spellEnd"/>
      <w:r>
        <w:rPr>
          <w:rFonts w:ascii="inherit" w:hAnsi="inherit"/>
          <w:color w:val="444444"/>
        </w:rPr>
        <w:t xml:space="preserve">. </w:t>
      </w:r>
      <w:proofErr w:type="spellStart"/>
      <w:r>
        <w:rPr>
          <w:rFonts w:ascii="inherit" w:hAnsi="inherit"/>
          <w:color w:val="444444"/>
        </w:rPr>
        <w:t>Then</w:t>
      </w:r>
      <w:proofErr w:type="spellEnd"/>
      <w:r>
        <w:rPr>
          <w:rFonts w:ascii="inherit" w:hAnsi="inherit"/>
          <w:color w:val="444444"/>
        </w:rPr>
        <w:t xml:space="preserve"> I </w:t>
      </w:r>
      <w:proofErr w:type="spellStart"/>
      <w:r>
        <w:rPr>
          <w:rFonts w:ascii="inherit" w:hAnsi="inherit"/>
          <w:color w:val="444444"/>
        </w:rPr>
        <w:t>present</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library</w:t>
      </w:r>
      <w:proofErr w:type="spellEnd"/>
      <w:r>
        <w:rPr>
          <w:rFonts w:ascii="inherit" w:hAnsi="inherit"/>
          <w:color w:val="444444"/>
        </w:rPr>
        <w:t xml:space="preserve"> </w:t>
      </w:r>
      <w:proofErr w:type="spellStart"/>
      <w:r>
        <w:rPr>
          <w:rFonts w:ascii="inherit" w:hAnsi="inherit"/>
          <w:color w:val="444444"/>
        </w:rPr>
        <w:t>with</w:t>
      </w:r>
      <w:proofErr w:type="spellEnd"/>
      <w:r>
        <w:rPr>
          <w:rFonts w:ascii="inherit" w:hAnsi="inherit"/>
          <w:color w:val="444444"/>
        </w:rPr>
        <w:t xml:space="preserve"> </w:t>
      </w:r>
      <w:proofErr w:type="spellStart"/>
      <w:r>
        <w:rPr>
          <w:rFonts w:ascii="inherit" w:hAnsi="inherit"/>
          <w:color w:val="444444"/>
        </w:rPr>
        <w:t>its</w:t>
      </w:r>
      <w:proofErr w:type="spellEnd"/>
      <w:r>
        <w:rPr>
          <w:rFonts w:ascii="inherit" w:hAnsi="inherit"/>
          <w:color w:val="444444"/>
        </w:rPr>
        <w:t xml:space="preserve"> </w:t>
      </w:r>
      <w:proofErr w:type="spellStart"/>
      <w:r>
        <w:rPr>
          <w:rFonts w:ascii="inherit" w:hAnsi="inherit"/>
          <w:color w:val="444444"/>
        </w:rPr>
        <w:t>numerous</w:t>
      </w:r>
      <w:proofErr w:type="spellEnd"/>
      <w:r>
        <w:rPr>
          <w:rFonts w:ascii="inherit" w:hAnsi="inherit"/>
          <w:color w:val="444444"/>
        </w:rPr>
        <w:t xml:space="preserve"> </w:t>
      </w:r>
      <w:proofErr w:type="spellStart"/>
      <w:r>
        <w:rPr>
          <w:rFonts w:ascii="inherit" w:hAnsi="inherit"/>
          <w:color w:val="444444"/>
        </w:rPr>
        <w:t>example</w:t>
      </w:r>
      <w:proofErr w:type="spellEnd"/>
      <w:r>
        <w:rPr>
          <w:rFonts w:ascii="inherit" w:hAnsi="inherit"/>
          <w:color w:val="444444"/>
        </w:rPr>
        <w:t xml:space="preserve"> </w:t>
      </w:r>
      <w:proofErr w:type="spellStart"/>
      <w:r>
        <w:rPr>
          <w:rFonts w:ascii="inherit" w:hAnsi="inherit"/>
          <w:color w:val="444444"/>
        </w:rPr>
        <w:t>sketches</w:t>
      </w:r>
      <w:proofErr w:type="spellEnd"/>
      <w:r>
        <w:rPr>
          <w:rFonts w:ascii="inherit" w:hAnsi="inherit"/>
          <w:color w:val="444444"/>
        </w:rPr>
        <w:t xml:space="preserve">. </w:t>
      </w:r>
      <w:proofErr w:type="spellStart"/>
      <w:r>
        <w:rPr>
          <w:rFonts w:ascii="inherit" w:hAnsi="inherit"/>
          <w:color w:val="444444"/>
        </w:rPr>
        <w:t>Finally</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last</w:t>
      </w:r>
      <w:proofErr w:type="spellEnd"/>
      <w:r>
        <w:rPr>
          <w:rFonts w:ascii="inherit" w:hAnsi="inherit"/>
          <w:color w:val="444444"/>
        </w:rPr>
        <w:t xml:space="preserve"> </w:t>
      </w:r>
      <w:proofErr w:type="spellStart"/>
      <w:r>
        <w:rPr>
          <w:rFonts w:ascii="inherit" w:hAnsi="inherit"/>
          <w:color w:val="444444"/>
        </w:rPr>
        <w:t>part</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for</w:t>
      </w:r>
      <w:proofErr w:type="spellEnd"/>
      <w:r>
        <w:rPr>
          <w:rFonts w:ascii="inherit" w:hAnsi="inherit"/>
          <w:color w:val="444444"/>
        </w:rPr>
        <w:t xml:space="preserve"> </w:t>
      </w:r>
      <w:proofErr w:type="spellStart"/>
      <w:r>
        <w:rPr>
          <w:rFonts w:ascii="inherit" w:hAnsi="inherit"/>
          <w:color w:val="444444"/>
        </w:rPr>
        <w:t>those</w:t>
      </w:r>
      <w:proofErr w:type="spellEnd"/>
      <w:r>
        <w:rPr>
          <w:rFonts w:ascii="inherit" w:hAnsi="inherit"/>
          <w:color w:val="444444"/>
        </w:rPr>
        <w:t xml:space="preserve"> </w:t>
      </w:r>
      <w:proofErr w:type="spellStart"/>
      <w:r>
        <w:rPr>
          <w:rFonts w:ascii="inherit" w:hAnsi="inherit"/>
          <w:color w:val="444444"/>
        </w:rPr>
        <w:t>who</w:t>
      </w:r>
      <w:proofErr w:type="spellEnd"/>
      <w:r>
        <w:rPr>
          <w:rFonts w:ascii="inherit" w:hAnsi="inherit"/>
          <w:color w:val="444444"/>
        </w:rPr>
        <w:t xml:space="preserve"> </w:t>
      </w:r>
      <w:proofErr w:type="spellStart"/>
      <w:r>
        <w:rPr>
          <w:rFonts w:ascii="inherit" w:hAnsi="inherit"/>
          <w:color w:val="444444"/>
        </w:rPr>
        <w:t>want</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go</w:t>
      </w:r>
      <w:proofErr w:type="spellEnd"/>
      <w:r>
        <w:rPr>
          <w:rFonts w:ascii="inherit" w:hAnsi="inherit"/>
          <w:color w:val="444444"/>
        </w:rPr>
        <w:t xml:space="preserve"> </w:t>
      </w:r>
      <w:proofErr w:type="spellStart"/>
      <w:r>
        <w:rPr>
          <w:rFonts w:ascii="inherit" w:hAnsi="inherit"/>
          <w:color w:val="444444"/>
        </w:rPr>
        <w:t>deeper</w:t>
      </w:r>
      <w:proofErr w:type="spellEnd"/>
      <w:r>
        <w:rPr>
          <w:rFonts w:ascii="inherit" w:hAnsi="inherit"/>
          <w:color w:val="444444"/>
        </w:rPr>
        <w:t xml:space="preserve">. </w:t>
      </w:r>
      <w:proofErr w:type="spellStart"/>
      <w:r>
        <w:rPr>
          <w:rFonts w:ascii="inherit" w:hAnsi="inherit"/>
          <w:color w:val="444444"/>
        </w:rPr>
        <w:t>It</w:t>
      </w:r>
      <w:proofErr w:type="spellEnd"/>
      <w:r>
        <w:rPr>
          <w:rFonts w:ascii="inherit" w:hAnsi="inherit"/>
          <w:color w:val="444444"/>
        </w:rPr>
        <w:t xml:space="preserve"> </w:t>
      </w:r>
      <w:proofErr w:type="spellStart"/>
      <w:r>
        <w:rPr>
          <w:rFonts w:ascii="inherit" w:hAnsi="inherit"/>
          <w:color w:val="444444"/>
        </w:rPr>
        <w:t>deals</w:t>
      </w:r>
      <w:proofErr w:type="spellEnd"/>
      <w:r>
        <w:rPr>
          <w:rFonts w:ascii="inherit" w:hAnsi="inherit"/>
          <w:color w:val="444444"/>
        </w:rPr>
        <w:t xml:space="preserve"> </w:t>
      </w:r>
      <w:proofErr w:type="spellStart"/>
      <w:r>
        <w:rPr>
          <w:rFonts w:ascii="inherit" w:hAnsi="inherit"/>
          <w:color w:val="444444"/>
        </w:rPr>
        <w:t>with</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inner</w:t>
      </w:r>
      <w:proofErr w:type="spellEnd"/>
      <w:r>
        <w:rPr>
          <w:rFonts w:ascii="inherit" w:hAnsi="inherit"/>
          <w:color w:val="444444"/>
        </w:rPr>
        <w:t xml:space="preserve"> </w:t>
      </w:r>
      <w:proofErr w:type="spellStart"/>
      <w:r>
        <w:rPr>
          <w:rFonts w:ascii="inherit" w:hAnsi="inherit"/>
          <w:color w:val="444444"/>
        </w:rPr>
        <w:t>details</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INA226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library</w:t>
      </w:r>
      <w:proofErr w:type="spellEnd"/>
      <w:r>
        <w:rPr>
          <w:rFonts w:ascii="inherit" w:hAnsi="inherit"/>
          <w:color w:val="444444"/>
        </w:rPr>
        <w:t>.</w:t>
      </w:r>
    </w:p>
    <w:p w14:paraId="1FE310D5" w14:textId="77777777" w:rsidR="006F6DE0" w:rsidRDefault="006F6DE0" w:rsidP="006F6DE0">
      <w:pPr>
        <w:pStyle w:val="Heading2"/>
        <w:shd w:val="clear" w:color="auto" w:fill="FFFFFF"/>
        <w:spacing w:before="300" w:after="150"/>
        <w:textAlignment w:val="baseline"/>
        <w:rPr>
          <w:rFonts w:ascii="inherit" w:hAnsi="inherit"/>
          <w:color w:val="00BF8F"/>
          <w:sz w:val="45"/>
          <w:szCs w:val="45"/>
        </w:rPr>
      </w:pPr>
      <w:proofErr w:type="spellStart"/>
      <w:r>
        <w:rPr>
          <w:rFonts w:ascii="inherit" w:hAnsi="inherit"/>
          <w:color w:val="00BF8F"/>
          <w:sz w:val="45"/>
          <w:szCs w:val="45"/>
        </w:rPr>
        <w:lastRenderedPageBreak/>
        <w:t>The</w:t>
      </w:r>
      <w:proofErr w:type="spellEnd"/>
      <w:r>
        <w:rPr>
          <w:rFonts w:ascii="inherit" w:hAnsi="inherit"/>
          <w:color w:val="00BF8F"/>
          <w:sz w:val="45"/>
          <w:szCs w:val="45"/>
        </w:rPr>
        <w:t xml:space="preserve"> </w:t>
      </w:r>
      <w:proofErr w:type="spellStart"/>
      <w:r>
        <w:rPr>
          <w:rFonts w:ascii="inherit" w:hAnsi="inherit"/>
          <w:color w:val="00BF8F"/>
          <w:sz w:val="45"/>
          <w:szCs w:val="45"/>
        </w:rPr>
        <w:t>measuring</w:t>
      </w:r>
      <w:proofErr w:type="spellEnd"/>
      <w:r>
        <w:rPr>
          <w:rFonts w:ascii="inherit" w:hAnsi="inherit"/>
          <w:color w:val="00BF8F"/>
          <w:sz w:val="45"/>
          <w:szCs w:val="45"/>
        </w:rPr>
        <w:t xml:space="preserve"> </w:t>
      </w:r>
      <w:proofErr w:type="spellStart"/>
      <w:r>
        <w:rPr>
          <w:rFonts w:ascii="inherit" w:hAnsi="inherit"/>
          <w:color w:val="00BF8F"/>
          <w:sz w:val="45"/>
          <w:szCs w:val="45"/>
        </w:rPr>
        <w:t>principle</w:t>
      </w:r>
      <w:proofErr w:type="spellEnd"/>
    </w:p>
    <w:p w14:paraId="650976B8" w14:textId="4443AE21" w:rsidR="006F6DE0" w:rsidRDefault="006F6DE0" w:rsidP="006F6DE0">
      <w:pPr>
        <w:shd w:val="clear" w:color="auto" w:fill="FFFFFF"/>
        <w:spacing w:line="408" w:lineRule="atLeast"/>
        <w:textAlignment w:val="baseline"/>
        <w:rPr>
          <w:rFonts w:ascii="Roboto Slab" w:hAnsi="Roboto Slab"/>
          <w:color w:val="444444"/>
          <w:sz w:val="24"/>
          <w:szCs w:val="24"/>
        </w:rPr>
      </w:pPr>
      <w:r>
        <w:rPr>
          <w:rFonts w:ascii="inherit" w:hAnsi="inherit"/>
          <w:noProof/>
          <w:color w:val="00BF8F"/>
          <w:bdr w:val="none" w:sz="0" w:space="0" w:color="auto" w:frame="1"/>
        </w:rPr>
        <w:drawing>
          <wp:inline distT="0" distB="0" distL="0" distR="0" wp14:anchorId="644E8268" wp14:editId="6EEE3A69">
            <wp:extent cx="6120765" cy="2976880"/>
            <wp:effectExtent l="0" t="0" r="0" b="0"/>
            <wp:docPr id="53" name="Picture 53" descr="An INA226 module">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An INA226 module">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20765" cy="2976880"/>
                    </a:xfrm>
                    <a:prstGeom prst="rect">
                      <a:avLst/>
                    </a:prstGeom>
                    <a:noFill/>
                    <a:ln>
                      <a:noFill/>
                    </a:ln>
                  </pic:spPr>
                </pic:pic>
              </a:graphicData>
            </a:graphic>
          </wp:inline>
        </w:drawing>
      </w:r>
      <w:proofErr w:type="spellStart"/>
      <w:r>
        <w:rPr>
          <w:rFonts w:ascii="Roboto Slab" w:hAnsi="Roboto Slab"/>
          <w:color w:val="444444"/>
        </w:rPr>
        <w:t>An</w:t>
      </w:r>
      <w:proofErr w:type="spellEnd"/>
      <w:r>
        <w:rPr>
          <w:rFonts w:ascii="Roboto Slab" w:hAnsi="Roboto Slab"/>
          <w:color w:val="444444"/>
        </w:rPr>
        <w:t xml:space="preserve"> INA226 </w:t>
      </w:r>
      <w:proofErr w:type="spellStart"/>
      <w:r>
        <w:rPr>
          <w:rFonts w:ascii="Roboto Slab" w:hAnsi="Roboto Slab"/>
          <w:color w:val="444444"/>
        </w:rPr>
        <w:t>module</w:t>
      </w:r>
      <w:proofErr w:type="spellEnd"/>
      <w:r>
        <w:rPr>
          <w:rFonts w:ascii="Roboto Slab" w:hAnsi="Roboto Slab"/>
          <w:color w:val="444444"/>
        </w:rPr>
        <w:t xml:space="preserve">, </w:t>
      </w:r>
      <w:proofErr w:type="spellStart"/>
      <w:r>
        <w:rPr>
          <w:rFonts w:ascii="Roboto Slab" w:hAnsi="Roboto Slab"/>
          <w:color w:val="444444"/>
        </w:rPr>
        <w:t>front</w:t>
      </w:r>
      <w:proofErr w:type="spellEnd"/>
      <w:r>
        <w:rPr>
          <w:rFonts w:ascii="Roboto Slab" w:hAnsi="Roboto Slab"/>
          <w:color w:val="444444"/>
        </w:rPr>
        <w:t xml:space="preserve"> </w:t>
      </w:r>
      <w:proofErr w:type="spellStart"/>
      <w:r>
        <w:rPr>
          <w:rFonts w:ascii="Roboto Slab" w:hAnsi="Roboto Slab"/>
          <w:color w:val="444444"/>
        </w:rPr>
        <w:t>and</w:t>
      </w:r>
      <w:proofErr w:type="spellEnd"/>
      <w:r>
        <w:rPr>
          <w:rFonts w:ascii="Roboto Slab" w:hAnsi="Roboto Slab"/>
          <w:color w:val="444444"/>
        </w:rPr>
        <w:t xml:space="preserve"> </w:t>
      </w:r>
      <w:proofErr w:type="spellStart"/>
      <w:r>
        <w:rPr>
          <w:rFonts w:ascii="Roboto Slab" w:hAnsi="Roboto Slab"/>
          <w:color w:val="444444"/>
        </w:rPr>
        <w:t>back</w:t>
      </w:r>
      <w:proofErr w:type="spellEnd"/>
    </w:p>
    <w:p w14:paraId="371C6BA7" w14:textId="77777777" w:rsidR="006F6DE0" w:rsidRDefault="006F6DE0" w:rsidP="006F6DE0">
      <w:pPr>
        <w:pStyle w:val="NormalWeb"/>
        <w:shd w:val="clear" w:color="auto" w:fill="FFFFFF"/>
        <w:spacing w:before="0" w:beforeAutospacing="0" w:after="0" w:afterAutospacing="0" w:line="408" w:lineRule="atLeast"/>
        <w:textAlignment w:val="baseline"/>
        <w:rPr>
          <w:rFonts w:ascii="inherit" w:hAnsi="inherit"/>
          <w:color w:val="444444"/>
        </w:rPr>
      </w:pPr>
      <w:proofErr w:type="spellStart"/>
      <w:r>
        <w:rPr>
          <w:rFonts w:ascii="inherit" w:hAnsi="inherit"/>
          <w:color w:val="444444"/>
        </w:rPr>
        <w:t>Basically</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INA226 </w:t>
      </w:r>
      <w:proofErr w:type="spellStart"/>
      <w:r>
        <w:rPr>
          <w:rFonts w:ascii="inherit" w:hAnsi="inherit"/>
          <w:color w:val="444444"/>
        </w:rPr>
        <w:t>works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same</w:t>
      </w:r>
      <w:proofErr w:type="spellEnd"/>
      <w:r>
        <w:rPr>
          <w:rFonts w:ascii="inherit" w:hAnsi="inherit"/>
          <w:color w:val="444444"/>
        </w:rPr>
        <w:t xml:space="preserve"> </w:t>
      </w:r>
      <w:proofErr w:type="spellStart"/>
      <w:r>
        <w:rPr>
          <w:rFonts w:ascii="inherit" w:hAnsi="inherit"/>
          <w:color w:val="444444"/>
        </w:rPr>
        <w:t>way</w:t>
      </w:r>
      <w:proofErr w:type="spellEnd"/>
      <w:r>
        <w:rPr>
          <w:rFonts w:ascii="inherit" w:hAnsi="inherit"/>
          <w:color w:val="444444"/>
        </w:rPr>
        <w:t xml:space="preserve"> </w:t>
      </w:r>
      <w:proofErr w:type="spellStart"/>
      <w:r>
        <w:rPr>
          <w:rFonts w:ascii="inherit" w:hAnsi="inherit"/>
          <w:color w:val="444444"/>
        </w:rPr>
        <w:t>as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INA219.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conduct</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current</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be</w:t>
      </w:r>
      <w:proofErr w:type="spellEnd"/>
      <w:r>
        <w:rPr>
          <w:rFonts w:ascii="inherit" w:hAnsi="inherit"/>
          <w:color w:val="444444"/>
        </w:rPr>
        <w:t xml:space="preserve"> </w:t>
      </w:r>
      <w:proofErr w:type="spellStart"/>
      <w:r>
        <w:rPr>
          <w:rFonts w:ascii="inherit" w:hAnsi="inherit"/>
          <w:color w:val="444444"/>
        </w:rPr>
        <w:t>measured</w:t>
      </w:r>
      <w:proofErr w:type="spellEnd"/>
      <w:r>
        <w:rPr>
          <w:rFonts w:ascii="inherit" w:hAnsi="inherit"/>
          <w:color w:val="444444"/>
        </w:rPr>
        <w:t xml:space="preserve"> </w:t>
      </w:r>
      <w:proofErr w:type="spellStart"/>
      <w:r>
        <w:rPr>
          <w:rFonts w:ascii="inherit" w:hAnsi="inherit"/>
          <w:color w:val="444444"/>
        </w:rPr>
        <w:t>via</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terminals</w:t>
      </w:r>
      <w:proofErr w:type="spellEnd"/>
      <w:r>
        <w:rPr>
          <w:rFonts w:ascii="inherit" w:hAnsi="inherit"/>
          <w:color w:val="444444"/>
        </w:rPr>
        <w:t xml:space="preserve"> IN+ </w:t>
      </w:r>
      <w:proofErr w:type="spellStart"/>
      <w:r>
        <w:rPr>
          <w:rFonts w:ascii="inherit" w:hAnsi="inherit"/>
          <w:color w:val="444444"/>
        </w:rPr>
        <w:t>and</w:t>
      </w:r>
      <w:proofErr w:type="spellEnd"/>
      <w:r>
        <w:rPr>
          <w:rFonts w:ascii="inherit" w:hAnsi="inherit"/>
          <w:color w:val="444444"/>
        </w:rPr>
        <w:t xml:space="preserve"> IN- </w:t>
      </w:r>
      <w:proofErr w:type="spellStart"/>
      <w:r>
        <w:rPr>
          <w:rFonts w:ascii="inherit" w:hAnsi="inherit"/>
          <w:color w:val="444444"/>
        </w:rPr>
        <w:t>through</w:t>
      </w:r>
      <w:proofErr w:type="spellEnd"/>
      <w:r>
        <w:rPr>
          <w:rFonts w:ascii="inherit" w:hAnsi="inherit"/>
          <w:color w:val="444444"/>
        </w:rPr>
        <w:t xml:space="preserve"> a </w:t>
      </w:r>
      <w:proofErr w:type="spellStart"/>
      <w:r>
        <w:rPr>
          <w:rFonts w:ascii="inherit" w:hAnsi="inherit"/>
          <w:color w:val="444444"/>
        </w:rPr>
        <w:fldChar w:fldCharType="begin"/>
      </w:r>
      <w:r>
        <w:rPr>
          <w:rFonts w:ascii="inherit" w:hAnsi="inherit"/>
          <w:color w:val="444444"/>
        </w:rPr>
        <w:instrText xml:space="preserve"> HYPERLINK "https://de.wikipedia.org/wiki/Shunt_(Elektrotechnik)" \t "_blank" </w:instrText>
      </w:r>
      <w:r>
        <w:rPr>
          <w:rFonts w:ascii="inherit" w:hAnsi="inherit"/>
          <w:color w:val="444444"/>
        </w:rPr>
        <w:fldChar w:fldCharType="separate"/>
      </w:r>
      <w:r>
        <w:rPr>
          <w:rStyle w:val="Hyperlink"/>
          <w:rFonts w:ascii="inherit" w:hAnsi="inherit"/>
          <w:color w:val="00BF8F"/>
          <w:bdr w:val="none" w:sz="0" w:space="0" w:color="auto" w:frame="1"/>
        </w:rPr>
        <w:t>shunt</w:t>
      </w:r>
      <w:proofErr w:type="spellEnd"/>
      <w:r>
        <w:rPr>
          <w:rFonts w:ascii="inherit" w:hAnsi="inherit"/>
          <w:color w:val="444444"/>
        </w:rPr>
        <w:fldChar w:fldCharType="end"/>
      </w:r>
      <w:r>
        <w:rPr>
          <w:rFonts w:ascii="inherit" w:hAnsi="inherit"/>
          <w:color w:val="444444"/>
        </w:rPr>
        <w:t> (</w:t>
      </w:r>
      <w:proofErr w:type="spellStart"/>
      <w:r>
        <w:rPr>
          <w:rFonts w:ascii="inherit" w:hAnsi="inherit"/>
          <w:color w:val="444444"/>
        </w:rPr>
        <w:t>current</w:t>
      </w:r>
      <w:proofErr w:type="spellEnd"/>
      <w:r>
        <w:rPr>
          <w:rFonts w:ascii="inherit" w:hAnsi="inherit"/>
          <w:color w:val="444444"/>
        </w:rPr>
        <w:t xml:space="preserve"> </w:t>
      </w:r>
      <w:proofErr w:type="spellStart"/>
      <w:r>
        <w:rPr>
          <w:rFonts w:ascii="inherit" w:hAnsi="inherit"/>
          <w:color w:val="444444"/>
        </w:rPr>
        <w:t>resistor</w:t>
      </w:r>
      <w:proofErr w:type="spellEnd"/>
      <w:r>
        <w:rPr>
          <w:rFonts w:ascii="inherit" w:hAnsi="inherit"/>
          <w:color w:val="444444"/>
        </w:rPr>
        <w:t xml:space="preserve">). </w:t>
      </w:r>
      <w:proofErr w:type="spellStart"/>
      <w:r>
        <w:rPr>
          <w:rFonts w:ascii="inherit" w:hAnsi="inherit"/>
          <w:color w:val="444444"/>
        </w:rPr>
        <w:t>An</w:t>
      </w:r>
      <w:proofErr w:type="spellEnd"/>
      <w:r>
        <w:rPr>
          <w:rFonts w:ascii="inherit" w:hAnsi="inherit"/>
          <w:color w:val="444444"/>
        </w:rPr>
        <w:t xml:space="preserve"> A/D </w:t>
      </w:r>
      <w:proofErr w:type="spellStart"/>
      <w:r>
        <w:rPr>
          <w:rFonts w:ascii="inherit" w:hAnsi="inherit"/>
          <w:color w:val="444444"/>
        </w:rPr>
        <w:t>converter</w:t>
      </w:r>
      <w:proofErr w:type="spellEnd"/>
      <w:r>
        <w:rPr>
          <w:rFonts w:ascii="inherit" w:hAnsi="inherit"/>
          <w:color w:val="444444"/>
        </w:rPr>
        <w:t xml:space="preserve"> </w:t>
      </w:r>
      <w:proofErr w:type="spellStart"/>
      <w:r>
        <w:rPr>
          <w:rFonts w:ascii="inherit" w:hAnsi="inherit"/>
          <w:color w:val="444444"/>
        </w:rPr>
        <w:t>measures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voltage</w:t>
      </w:r>
      <w:proofErr w:type="spellEnd"/>
      <w:r>
        <w:rPr>
          <w:rFonts w:ascii="inherit" w:hAnsi="inherit"/>
          <w:color w:val="444444"/>
        </w:rPr>
        <w:t xml:space="preserve"> </w:t>
      </w:r>
      <w:proofErr w:type="spellStart"/>
      <w:r>
        <w:rPr>
          <w:rFonts w:ascii="inherit" w:hAnsi="inherit"/>
          <w:color w:val="444444"/>
        </w:rPr>
        <w:t>drop</w:t>
      </w:r>
      <w:proofErr w:type="spellEnd"/>
      <w:r>
        <w:rPr>
          <w:rFonts w:ascii="inherit" w:hAnsi="inherit"/>
          <w:color w:val="444444"/>
        </w:rPr>
        <w:t xml:space="preserve"> </w:t>
      </w:r>
      <w:proofErr w:type="spellStart"/>
      <w:r>
        <w:rPr>
          <w:rFonts w:ascii="inherit" w:hAnsi="inherit"/>
          <w:color w:val="444444"/>
        </w:rPr>
        <w:t>across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shunt</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INA226 </w:t>
      </w:r>
      <w:proofErr w:type="spellStart"/>
      <w:r>
        <w:rPr>
          <w:rFonts w:ascii="inherit" w:hAnsi="inherit"/>
          <w:color w:val="444444"/>
        </w:rPr>
        <w:t>calculates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current</w:t>
      </w:r>
      <w:proofErr w:type="spellEnd"/>
      <w:r>
        <w:rPr>
          <w:rFonts w:ascii="inherit" w:hAnsi="inherit"/>
          <w:color w:val="444444"/>
        </w:rPr>
        <w:t xml:space="preserve"> </w:t>
      </w:r>
      <w:proofErr w:type="spellStart"/>
      <w:r>
        <w:rPr>
          <w:rFonts w:ascii="inherit" w:hAnsi="inherit"/>
          <w:color w:val="444444"/>
        </w:rPr>
        <w:t>from</w:t>
      </w:r>
      <w:proofErr w:type="spellEnd"/>
      <w:r>
        <w:rPr>
          <w:rFonts w:ascii="inherit" w:hAnsi="inherit"/>
          <w:color w:val="444444"/>
        </w:rPr>
        <w:t xml:space="preserve"> </w:t>
      </w:r>
      <w:proofErr w:type="spellStart"/>
      <w:r>
        <w:rPr>
          <w:rFonts w:ascii="inherit" w:hAnsi="inherit"/>
          <w:color w:val="444444"/>
        </w:rPr>
        <w:t>this</w:t>
      </w:r>
      <w:proofErr w:type="spellEnd"/>
      <w:r>
        <w:rPr>
          <w:rFonts w:ascii="inherit" w:hAnsi="inherit"/>
          <w:color w:val="444444"/>
        </w:rPr>
        <w:t>.</w:t>
      </w:r>
    </w:p>
    <w:p w14:paraId="585AB457" w14:textId="77777777" w:rsidR="006F6DE0" w:rsidRDefault="006F6DE0" w:rsidP="006F6DE0">
      <w:pPr>
        <w:pStyle w:val="NormalWeb"/>
        <w:shd w:val="clear" w:color="auto" w:fill="FFFFFF"/>
        <w:spacing w:before="0" w:beforeAutospacing="0" w:after="150" w:afterAutospacing="0" w:line="408" w:lineRule="atLeast"/>
        <w:textAlignment w:val="baseline"/>
        <w:rPr>
          <w:rFonts w:ascii="inherit" w:hAnsi="inherit"/>
          <w:color w:val="444444"/>
        </w:rPr>
      </w:pPr>
      <w:proofErr w:type="spellStart"/>
      <w:r>
        <w:rPr>
          <w:rFonts w:ascii="inherit" w:hAnsi="inherit"/>
          <w:color w:val="444444"/>
        </w:rPr>
        <w:t>If</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use</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bare</w:t>
      </w:r>
      <w:proofErr w:type="spellEnd"/>
      <w:r>
        <w:rPr>
          <w:rFonts w:ascii="inherit" w:hAnsi="inherit"/>
          <w:color w:val="444444"/>
        </w:rPr>
        <w:t xml:space="preserve"> INA226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ten-pin</w:t>
      </w:r>
      <w:proofErr w:type="spellEnd"/>
      <w:r>
        <w:rPr>
          <w:rFonts w:ascii="inherit" w:hAnsi="inherit"/>
          <w:color w:val="444444"/>
        </w:rPr>
        <w:t xml:space="preserve"> IC </w:t>
      </w:r>
      <w:proofErr w:type="spellStart"/>
      <w:r>
        <w:rPr>
          <w:rFonts w:ascii="inherit" w:hAnsi="inherit"/>
          <w:color w:val="444444"/>
        </w:rPr>
        <w:t>on</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module</w:t>
      </w:r>
      <w:proofErr w:type="spellEnd"/>
      <w:r>
        <w:rPr>
          <w:rFonts w:ascii="inherit" w:hAnsi="inherit"/>
          <w:color w:val="444444"/>
        </w:rPr>
        <w:t xml:space="preserve">), </w:t>
      </w:r>
      <w:proofErr w:type="spellStart"/>
      <w:r>
        <w:rPr>
          <w:rFonts w:ascii="inherit" w:hAnsi="inherit"/>
          <w:color w:val="444444"/>
        </w:rPr>
        <w:t>then</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are</w:t>
      </w:r>
      <w:proofErr w:type="spellEnd"/>
      <w:r>
        <w:rPr>
          <w:rFonts w:ascii="inherit" w:hAnsi="inherit"/>
          <w:color w:val="444444"/>
        </w:rPr>
        <w:t xml:space="preserve"> </w:t>
      </w:r>
      <w:proofErr w:type="spellStart"/>
      <w:r>
        <w:rPr>
          <w:rFonts w:ascii="inherit" w:hAnsi="inherit"/>
          <w:color w:val="444444"/>
        </w:rPr>
        <w:t>free</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choose</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size</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shunt</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modules</w:t>
      </w:r>
      <w:proofErr w:type="spellEnd"/>
      <w:r>
        <w:rPr>
          <w:rFonts w:ascii="inherit" w:hAnsi="inherit"/>
          <w:color w:val="444444"/>
        </w:rPr>
        <w:t xml:space="preserve"> </w:t>
      </w:r>
      <w:proofErr w:type="spellStart"/>
      <w:r>
        <w:rPr>
          <w:rFonts w:ascii="inherit" w:hAnsi="inherit"/>
          <w:color w:val="444444"/>
        </w:rPr>
        <w:t>have</w:t>
      </w:r>
      <w:proofErr w:type="spellEnd"/>
      <w:r>
        <w:rPr>
          <w:rFonts w:ascii="inherit" w:hAnsi="inherit"/>
          <w:color w:val="444444"/>
        </w:rPr>
        <w:t xml:space="preserve"> a </w:t>
      </w:r>
      <w:proofErr w:type="spellStart"/>
      <w:r>
        <w:rPr>
          <w:rFonts w:ascii="inherit" w:hAnsi="inherit"/>
          <w:color w:val="444444"/>
        </w:rPr>
        <w:t>shunt</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0.1 </w:t>
      </w:r>
      <w:proofErr w:type="spellStart"/>
      <w:r>
        <w:rPr>
          <w:rFonts w:ascii="inherit" w:hAnsi="inherit"/>
          <w:color w:val="444444"/>
        </w:rPr>
        <w:t>ohms</w:t>
      </w:r>
      <w:proofErr w:type="spellEnd"/>
      <w:r>
        <w:rPr>
          <w:rFonts w:ascii="inherit" w:hAnsi="inherit"/>
          <w:color w:val="444444"/>
        </w:rPr>
        <w:t xml:space="preserve">. </w:t>
      </w:r>
      <w:proofErr w:type="spellStart"/>
      <w:r>
        <w:rPr>
          <w:rFonts w:ascii="inherit" w:hAnsi="inherit"/>
          <w:color w:val="444444"/>
        </w:rPr>
        <w:t>In</w:t>
      </w:r>
      <w:proofErr w:type="spellEnd"/>
      <w:r>
        <w:rPr>
          <w:rFonts w:ascii="inherit" w:hAnsi="inherit"/>
          <w:color w:val="444444"/>
        </w:rPr>
        <w:t xml:space="preserve"> </w:t>
      </w:r>
      <w:proofErr w:type="spellStart"/>
      <w:r>
        <w:rPr>
          <w:rFonts w:ascii="inherit" w:hAnsi="inherit"/>
          <w:color w:val="444444"/>
        </w:rPr>
        <w:t>any</w:t>
      </w:r>
      <w:proofErr w:type="spellEnd"/>
      <w:r>
        <w:rPr>
          <w:rFonts w:ascii="inherit" w:hAnsi="inherit"/>
          <w:color w:val="444444"/>
        </w:rPr>
        <w:t xml:space="preserve"> </w:t>
      </w:r>
      <w:proofErr w:type="spellStart"/>
      <w:r>
        <w:rPr>
          <w:rFonts w:ascii="inherit" w:hAnsi="inherit"/>
          <w:color w:val="444444"/>
        </w:rPr>
        <w:t>case</w:t>
      </w:r>
      <w:proofErr w:type="spellEnd"/>
      <w:r>
        <w:rPr>
          <w:rFonts w:ascii="inherit" w:hAnsi="inherit"/>
          <w:color w:val="444444"/>
        </w:rPr>
        <w:t xml:space="preserve">, </w:t>
      </w:r>
      <w:proofErr w:type="spellStart"/>
      <w:r>
        <w:rPr>
          <w:rFonts w:ascii="inherit" w:hAnsi="inherit"/>
          <w:color w:val="444444"/>
        </w:rPr>
        <w:t>this</w:t>
      </w:r>
      <w:proofErr w:type="spellEnd"/>
      <w:r>
        <w:rPr>
          <w:rFonts w:ascii="inherit" w:hAnsi="inherit"/>
          <w:color w:val="444444"/>
        </w:rPr>
        <w:t xml:space="preserve"> </w:t>
      </w:r>
      <w:proofErr w:type="spellStart"/>
      <w:r>
        <w:rPr>
          <w:rFonts w:ascii="inherit" w:hAnsi="inherit"/>
          <w:color w:val="444444"/>
        </w:rPr>
        <w:t>applies</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all</w:t>
      </w:r>
      <w:proofErr w:type="spellEnd"/>
      <w:r>
        <w:rPr>
          <w:rFonts w:ascii="inherit" w:hAnsi="inherit"/>
          <w:color w:val="444444"/>
        </w:rPr>
        <w:t xml:space="preserve"> </w:t>
      </w:r>
      <w:proofErr w:type="spellStart"/>
      <w:r>
        <w:rPr>
          <w:rFonts w:ascii="inherit" w:hAnsi="inherit"/>
          <w:color w:val="444444"/>
        </w:rPr>
        <w:t>models</w:t>
      </w:r>
      <w:proofErr w:type="spellEnd"/>
      <w:r>
        <w:rPr>
          <w:rFonts w:ascii="inherit" w:hAnsi="inherit"/>
          <w:color w:val="444444"/>
        </w:rPr>
        <w:t xml:space="preserve"> </w:t>
      </w:r>
      <w:proofErr w:type="spellStart"/>
      <w:r>
        <w:rPr>
          <w:rFonts w:ascii="inherit" w:hAnsi="inherit"/>
          <w:color w:val="444444"/>
        </w:rPr>
        <w:t>that</w:t>
      </w:r>
      <w:proofErr w:type="spellEnd"/>
      <w:r>
        <w:rPr>
          <w:rFonts w:ascii="inherit" w:hAnsi="inherit"/>
          <w:color w:val="444444"/>
        </w:rPr>
        <w:t xml:space="preserve"> I </w:t>
      </w:r>
      <w:proofErr w:type="spellStart"/>
      <w:r>
        <w:rPr>
          <w:rFonts w:ascii="inherit" w:hAnsi="inherit"/>
          <w:color w:val="444444"/>
        </w:rPr>
        <w:t>have</w:t>
      </w:r>
      <w:proofErr w:type="spellEnd"/>
      <w:r>
        <w:rPr>
          <w:rFonts w:ascii="inherit" w:hAnsi="inherit"/>
          <w:color w:val="444444"/>
        </w:rPr>
        <w:t xml:space="preserve"> </w:t>
      </w:r>
      <w:proofErr w:type="spellStart"/>
      <w:r>
        <w:rPr>
          <w:rFonts w:ascii="inherit" w:hAnsi="inherit"/>
          <w:color w:val="444444"/>
        </w:rPr>
        <w:t>dealt</w:t>
      </w:r>
      <w:proofErr w:type="spellEnd"/>
      <w:r>
        <w:rPr>
          <w:rFonts w:ascii="inherit" w:hAnsi="inherit"/>
          <w:color w:val="444444"/>
        </w:rPr>
        <w:t xml:space="preserve"> </w:t>
      </w:r>
      <w:proofErr w:type="spellStart"/>
      <w:r>
        <w:rPr>
          <w:rFonts w:ascii="inherit" w:hAnsi="inherit"/>
          <w:color w:val="444444"/>
        </w:rPr>
        <w:t>with</w:t>
      </w:r>
      <w:proofErr w:type="spellEnd"/>
      <w:r>
        <w:rPr>
          <w:rFonts w:ascii="inherit" w:hAnsi="inherit"/>
          <w:color w:val="444444"/>
        </w:rPr>
        <w:t>.</w:t>
      </w:r>
    </w:p>
    <w:p w14:paraId="2AC5632B" w14:textId="77777777" w:rsidR="006F6DE0" w:rsidRDefault="006F6DE0" w:rsidP="006F6DE0">
      <w:pPr>
        <w:pStyle w:val="NormalWeb"/>
        <w:shd w:val="clear" w:color="auto" w:fill="FFFFFF"/>
        <w:spacing w:before="0" w:beforeAutospacing="0" w:after="150" w:afterAutospacing="0" w:line="408" w:lineRule="atLeast"/>
        <w:textAlignment w:val="baseline"/>
        <w:rPr>
          <w:rFonts w:ascii="inherit" w:hAnsi="inherit"/>
          <w:color w:val="444444"/>
        </w:rPr>
      </w:pPr>
      <w:proofErr w:type="spellStart"/>
      <w:r>
        <w:rPr>
          <w:rFonts w:ascii="inherit" w:hAnsi="inherit"/>
          <w:color w:val="444444"/>
        </w:rPr>
        <w:t>In</w:t>
      </w:r>
      <w:proofErr w:type="spellEnd"/>
      <w:r>
        <w:rPr>
          <w:rFonts w:ascii="inherit" w:hAnsi="inherit"/>
          <w:color w:val="444444"/>
        </w:rPr>
        <w:t xml:space="preserve"> </w:t>
      </w:r>
      <w:proofErr w:type="spellStart"/>
      <w:r>
        <w:rPr>
          <w:rFonts w:ascii="inherit" w:hAnsi="inherit"/>
          <w:color w:val="444444"/>
        </w:rPr>
        <w:t>addition</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INA226 </w:t>
      </w:r>
      <w:proofErr w:type="spellStart"/>
      <w:r>
        <w:rPr>
          <w:rFonts w:ascii="inherit" w:hAnsi="inherit"/>
          <w:color w:val="444444"/>
        </w:rPr>
        <w:t>measures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bus</w:t>
      </w:r>
      <w:proofErr w:type="spellEnd"/>
      <w:r>
        <w:rPr>
          <w:rFonts w:ascii="inherit" w:hAnsi="inherit"/>
          <w:color w:val="444444"/>
        </w:rPr>
        <w:t xml:space="preserve"> </w:t>
      </w:r>
      <w:proofErr w:type="spellStart"/>
      <w:r>
        <w:rPr>
          <w:rFonts w:ascii="inherit" w:hAnsi="inherit"/>
          <w:color w:val="444444"/>
        </w:rPr>
        <w:t>voltage</w:t>
      </w:r>
      <w:proofErr w:type="spellEnd"/>
      <w:r>
        <w:rPr>
          <w:rFonts w:ascii="inherit" w:hAnsi="inherit"/>
          <w:color w:val="444444"/>
        </w:rPr>
        <w:t xml:space="preserve">, </w:t>
      </w:r>
      <w:proofErr w:type="spellStart"/>
      <w:r>
        <w:rPr>
          <w:rFonts w:ascii="inherit" w:hAnsi="inherit"/>
          <w:color w:val="444444"/>
        </w:rPr>
        <w:t>i.e</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voltage</w:t>
      </w:r>
      <w:proofErr w:type="spellEnd"/>
      <w:r>
        <w:rPr>
          <w:rFonts w:ascii="inherit" w:hAnsi="inherit"/>
          <w:color w:val="444444"/>
        </w:rPr>
        <w:t xml:space="preserve"> </w:t>
      </w:r>
      <w:proofErr w:type="spellStart"/>
      <w:r>
        <w:rPr>
          <w:rFonts w:ascii="inherit" w:hAnsi="inherit"/>
          <w:color w:val="444444"/>
        </w:rPr>
        <w:t>drop</w:t>
      </w:r>
      <w:proofErr w:type="spellEnd"/>
      <w:r>
        <w:rPr>
          <w:rFonts w:ascii="inherit" w:hAnsi="inherit"/>
          <w:color w:val="444444"/>
        </w:rPr>
        <w:t xml:space="preserve"> </w:t>
      </w:r>
      <w:proofErr w:type="spellStart"/>
      <w:r>
        <w:rPr>
          <w:rFonts w:ascii="inherit" w:hAnsi="inherit"/>
          <w:color w:val="444444"/>
        </w:rPr>
        <w:t>across</w:t>
      </w:r>
      <w:proofErr w:type="spellEnd"/>
      <w:r>
        <w:rPr>
          <w:rFonts w:ascii="inherit" w:hAnsi="inherit"/>
          <w:color w:val="444444"/>
        </w:rPr>
        <w:t xml:space="preserve"> </w:t>
      </w:r>
      <w:proofErr w:type="spellStart"/>
      <w:r>
        <w:rPr>
          <w:rFonts w:ascii="inherit" w:hAnsi="inherit"/>
          <w:color w:val="444444"/>
        </w:rPr>
        <w:t>consumer</w:t>
      </w:r>
      <w:proofErr w:type="spellEnd"/>
      <w:r>
        <w:rPr>
          <w:rFonts w:ascii="inherit" w:hAnsi="inherit"/>
          <w:color w:val="444444"/>
        </w:rPr>
        <w:t xml:space="preserve">. </w:t>
      </w:r>
      <w:proofErr w:type="spellStart"/>
      <w:r>
        <w:rPr>
          <w:rFonts w:ascii="inherit" w:hAnsi="inherit"/>
          <w:color w:val="444444"/>
        </w:rPr>
        <w:t>This</w:t>
      </w:r>
      <w:proofErr w:type="spellEnd"/>
      <w:r>
        <w:rPr>
          <w:rFonts w:ascii="inherit" w:hAnsi="inherit"/>
          <w:color w:val="444444"/>
        </w:rPr>
        <w:t xml:space="preserve"> </w:t>
      </w:r>
      <w:proofErr w:type="spellStart"/>
      <w:r>
        <w:rPr>
          <w:rFonts w:ascii="inherit" w:hAnsi="inherit"/>
          <w:color w:val="444444"/>
        </w:rPr>
        <w:t>happens</w:t>
      </w:r>
      <w:proofErr w:type="spellEnd"/>
      <w:r>
        <w:rPr>
          <w:rFonts w:ascii="inherit" w:hAnsi="inherit"/>
          <w:color w:val="444444"/>
        </w:rPr>
        <w:t xml:space="preserve"> </w:t>
      </w:r>
      <w:proofErr w:type="spellStart"/>
      <w:r>
        <w:rPr>
          <w:rFonts w:ascii="inherit" w:hAnsi="inherit"/>
          <w:color w:val="444444"/>
        </w:rPr>
        <w:t>between</w:t>
      </w:r>
      <w:proofErr w:type="spellEnd"/>
      <w:r>
        <w:rPr>
          <w:rFonts w:ascii="inherit" w:hAnsi="inherit"/>
          <w:color w:val="444444"/>
        </w:rPr>
        <w:t xml:space="preserve"> VBUS </w:t>
      </w:r>
      <w:proofErr w:type="spellStart"/>
      <w:r>
        <w:rPr>
          <w:rFonts w:ascii="inherit" w:hAnsi="inherit"/>
          <w:color w:val="444444"/>
        </w:rPr>
        <w:t>and</w:t>
      </w:r>
      <w:proofErr w:type="spellEnd"/>
      <w:r>
        <w:rPr>
          <w:rFonts w:ascii="inherit" w:hAnsi="inherit"/>
          <w:color w:val="444444"/>
        </w:rPr>
        <w:t xml:space="preserve"> GND. </w:t>
      </w:r>
      <w:proofErr w:type="spellStart"/>
      <w:r>
        <w:rPr>
          <w:rFonts w:ascii="inherit" w:hAnsi="inherit"/>
          <w:color w:val="444444"/>
        </w:rPr>
        <w:t>The</w:t>
      </w:r>
      <w:proofErr w:type="spellEnd"/>
      <w:r>
        <w:rPr>
          <w:rFonts w:ascii="inherit" w:hAnsi="inherit"/>
          <w:color w:val="444444"/>
        </w:rPr>
        <w:t xml:space="preserve"> INA219, </w:t>
      </w:r>
      <w:proofErr w:type="spellStart"/>
      <w:r>
        <w:rPr>
          <w:rFonts w:ascii="inherit" w:hAnsi="inherit"/>
          <w:color w:val="444444"/>
        </w:rPr>
        <w:t>on</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other</w:t>
      </w:r>
      <w:proofErr w:type="spellEnd"/>
      <w:r>
        <w:rPr>
          <w:rFonts w:ascii="inherit" w:hAnsi="inherit"/>
          <w:color w:val="444444"/>
        </w:rPr>
        <w:t xml:space="preserve"> </w:t>
      </w:r>
      <w:proofErr w:type="spellStart"/>
      <w:r>
        <w:rPr>
          <w:rFonts w:ascii="inherit" w:hAnsi="inherit"/>
          <w:color w:val="444444"/>
        </w:rPr>
        <w:t>hand</w:t>
      </w:r>
      <w:proofErr w:type="spellEnd"/>
      <w:r>
        <w:rPr>
          <w:rFonts w:ascii="inherit" w:hAnsi="inherit"/>
          <w:color w:val="444444"/>
        </w:rPr>
        <w:t xml:space="preserve">, </w:t>
      </w:r>
      <w:proofErr w:type="spellStart"/>
      <w:r>
        <w:rPr>
          <w:rFonts w:ascii="inherit" w:hAnsi="inherit"/>
          <w:color w:val="444444"/>
        </w:rPr>
        <w:t>measures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bus</w:t>
      </w:r>
      <w:proofErr w:type="spellEnd"/>
      <w:r>
        <w:rPr>
          <w:rFonts w:ascii="inherit" w:hAnsi="inherit"/>
          <w:color w:val="444444"/>
        </w:rPr>
        <w:t xml:space="preserve"> </w:t>
      </w:r>
      <w:proofErr w:type="spellStart"/>
      <w:r>
        <w:rPr>
          <w:rFonts w:ascii="inherit" w:hAnsi="inherit"/>
          <w:color w:val="444444"/>
        </w:rPr>
        <w:t>voltage</w:t>
      </w:r>
      <w:proofErr w:type="spellEnd"/>
      <w:r>
        <w:rPr>
          <w:rFonts w:ascii="inherit" w:hAnsi="inherit"/>
          <w:color w:val="444444"/>
        </w:rPr>
        <w:t xml:space="preserve"> </w:t>
      </w:r>
      <w:proofErr w:type="spellStart"/>
      <w:r>
        <w:rPr>
          <w:rFonts w:ascii="inherit" w:hAnsi="inherit"/>
          <w:color w:val="444444"/>
        </w:rPr>
        <w:t>between</w:t>
      </w:r>
      <w:proofErr w:type="spellEnd"/>
      <w:r>
        <w:rPr>
          <w:rFonts w:ascii="inherit" w:hAnsi="inherit"/>
          <w:color w:val="444444"/>
        </w:rPr>
        <w:t xml:space="preserve"> IN </w:t>
      </w:r>
      <w:proofErr w:type="spellStart"/>
      <w:r>
        <w:rPr>
          <w:rFonts w:ascii="inherit" w:hAnsi="inherit"/>
          <w:color w:val="444444"/>
        </w:rPr>
        <w:t>and</w:t>
      </w:r>
      <w:proofErr w:type="spellEnd"/>
      <w:r>
        <w:rPr>
          <w:rFonts w:ascii="inherit" w:hAnsi="inherit"/>
          <w:color w:val="444444"/>
        </w:rPr>
        <w:t xml:space="preserve"> GND. </w:t>
      </w:r>
      <w:proofErr w:type="spellStart"/>
      <w:r>
        <w:rPr>
          <w:rFonts w:ascii="inherit" w:hAnsi="inherit"/>
          <w:color w:val="444444"/>
        </w:rPr>
        <w:t>That’s</w:t>
      </w:r>
      <w:proofErr w:type="spellEnd"/>
      <w:r>
        <w:rPr>
          <w:rFonts w:ascii="inherit" w:hAnsi="inherit"/>
          <w:color w:val="444444"/>
        </w:rPr>
        <w:t xml:space="preserve"> </w:t>
      </w:r>
      <w:proofErr w:type="spellStart"/>
      <w:r>
        <w:rPr>
          <w:rFonts w:ascii="inherit" w:hAnsi="inherit"/>
          <w:color w:val="444444"/>
        </w:rPr>
        <w:t>why</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have</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place</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INA219 </w:t>
      </w:r>
      <w:proofErr w:type="spellStart"/>
      <w:r>
        <w:rPr>
          <w:rFonts w:ascii="inherit" w:hAnsi="inherit"/>
          <w:color w:val="444444"/>
        </w:rPr>
        <w:t>before</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consumer</w:t>
      </w:r>
      <w:proofErr w:type="spellEnd"/>
      <w:r>
        <w:rPr>
          <w:rFonts w:ascii="inherit" w:hAnsi="inherit"/>
          <w:color w:val="444444"/>
        </w:rPr>
        <w:t xml:space="preserve"> (</w:t>
      </w:r>
      <w:proofErr w:type="spellStart"/>
      <w:r>
        <w:rPr>
          <w:rFonts w:ascii="inherit" w:hAnsi="inherit"/>
          <w:color w:val="444444"/>
        </w:rPr>
        <w:t>high-side</w:t>
      </w:r>
      <w:proofErr w:type="spellEnd"/>
      <w:r>
        <w:rPr>
          <w:rFonts w:ascii="inherit" w:hAnsi="inherit"/>
          <w:color w:val="444444"/>
        </w:rPr>
        <w:t xml:space="preserve">). </w:t>
      </w:r>
      <w:proofErr w:type="spellStart"/>
      <w:r>
        <w:rPr>
          <w:rFonts w:ascii="inherit" w:hAnsi="inherit"/>
          <w:color w:val="444444"/>
        </w:rPr>
        <w:t>With</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INA226,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are</w:t>
      </w:r>
      <w:proofErr w:type="spellEnd"/>
      <w:r>
        <w:rPr>
          <w:rFonts w:ascii="inherit" w:hAnsi="inherit"/>
          <w:color w:val="444444"/>
        </w:rPr>
        <w:t xml:space="preserve"> </w:t>
      </w:r>
      <w:proofErr w:type="spellStart"/>
      <w:r>
        <w:rPr>
          <w:rFonts w:ascii="inherit" w:hAnsi="inherit"/>
          <w:color w:val="444444"/>
        </w:rPr>
        <w:t>more</w:t>
      </w:r>
      <w:proofErr w:type="spellEnd"/>
      <w:r>
        <w:rPr>
          <w:rFonts w:ascii="inherit" w:hAnsi="inherit"/>
          <w:color w:val="444444"/>
        </w:rPr>
        <w:t xml:space="preserve"> </w:t>
      </w:r>
      <w:proofErr w:type="spellStart"/>
      <w:r>
        <w:rPr>
          <w:rFonts w:ascii="inherit" w:hAnsi="inherit"/>
          <w:color w:val="444444"/>
        </w:rPr>
        <w:t>flexible</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can</w:t>
      </w:r>
      <w:proofErr w:type="spellEnd"/>
      <w:r>
        <w:rPr>
          <w:rFonts w:ascii="inherit" w:hAnsi="inherit"/>
          <w:color w:val="444444"/>
        </w:rPr>
        <w:t xml:space="preserve"> </w:t>
      </w:r>
      <w:proofErr w:type="spellStart"/>
      <w:r>
        <w:rPr>
          <w:rFonts w:ascii="inherit" w:hAnsi="inherit"/>
          <w:color w:val="444444"/>
        </w:rPr>
        <w:t>use</w:t>
      </w:r>
      <w:proofErr w:type="spellEnd"/>
      <w:r>
        <w:rPr>
          <w:rFonts w:ascii="inherit" w:hAnsi="inherit"/>
          <w:color w:val="444444"/>
        </w:rPr>
        <w:t xml:space="preserve"> </w:t>
      </w:r>
      <w:proofErr w:type="spellStart"/>
      <w:r>
        <w:rPr>
          <w:rFonts w:ascii="inherit" w:hAnsi="inherit"/>
          <w:color w:val="444444"/>
        </w:rPr>
        <w:t>it</w:t>
      </w:r>
      <w:proofErr w:type="spellEnd"/>
      <w:r>
        <w:rPr>
          <w:rFonts w:ascii="inherit" w:hAnsi="inherit"/>
          <w:color w:val="444444"/>
        </w:rPr>
        <w:t xml:space="preserve"> </w:t>
      </w:r>
      <w:proofErr w:type="spellStart"/>
      <w:r>
        <w:rPr>
          <w:rFonts w:ascii="inherit" w:hAnsi="inherit"/>
          <w:color w:val="444444"/>
        </w:rPr>
        <w:t>on</w:t>
      </w:r>
      <w:proofErr w:type="spellEnd"/>
      <w:r>
        <w:rPr>
          <w:rFonts w:ascii="inherit" w:hAnsi="inherit"/>
          <w:color w:val="444444"/>
        </w:rPr>
        <w:t xml:space="preserve"> </w:t>
      </w:r>
      <w:proofErr w:type="spellStart"/>
      <w:r>
        <w:rPr>
          <w:rFonts w:ascii="inherit" w:hAnsi="inherit"/>
          <w:color w:val="444444"/>
        </w:rPr>
        <w:t>both</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high</w:t>
      </w:r>
      <w:proofErr w:type="spellEnd"/>
      <w:r>
        <w:rPr>
          <w:rFonts w:ascii="inherit" w:hAnsi="inherit"/>
          <w:color w:val="444444"/>
        </w:rPr>
        <w:t xml:space="preserve"> </w:t>
      </w:r>
      <w:proofErr w:type="spellStart"/>
      <w:r>
        <w:rPr>
          <w:rFonts w:ascii="inherit" w:hAnsi="inherit"/>
          <w:color w:val="444444"/>
        </w:rPr>
        <w:t>side</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low-side</w:t>
      </w:r>
      <w:proofErr w:type="spellEnd"/>
      <w:r>
        <w:rPr>
          <w:rFonts w:ascii="inherit" w:hAnsi="inherit"/>
          <w:color w:val="444444"/>
        </w:rPr>
        <w:t>.</w:t>
      </w:r>
    </w:p>
    <w:p w14:paraId="717A423C" w14:textId="77777777" w:rsidR="006F6DE0" w:rsidRDefault="006F6DE0" w:rsidP="006F6DE0">
      <w:pPr>
        <w:pStyle w:val="NormalWeb"/>
        <w:shd w:val="clear" w:color="auto" w:fill="FFFFFF"/>
        <w:spacing w:before="0" w:beforeAutospacing="0" w:after="150" w:afterAutospacing="0" w:line="408" w:lineRule="atLeast"/>
        <w:textAlignment w:val="baseline"/>
        <w:rPr>
          <w:rFonts w:ascii="inherit" w:hAnsi="inherit"/>
          <w:color w:val="444444"/>
        </w:rPr>
      </w:pPr>
      <w:proofErr w:type="spellStart"/>
      <w:r>
        <w:rPr>
          <w:rFonts w:ascii="inherit" w:hAnsi="inherit"/>
          <w:color w:val="444444"/>
        </w:rPr>
        <w:t>The</w:t>
      </w:r>
      <w:proofErr w:type="spellEnd"/>
      <w:r>
        <w:rPr>
          <w:rFonts w:ascii="inherit" w:hAnsi="inherit"/>
          <w:color w:val="444444"/>
        </w:rPr>
        <w:t xml:space="preserve"> INA226 </w:t>
      </w:r>
      <w:proofErr w:type="spellStart"/>
      <w:r>
        <w:rPr>
          <w:rFonts w:ascii="inherit" w:hAnsi="inherit"/>
          <w:color w:val="444444"/>
        </w:rPr>
        <w:t>calculates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power</w:t>
      </w:r>
      <w:proofErr w:type="spellEnd"/>
      <w:r>
        <w:rPr>
          <w:rFonts w:ascii="inherit" w:hAnsi="inherit"/>
          <w:color w:val="444444"/>
        </w:rPr>
        <w:t xml:space="preserve"> </w:t>
      </w:r>
      <w:proofErr w:type="spellStart"/>
      <w:r>
        <w:rPr>
          <w:rFonts w:ascii="inherit" w:hAnsi="inherit"/>
          <w:color w:val="444444"/>
        </w:rPr>
        <w:t>from</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current</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voltage</w:t>
      </w:r>
      <w:proofErr w:type="spellEnd"/>
      <w:r>
        <w:rPr>
          <w:rFonts w:ascii="inherit" w:hAnsi="inherit"/>
          <w:color w:val="444444"/>
        </w:rPr>
        <w:t xml:space="preserve"> </w:t>
      </w:r>
      <w:proofErr w:type="spellStart"/>
      <w:r>
        <w:rPr>
          <w:rFonts w:ascii="inherit" w:hAnsi="inherit"/>
          <w:color w:val="444444"/>
        </w:rPr>
        <w:t>drop</w:t>
      </w:r>
      <w:proofErr w:type="spellEnd"/>
      <w:r>
        <w:rPr>
          <w:rFonts w:ascii="inherit" w:hAnsi="inherit"/>
          <w:color w:val="444444"/>
        </w:rPr>
        <w:t xml:space="preserve"> </w:t>
      </w:r>
      <w:proofErr w:type="spellStart"/>
      <w:r>
        <w:rPr>
          <w:rFonts w:ascii="inherit" w:hAnsi="inherit"/>
          <w:color w:val="444444"/>
        </w:rPr>
        <w:t>across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consumer</w:t>
      </w:r>
      <w:proofErr w:type="spellEnd"/>
      <w:r>
        <w:rPr>
          <w:rFonts w:ascii="inherit" w:hAnsi="inherit"/>
          <w:color w:val="444444"/>
        </w:rPr>
        <w:t xml:space="preserve">. </w:t>
      </w:r>
      <w:proofErr w:type="spellStart"/>
      <w:r>
        <w:rPr>
          <w:rFonts w:ascii="inherit" w:hAnsi="inherit"/>
          <w:color w:val="444444"/>
        </w:rPr>
        <w:t>It</w:t>
      </w:r>
      <w:proofErr w:type="spellEnd"/>
      <w:r>
        <w:rPr>
          <w:rFonts w:ascii="inherit" w:hAnsi="inherit"/>
          <w:color w:val="444444"/>
        </w:rPr>
        <w:t xml:space="preserve"> </w:t>
      </w:r>
      <w:proofErr w:type="spellStart"/>
      <w:r>
        <w:rPr>
          <w:rFonts w:ascii="inherit" w:hAnsi="inherit"/>
          <w:color w:val="444444"/>
        </w:rPr>
        <w:t>saves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measured</w:t>
      </w:r>
      <w:proofErr w:type="spellEnd"/>
      <w:r>
        <w:rPr>
          <w:rFonts w:ascii="inherit" w:hAnsi="inherit"/>
          <w:color w:val="444444"/>
        </w:rPr>
        <w:t xml:space="preserve"> </w:t>
      </w:r>
      <w:proofErr w:type="spellStart"/>
      <w:r>
        <w:rPr>
          <w:rFonts w:ascii="inherit" w:hAnsi="inherit"/>
          <w:color w:val="444444"/>
        </w:rPr>
        <w:t>values</w:t>
      </w:r>
      <w:proofErr w:type="spellEnd"/>
      <w:r>
        <w:rPr>
          <w:rFonts w:ascii="inherit" w:hAnsi="inherit"/>
          <w:color w:val="444444"/>
        </w:rPr>
        <w:t xml:space="preserve"> </w:t>
      </w:r>
      <w:proofErr w:type="spellStart"/>
      <w:r>
        <w:rPr>
          <w:rFonts w:ascii="inherit" w:hAnsi="inherit"/>
          <w:color w:val="444444"/>
        </w:rPr>
        <w:t>in</w:t>
      </w:r>
      <w:proofErr w:type="spellEnd"/>
      <w:r>
        <w:rPr>
          <w:rFonts w:ascii="inherit" w:hAnsi="inherit"/>
          <w:color w:val="444444"/>
        </w:rPr>
        <w:t xml:space="preserve"> </w:t>
      </w:r>
      <w:proofErr w:type="spellStart"/>
      <w:r>
        <w:rPr>
          <w:rFonts w:ascii="inherit" w:hAnsi="inherit"/>
          <w:color w:val="444444"/>
        </w:rPr>
        <w:t>its</w:t>
      </w:r>
      <w:proofErr w:type="spellEnd"/>
      <w:r>
        <w:rPr>
          <w:rFonts w:ascii="inherit" w:hAnsi="inherit"/>
          <w:color w:val="444444"/>
        </w:rPr>
        <w:t xml:space="preserve"> </w:t>
      </w:r>
      <w:proofErr w:type="spellStart"/>
      <w:r>
        <w:rPr>
          <w:rFonts w:ascii="inherit" w:hAnsi="inherit"/>
          <w:color w:val="444444"/>
        </w:rPr>
        <w:t>data</w:t>
      </w:r>
      <w:proofErr w:type="spellEnd"/>
      <w:r>
        <w:rPr>
          <w:rFonts w:ascii="inherit" w:hAnsi="inherit"/>
          <w:color w:val="444444"/>
        </w:rPr>
        <w:t xml:space="preserve"> </w:t>
      </w:r>
      <w:proofErr w:type="spellStart"/>
      <w:r>
        <w:rPr>
          <w:rFonts w:ascii="inherit" w:hAnsi="inherit"/>
          <w:color w:val="444444"/>
        </w:rPr>
        <w:t>registers</w:t>
      </w:r>
      <w:proofErr w:type="spellEnd"/>
      <w:r>
        <w:rPr>
          <w:rFonts w:ascii="inherit" w:hAnsi="inherit"/>
          <w:color w:val="444444"/>
        </w:rPr>
        <w:t xml:space="preserve">, </w:t>
      </w:r>
      <w:proofErr w:type="spellStart"/>
      <w:r>
        <w:rPr>
          <w:rFonts w:ascii="inherit" w:hAnsi="inherit"/>
          <w:color w:val="444444"/>
        </w:rPr>
        <w:t>where</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can</w:t>
      </w:r>
      <w:proofErr w:type="spellEnd"/>
      <w:r>
        <w:rPr>
          <w:rFonts w:ascii="inherit" w:hAnsi="inherit"/>
          <w:color w:val="444444"/>
        </w:rPr>
        <w:t xml:space="preserve"> </w:t>
      </w:r>
      <w:proofErr w:type="spellStart"/>
      <w:r>
        <w:rPr>
          <w:rFonts w:ascii="inherit" w:hAnsi="inherit"/>
          <w:color w:val="444444"/>
        </w:rPr>
        <w:t>read</w:t>
      </w:r>
      <w:proofErr w:type="spellEnd"/>
      <w:r>
        <w:rPr>
          <w:rFonts w:ascii="inherit" w:hAnsi="inherit"/>
          <w:color w:val="444444"/>
        </w:rPr>
        <w:t xml:space="preserve"> </w:t>
      </w:r>
      <w:proofErr w:type="spellStart"/>
      <w:r>
        <w:rPr>
          <w:rFonts w:ascii="inherit" w:hAnsi="inherit"/>
          <w:color w:val="444444"/>
        </w:rPr>
        <w:t>them</w:t>
      </w:r>
      <w:proofErr w:type="spellEnd"/>
      <w:r>
        <w:rPr>
          <w:rFonts w:ascii="inherit" w:hAnsi="inherit"/>
          <w:color w:val="444444"/>
        </w:rPr>
        <w:t xml:space="preserve"> </w:t>
      </w:r>
      <w:proofErr w:type="spellStart"/>
      <w:r>
        <w:rPr>
          <w:rFonts w:ascii="inherit" w:hAnsi="inherit"/>
          <w:color w:val="444444"/>
        </w:rPr>
        <w:t>by</w:t>
      </w:r>
      <w:proofErr w:type="spellEnd"/>
      <w:r>
        <w:rPr>
          <w:rFonts w:ascii="inherit" w:hAnsi="inherit"/>
          <w:color w:val="444444"/>
        </w:rPr>
        <w:t xml:space="preserve"> I2C.</w:t>
      </w:r>
    </w:p>
    <w:p w14:paraId="7A4BDAEC" w14:textId="6233EEAC" w:rsidR="006F6DE0" w:rsidRDefault="006F6DE0" w:rsidP="006F6DE0">
      <w:pPr>
        <w:shd w:val="clear" w:color="auto" w:fill="FFFFFF"/>
        <w:spacing w:line="408" w:lineRule="atLeast"/>
        <w:textAlignment w:val="baseline"/>
        <w:rPr>
          <w:rFonts w:ascii="Roboto Slab" w:hAnsi="Roboto Slab"/>
          <w:color w:val="444444"/>
        </w:rPr>
      </w:pPr>
      <w:r>
        <w:rPr>
          <w:rFonts w:ascii="inherit" w:hAnsi="inherit"/>
          <w:noProof/>
          <w:color w:val="00BF8F"/>
          <w:bdr w:val="none" w:sz="0" w:space="0" w:color="auto" w:frame="1"/>
        </w:rPr>
        <w:lastRenderedPageBreak/>
        <w:drawing>
          <wp:inline distT="0" distB="0" distL="0" distR="0" wp14:anchorId="32EDC02D" wp14:editId="3CE61803">
            <wp:extent cx="6120765" cy="3180080"/>
            <wp:effectExtent l="0" t="0" r="0" b="1270"/>
            <wp:docPr id="52" name="Picture 52" descr="INA226 in high-side configuration">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NA226 in high-side configuration">
                      <a:hlinkClick r:id="rId110"/>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765" cy="3180080"/>
                    </a:xfrm>
                    <a:prstGeom prst="rect">
                      <a:avLst/>
                    </a:prstGeom>
                    <a:noFill/>
                    <a:ln>
                      <a:noFill/>
                    </a:ln>
                  </pic:spPr>
                </pic:pic>
              </a:graphicData>
            </a:graphic>
          </wp:inline>
        </w:drawing>
      </w:r>
      <w:r>
        <w:rPr>
          <w:rFonts w:ascii="Roboto Slab" w:hAnsi="Roboto Slab"/>
          <w:color w:val="444444"/>
        </w:rPr>
        <w:t xml:space="preserve">INA226 </w:t>
      </w:r>
      <w:proofErr w:type="spellStart"/>
      <w:r>
        <w:rPr>
          <w:rFonts w:ascii="Roboto Slab" w:hAnsi="Roboto Slab"/>
          <w:color w:val="444444"/>
        </w:rPr>
        <w:t>in</w:t>
      </w:r>
      <w:proofErr w:type="spellEnd"/>
      <w:r>
        <w:rPr>
          <w:rFonts w:ascii="Roboto Slab" w:hAnsi="Roboto Slab"/>
          <w:color w:val="444444"/>
        </w:rPr>
        <w:t xml:space="preserve"> </w:t>
      </w:r>
      <w:proofErr w:type="spellStart"/>
      <w:r>
        <w:rPr>
          <w:rFonts w:ascii="Roboto Slab" w:hAnsi="Roboto Slab"/>
          <w:color w:val="444444"/>
        </w:rPr>
        <w:t>high-side</w:t>
      </w:r>
      <w:proofErr w:type="spellEnd"/>
      <w:r>
        <w:rPr>
          <w:rFonts w:ascii="Roboto Slab" w:hAnsi="Roboto Slab"/>
          <w:color w:val="444444"/>
        </w:rPr>
        <w:t xml:space="preserve"> </w:t>
      </w:r>
      <w:proofErr w:type="spellStart"/>
      <w:r>
        <w:rPr>
          <w:rFonts w:ascii="Roboto Slab" w:hAnsi="Roboto Slab"/>
          <w:color w:val="444444"/>
        </w:rPr>
        <w:t>configuration</w:t>
      </w:r>
      <w:proofErr w:type="spellEnd"/>
    </w:p>
    <w:p w14:paraId="4B1A9BED" w14:textId="77777777" w:rsidR="006F6DE0" w:rsidRDefault="006F6DE0" w:rsidP="006F6DE0">
      <w:pPr>
        <w:pStyle w:val="Heading3"/>
        <w:shd w:val="clear" w:color="auto" w:fill="FFFFFF"/>
        <w:spacing w:before="300" w:beforeAutospacing="0" w:after="150" w:afterAutospacing="0"/>
        <w:textAlignment w:val="baseline"/>
        <w:rPr>
          <w:rFonts w:ascii="inherit" w:hAnsi="inherit"/>
          <w:color w:val="00BF8F"/>
          <w:sz w:val="36"/>
          <w:szCs w:val="36"/>
        </w:rPr>
      </w:pPr>
      <w:proofErr w:type="spellStart"/>
      <w:r>
        <w:rPr>
          <w:rFonts w:ascii="inherit" w:hAnsi="inherit"/>
          <w:color w:val="00BF8F"/>
          <w:sz w:val="36"/>
          <w:szCs w:val="36"/>
        </w:rPr>
        <w:t>Typical</w:t>
      </w:r>
      <w:proofErr w:type="spellEnd"/>
      <w:r>
        <w:rPr>
          <w:rFonts w:ascii="inherit" w:hAnsi="inherit"/>
          <w:color w:val="00BF8F"/>
          <w:sz w:val="36"/>
          <w:szCs w:val="36"/>
        </w:rPr>
        <w:t xml:space="preserve"> </w:t>
      </w:r>
      <w:proofErr w:type="spellStart"/>
      <w:r>
        <w:rPr>
          <w:rFonts w:ascii="inherit" w:hAnsi="inherit"/>
          <w:color w:val="00BF8F"/>
          <w:sz w:val="36"/>
          <w:szCs w:val="36"/>
        </w:rPr>
        <w:t>circuit</w:t>
      </w:r>
      <w:proofErr w:type="spellEnd"/>
    </w:p>
    <w:p w14:paraId="56DCA73E" w14:textId="5074DCC8" w:rsidR="006F6DE0" w:rsidRDefault="006F6DE0" w:rsidP="006F6DE0">
      <w:pPr>
        <w:shd w:val="clear" w:color="auto" w:fill="FFFFFF"/>
        <w:spacing w:line="408" w:lineRule="atLeast"/>
        <w:textAlignment w:val="baseline"/>
        <w:rPr>
          <w:rFonts w:ascii="Roboto Slab" w:hAnsi="Roboto Slab"/>
          <w:color w:val="444444"/>
          <w:sz w:val="24"/>
          <w:szCs w:val="24"/>
        </w:rPr>
      </w:pPr>
      <w:r>
        <w:rPr>
          <w:rFonts w:ascii="inherit" w:hAnsi="inherit"/>
          <w:noProof/>
          <w:color w:val="00BF8F"/>
          <w:bdr w:val="none" w:sz="0" w:space="0" w:color="auto" w:frame="1"/>
        </w:rPr>
        <w:drawing>
          <wp:inline distT="0" distB="0" distL="0" distR="0" wp14:anchorId="65F24381" wp14:editId="6A336349">
            <wp:extent cx="6120765" cy="3912870"/>
            <wp:effectExtent l="0" t="0" r="0" b="0"/>
            <wp:docPr id="51" name="Picture 51" descr="Typical INA226 circuit (used for examples) ">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Typical INA226 circuit (used for examples) ">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20765" cy="3912870"/>
                    </a:xfrm>
                    <a:prstGeom prst="rect">
                      <a:avLst/>
                    </a:prstGeom>
                    <a:noFill/>
                    <a:ln>
                      <a:noFill/>
                    </a:ln>
                  </pic:spPr>
                </pic:pic>
              </a:graphicData>
            </a:graphic>
          </wp:inline>
        </w:drawing>
      </w:r>
      <w:proofErr w:type="spellStart"/>
      <w:r>
        <w:rPr>
          <w:rFonts w:ascii="Roboto Slab" w:hAnsi="Roboto Slab"/>
          <w:color w:val="444444"/>
        </w:rPr>
        <w:t>Typical</w:t>
      </w:r>
      <w:proofErr w:type="spellEnd"/>
      <w:r>
        <w:rPr>
          <w:rFonts w:ascii="Roboto Slab" w:hAnsi="Roboto Slab"/>
          <w:color w:val="444444"/>
        </w:rPr>
        <w:t xml:space="preserve"> INA226 </w:t>
      </w:r>
      <w:proofErr w:type="spellStart"/>
      <w:r>
        <w:rPr>
          <w:rFonts w:ascii="Roboto Slab" w:hAnsi="Roboto Slab"/>
          <w:color w:val="444444"/>
        </w:rPr>
        <w:t>circuit</w:t>
      </w:r>
      <w:proofErr w:type="spellEnd"/>
      <w:r>
        <w:rPr>
          <w:rFonts w:ascii="Roboto Slab" w:hAnsi="Roboto Slab"/>
          <w:color w:val="444444"/>
        </w:rPr>
        <w:t xml:space="preserve"> (</w:t>
      </w:r>
      <w:proofErr w:type="spellStart"/>
      <w:r>
        <w:rPr>
          <w:rFonts w:ascii="Roboto Slab" w:hAnsi="Roboto Slab"/>
          <w:color w:val="444444"/>
        </w:rPr>
        <w:t>used</w:t>
      </w:r>
      <w:proofErr w:type="spellEnd"/>
      <w:r>
        <w:rPr>
          <w:rFonts w:ascii="Roboto Slab" w:hAnsi="Roboto Slab"/>
          <w:color w:val="444444"/>
        </w:rPr>
        <w:t xml:space="preserve"> </w:t>
      </w:r>
      <w:proofErr w:type="spellStart"/>
      <w:r>
        <w:rPr>
          <w:rFonts w:ascii="Roboto Slab" w:hAnsi="Roboto Slab"/>
          <w:color w:val="444444"/>
        </w:rPr>
        <w:t>for</w:t>
      </w:r>
      <w:proofErr w:type="spellEnd"/>
      <w:r>
        <w:rPr>
          <w:rFonts w:ascii="Roboto Slab" w:hAnsi="Roboto Slab"/>
          <w:color w:val="444444"/>
        </w:rPr>
        <w:t xml:space="preserve"> </w:t>
      </w:r>
      <w:proofErr w:type="spellStart"/>
      <w:r>
        <w:rPr>
          <w:rFonts w:ascii="Roboto Slab" w:hAnsi="Roboto Slab"/>
          <w:color w:val="444444"/>
        </w:rPr>
        <w:t>examples</w:t>
      </w:r>
      <w:proofErr w:type="spellEnd"/>
      <w:r>
        <w:rPr>
          <w:rFonts w:ascii="Roboto Slab" w:hAnsi="Roboto Slab"/>
          <w:color w:val="444444"/>
        </w:rPr>
        <w:t>)</w:t>
      </w:r>
    </w:p>
    <w:p w14:paraId="6A08CEB0" w14:textId="77777777" w:rsidR="006F6DE0" w:rsidRDefault="006F6DE0" w:rsidP="006F6DE0">
      <w:pPr>
        <w:pStyle w:val="NormalWeb"/>
        <w:shd w:val="clear" w:color="auto" w:fill="FFFFFF"/>
        <w:spacing w:before="0" w:beforeAutospacing="0" w:after="150" w:afterAutospacing="0" w:line="408" w:lineRule="atLeast"/>
        <w:textAlignment w:val="baseline"/>
        <w:rPr>
          <w:rFonts w:ascii="inherit" w:hAnsi="inherit"/>
          <w:color w:val="444444"/>
        </w:rPr>
      </w:pPr>
      <w:r>
        <w:rPr>
          <w:rFonts w:ascii="inherit" w:hAnsi="inherit"/>
          <w:color w:val="444444"/>
        </w:rPr>
        <w:t xml:space="preserve">I </w:t>
      </w:r>
      <w:proofErr w:type="spellStart"/>
      <w:r>
        <w:rPr>
          <w:rFonts w:ascii="inherit" w:hAnsi="inherit"/>
          <w:color w:val="444444"/>
        </w:rPr>
        <w:t>used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above</w:t>
      </w:r>
      <w:proofErr w:type="spellEnd"/>
      <w:r>
        <w:rPr>
          <w:rFonts w:ascii="inherit" w:hAnsi="inherit"/>
          <w:color w:val="444444"/>
        </w:rPr>
        <w:t xml:space="preserve"> (</w:t>
      </w:r>
      <w:proofErr w:type="spellStart"/>
      <w:r>
        <w:rPr>
          <w:rFonts w:ascii="inherit" w:hAnsi="inherit"/>
          <w:color w:val="444444"/>
        </w:rPr>
        <w:t>high-side</w:t>
      </w:r>
      <w:proofErr w:type="spellEnd"/>
      <w:r>
        <w:rPr>
          <w:rFonts w:ascii="inherit" w:hAnsi="inherit"/>
          <w:color w:val="444444"/>
        </w:rPr>
        <w:t xml:space="preserve">) </w:t>
      </w:r>
      <w:proofErr w:type="spellStart"/>
      <w:r>
        <w:rPr>
          <w:rFonts w:ascii="inherit" w:hAnsi="inherit"/>
          <w:color w:val="444444"/>
        </w:rPr>
        <w:t>circuit</w:t>
      </w:r>
      <w:proofErr w:type="spellEnd"/>
      <w:r>
        <w:rPr>
          <w:rFonts w:ascii="inherit" w:hAnsi="inherit"/>
          <w:color w:val="444444"/>
        </w:rPr>
        <w:t xml:space="preserve"> </w:t>
      </w:r>
      <w:proofErr w:type="spellStart"/>
      <w:r>
        <w:rPr>
          <w:rFonts w:ascii="inherit" w:hAnsi="inherit"/>
          <w:color w:val="444444"/>
        </w:rPr>
        <w:t>for</w:t>
      </w:r>
      <w:proofErr w:type="spellEnd"/>
      <w:r>
        <w:rPr>
          <w:rFonts w:ascii="inherit" w:hAnsi="inherit"/>
          <w:color w:val="444444"/>
        </w:rPr>
        <w:t xml:space="preserve"> </w:t>
      </w:r>
      <w:proofErr w:type="spellStart"/>
      <w:r>
        <w:rPr>
          <w:rFonts w:ascii="inherit" w:hAnsi="inherit"/>
          <w:color w:val="444444"/>
        </w:rPr>
        <w:t>all</w:t>
      </w:r>
      <w:proofErr w:type="spellEnd"/>
      <w:r>
        <w:rPr>
          <w:rFonts w:ascii="inherit" w:hAnsi="inherit"/>
          <w:color w:val="444444"/>
        </w:rPr>
        <w:t xml:space="preserve"> </w:t>
      </w:r>
      <w:proofErr w:type="spellStart"/>
      <w:r>
        <w:rPr>
          <w:rFonts w:ascii="inherit" w:hAnsi="inherit"/>
          <w:color w:val="444444"/>
        </w:rPr>
        <w:t>example</w:t>
      </w:r>
      <w:proofErr w:type="spellEnd"/>
      <w:r>
        <w:rPr>
          <w:rFonts w:ascii="inherit" w:hAnsi="inherit"/>
          <w:color w:val="444444"/>
        </w:rPr>
        <w:t xml:space="preserve"> </w:t>
      </w:r>
      <w:proofErr w:type="spellStart"/>
      <w:r>
        <w:rPr>
          <w:rFonts w:ascii="inherit" w:hAnsi="inherit"/>
          <w:color w:val="444444"/>
        </w:rPr>
        <w:t>sketches</w:t>
      </w:r>
      <w:proofErr w:type="spellEnd"/>
      <w:r>
        <w:rPr>
          <w:rFonts w:ascii="inherit" w:hAnsi="inherit"/>
          <w:color w:val="444444"/>
        </w:rPr>
        <w:t xml:space="preserve">. </w:t>
      </w:r>
      <w:proofErr w:type="spellStart"/>
      <w:r>
        <w:rPr>
          <w:rFonts w:ascii="inherit" w:hAnsi="inherit"/>
          <w:color w:val="444444"/>
        </w:rPr>
        <w:t>It</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important</w:t>
      </w:r>
      <w:proofErr w:type="spellEnd"/>
      <w:r>
        <w:rPr>
          <w:rFonts w:ascii="inherit" w:hAnsi="inherit"/>
          <w:color w:val="444444"/>
        </w:rPr>
        <w:t xml:space="preserve"> </w:t>
      </w:r>
      <w:proofErr w:type="spellStart"/>
      <w:r>
        <w:rPr>
          <w:rFonts w:ascii="inherit" w:hAnsi="inherit"/>
          <w:color w:val="444444"/>
        </w:rPr>
        <w:t>that</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INA226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consumer</w:t>
      </w:r>
      <w:proofErr w:type="spellEnd"/>
      <w:r>
        <w:rPr>
          <w:rFonts w:ascii="inherit" w:hAnsi="inherit"/>
          <w:color w:val="444444"/>
        </w:rPr>
        <w:t xml:space="preserve"> </w:t>
      </w:r>
      <w:proofErr w:type="spellStart"/>
      <w:r>
        <w:rPr>
          <w:rFonts w:ascii="inherit" w:hAnsi="inherit"/>
          <w:color w:val="444444"/>
        </w:rPr>
        <w:t>have</w:t>
      </w:r>
      <w:proofErr w:type="spellEnd"/>
      <w:r>
        <w:rPr>
          <w:rFonts w:ascii="inherit" w:hAnsi="inherit"/>
          <w:color w:val="444444"/>
        </w:rPr>
        <w:t xml:space="preserve"> a </w:t>
      </w:r>
      <w:proofErr w:type="spellStart"/>
      <w:r>
        <w:rPr>
          <w:rFonts w:ascii="inherit" w:hAnsi="inherit"/>
          <w:color w:val="444444"/>
        </w:rPr>
        <w:t>common</w:t>
      </w:r>
      <w:proofErr w:type="spellEnd"/>
      <w:r>
        <w:rPr>
          <w:rFonts w:ascii="inherit" w:hAnsi="inherit"/>
          <w:color w:val="444444"/>
        </w:rPr>
        <w:t xml:space="preserve"> GND, </w:t>
      </w:r>
      <w:proofErr w:type="spellStart"/>
      <w:r>
        <w:rPr>
          <w:rFonts w:ascii="inherit" w:hAnsi="inherit"/>
          <w:color w:val="444444"/>
        </w:rPr>
        <w:t>otherwise</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measurement</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bus</w:t>
      </w:r>
      <w:proofErr w:type="spellEnd"/>
      <w:r>
        <w:rPr>
          <w:rFonts w:ascii="inherit" w:hAnsi="inherit"/>
          <w:color w:val="444444"/>
        </w:rPr>
        <w:t xml:space="preserve"> </w:t>
      </w:r>
      <w:proofErr w:type="spellStart"/>
      <w:r>
        <w:rPr>
          <w:rFonts w:ascii="inherit" w:hAnsi="inherit"/>
          <w:color w:val="444444"/>
        </w:rPr>
        <w:t>voltage</w:t>
      </w:r>
      <w:proofErr w:type="spellEnd"/>
      <w:r>
        <w:rPr>
          <w:rFonts w:ascii="inherit" w:hAnsi="inherit"/>
          <w:color w:val="444444"/>
        </w:rPr>
        <w:t xml:space="preserve"> </w:t>
      </w:r>
      <w:proofErr w:type="spellStart"/>
      <w:r>
        <w:rPr>
          <w:rFonts w:ascii="inherit" w:hAnsi="inherit"/>
          <w:color w:val="444444"/>
        </w:rPr>
        <w:t>will</w:t>
      </w:r>
      <w:proofErr w:type="spellEnd"/>
      <w:r>
        <w:rPr>
          <w:rFonts w:ascii="inherit" w:hAnsi="inherit"/>
          <w:color w:val="444444"/>
        </w:rPr>
        <w:t xml:space="preserve"> </w:t>
      </w:r>
      <w:proofErr w:type="spellStart"/>
      <w:r>
        <w:rPr>
          <w:rFonts w:ascii="inherit" w:hAnsi="inherit"/>
          <w:color w:val="444444"/>
        </w:rPr>
        <w:t>not</w:t>
      </w:r>
      <w:proofErr w:type="spellEnd"/>
      <w:r>
        <w:rPr>
          <w:rFonts w:ascii="inherit" w:hAnsi="inherit"/>
          <w:color w:val="444444"/>
        </w:rPr>
        <w:t xml:space="preserve"> </w:t>
      </w:r>
      <w:proofErr w:type="spellStart"/>
      <w:r>
        <w:rPr>
          <w:rFonts w:ascii="inherit" w:hAnsi="inherit"/>
          <w:color w:val="444444"/>
        </w:rPr>
        <w:t>work</w:t>
      </w:r>
      <w:proofErr w:type="spellEnd"/>
      <w:r>
        <w:rPr>
          <w:rFonts w:ascii="inherit" w:hAnsi="inherit"/>
          <w:color w:val="444444"/>
        </w:rPr>
        <w:t xml:space="preserve">. </w:t>
      </w:r>
      <w:proofErr w:type="spellStart"/>
      <w:r>
        <w:rPr>
          <w:rFonts w:ascii="inherit" w:hAnsi="inherit"/>
          <w:color w:val="444444"/>
        </w:rPr>
        <w:t>If</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swap</w:t>
      </w:r>
      <w:proofErr w:type="spellEnd"/>
      <w:r>
        <w:rPr>
          <w:rFonts w:ascii="inherit" w:hAnsi="inherit"/>
          <w:color w:val="444444"/>
        </w:rPr>
        <w:t xml:space="preserve"> IN+ </w:t>
      </w:r>
      <w:proofErr w:type="spellStart"/>
      <w:r>
        <w:rPr>
          <w:rFonts w:ascii="inherit" w:hAnsi="inherit"/>
          <w:color w:val="444444"/>
        </w:rPr>
        <w:t>and</w:t>
      </w:r>
      <w:proofErr w:type="spellEnd"/>
      <w:r>
        <w:rPr>
          <w:rFonts w:ascii="inherit" w:hAnsi="inherit"/>
          <w:color w:val="444444"/>
        </w:rPr>
        <w:t xml:space="preserve"> IN-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will</w:t>
      </w:r>
      <w:proofErr w:type="spellEnd"/>
      <w:r>
        <w:rPr>
          <w:rFonts w:ascii="inherit" w:hAnsi="inherit"/>
          <w:color w:val="444444"/>
        </w:rPr>
        <w:t xml:space="preserve"> </w:t>
      </w:r>
      <w:proofErr w:type="spellStart"/>
      <w:r>
        <w:rPr>
          <w:rFonts w:ascii="inherit" w:hAnsi="inherit"/>
          <w:color w:val="444444"/>
        </w:rPr>
        <w:t>get</w:t>
      </w:r>
      <w:proofErr w:type="spellEnd"/>
      <w:r>
        <w:rPr>
          <w:rFonts w:ascii="inherit" w:hAnsi="inherit"/>
          <w:color w:val="444444"/>
        </w:rPr>
        <w:t xml:space="preserve"> </w:t>
      </w:r>
      <w:proofErr w:type="spellStart"/>
      <w:r>
        <w:rPr>
          <w:rFonts w:ascii="inherit" w:hAnsi="inherit"/>
          <w:color w:val="444444"/>
        </w:rPr>
        <w:t>negative</w:t>
      </w:r>
      <w:proofErr w:type="spellEnd"/>
      <w:r>
        <w:rPr>
          <w:rFonts w:ascii="inherit" w:hAnsi="inherit"/>
          <w:color w:val="444444"/>
        </w:rPr>
        <w:t xml:space="preserve"> </w:t>
      </w:r>
      <w:proofErr w:type="spellStart"/>
      <w:r>
        <w:rPr>
          <w:rFonts w:ascii="inherit" w:hAnsi="inherit"/>
          <w:color w:val="444444"/>
        </w:rPr>
        <w:t>values</w:t>
      </w:r>
      <w:proofErr w:type="spellEnd"/>
      <w:r>
        <w:rPr>
          <w:rFonts w:ascii="inherit" w:hAnsi="inherit"/>
          <w:color w:val="444444"/>
        </w:rPr>
        <w:t xml:space="preserve"> </w:t>
      </w:r>
      <w:proofErr w:type="spellStart"/>
      <w:r>
        <w:rPr>
          <w:rFonts w:ascii="inherit" w:hAnsi="inherit"/>
          <w:color w:val="444444"/>
        </w:rPr>
        <w:t>for</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shunt</w:t>
      </w:r>
      <w:proofErr w:type="spellEnd"/>
      <w:r>
        <w:rPr>
          <w:rFonts w:ascii="inherit" w:hAnsi="inherit"/>
          <w:color w:val="444444"/>
        </w:rPr>
        <w:t xml:space="preserve"> </w:t>
      </w:r>
      <w:proofErr w:type="spellStart"/>
      <w:r>
        <w:rPr>
          <w:rFonts w:ascii="inherit" w:hAnsi="inherit"/>
          <w:color w:val="444444"/>
        </w:rPr>
        <w:t>voltage</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current</w:t>
      </w:r>
      <w:proofErr w:type="spellEnd"/>
      <w:r>
        <w:rPr>
          <w:rFonts w:ascii="inherit" w:hAnsi="inherit"/>
          <w:color w:val="444444"/>
        </w:rPr>
        <w:t>.</w:t>
      </w:r>
    </w:p>
    <w:p w14:paraId="6EEE159E" w14:textId="77777777" w:rsidR="006F6DE0" w:rsidRDefault="006F6DE0" w:rsidP="006F6DE0">
      <w:pPr>
        <w:pStyle w:val="Heading2"/>
        <w:shd w:val="clear" w:color="auto" w:fill="FFFFFF"/>
        <w:spacing w:before="300" w:after="150"/>
        <w:textAlignment w:val="baseline"/>
        <w:rPr>
          <w:rFonts w:ascii="inherit" w:hAnsi="inherit"/>
          <w:color w:val="00BF8F"/>
          <w:sz w:val="45"/>
          <w:szCs w:val="45"/>
        </w:rPr>
      </w:pPr>
      <w:proofErr w:type="spellStart"/>
      <w:r>
        <w:rPr>
          <w:rFonts w:ascii="inherit" w:hAnsi="inherit"/>
          <w:color w:val="00BF8F"/>
          <w:sz w:val="45"/>
          <w:szCs w:val="45"/>
        </w:rPr>
        <w:lastRenderedPageBreak/>
        <w:t>Some</w:t>
      </w:r>
      <w:proofErr w:type="spellEnd"/>
      <w:r>
        <w:rPr>
          <w:rFonts w:ascii="inherit" w:hAnsi="inherit"/>
          <w:color w:val="00BF8F"/>
          <w:sz w:val="45"/>
          <w:szCs w:val="45"/>
        </w:rPr>
        <w:t xml:space="preserve"> </w:t>
      </w:r>
      <w:proofErr w:type="spellStart"/>
      <w:r>
        <w:rPr>
          <w:rFonts w:ascii="inherit" w:hAnsi="inherit"/>
          <w:color w:val="00BF8F"/>
          <w:sz w:val="45"/>
          <w:szCs w:val="45"/>
        </w:rPr>
        <w:t>technical</w:t>
      </w:r>
      <w:proofErr w:type="spellEnd"/>
      <w:r>
        <w:rPr>
          <w:rFonts w:ascii="inherit" w:hAnsi="inherit"/>
          <w:color w:val="00BF8F"/>
          <w:sz w:val="45"/>
          <w:szCs w:val="45"/>
        </w:rPr>
        <w:t xml:space="preserve"> </w:t>
      </w:r>
      <w:proofErr w:type="spellStart"/>
      <w:r>
        <w:rPr>
          <w:rFonts w:ascii="inherit" w:hAnsi="inherit"/>
          <w:color w:val="00BF8F"/>
          <w:sz w:val="45"/>
          <w:szCs w:val="45"/>
        </w:rPr>
        <w:t>data</w:t>
      </w:r>
      <w:proofErr w:type="spellEnd"/>
      <w:r>
        <w:rPr>
          <w:rFonts w:ascii="inherit" w:hAnsi="inherit"/>
          <w:color w:val="00BF8F"/>
          <w:sz w:val="45"/>
          <w:szCs w:val="45"/>
        </w:rPr>
        <w:t xml:space="preserve"> </w:t>
      </w:r>
      <w:proofErr w:type="spellStart"/>
      <w:r>
        <w:rPr>
          <w:rFonts w:ascii="inherit" w:hAnsi="inherit"/>
          <w:color w:val="00BF8F"/>
          <w:sz w:val="45"/>
          <w:szCs w:val="45"/>
        </w:rPr>
        <w:t>of</w:t>
      </w:r>
      <w:proofErr w:type="spellEnd"/>
      <w:r>
        <w:rPr>
          <w:rFonts w:ascii="inherit" w:hAnsi="inherit"/>
          <w:color w:val="00BF8F"/>
          <w:sz w:val="45"/>
          <w:szCs w:val="45"/>
        </w:rPr>
        <w:t xml:space="preserve"> </w:t>
      </w:r>
      <w:proofErr w:type="spellStart"/>
      <w:r>
        <w:rPr>
          <w:rFonts w:ascii="inherit" w:hAnsi="inherit"/>
          <w:color w:val="00BF8F"/>
          <w:sz w:val="45"/>
          <w:szCs w:val="45"/>
        </w:rPr>
        <w:t>the</w:t>
      </w:r>
      <w:proofErr w:type="spellEnd"/>
      <w:r>
        <w:rPr>
          <w:rFonts w:ascii="inherit" w:hAnsi="inherit"/>
          <w:color w:val="00BF8F"/>
          <w:sz w:val="45"/>
          <w:szCs w:val="45"/>
        </w:rPr>
        <w:t xml:space="preserve"> INA226 </w:t>
      </w:r>
      <w:proofErr w:type="spellStart"/>
      <w:r>
        <w:rPr>
          <w:rFonts w:ascii="inherit" w:hAnsi="inherit"/>
          <w:color w:val="00BF8F"/>
          <w:sz w:val="45"/>
          <w:szCs w:val="45"/>
        </w:rPr>
        <w:t>module</w:t>
      </w:r>
      <w:proofErr w:type="spellEnd"/>
    </w:p>
    <w:p w14:paraId="3EC04CE1" w14:textId="77777777" w:rsidR="006F6DE0" w:rsidRDefault="006F6DE0" w:rsidP="006F6DE0">
      <w:pPr>
        <w:numPr>
          <w:ilvl w:val="0"/>
          <w:numId w:val="6"/>
        </w:numPr>
        <w:shd w:val="clear" w:color="auto" w:fill="FFFFFF"/>
        <w:spacing w:after="0" w:line="408" w:lineRule="atLeast"/>
        <w:ind w:left="1440"/>
        <w:textAlignment w:val="baseline"/>
        <w:rPr>
          <w:rFonts w:ascii="inherit" w:hAnsi="inherit"/>
          <w:color w:val="444444"/>
          <w:sz w:val="24"/>
          <w:szCs w:val="24"/>
        </w:rPr>
      </w:pPr>
      <w:proofErr w:type="spellStart"/>
      <w:r>
        <w:rPr>
          <w:rFonts w:ascii="inherit" w:hAnsi="inherit"/>
          <w:color w:val="444444"/>
        </w:rPr>
        <w:t>Bus</w:t>
      </w:r>
      <w:proofErr w:type="spellEnd"/>
      <w:r>
        <w:rPr>
          <w:rFonts w:ascii="inherit" w:hAnsi="inherit"/>
          <w:color w:val="444444"/>
        </w:rPr>
        <w:t xml:space="preserve"> </w:t>
      </w:r>
      <w:proofErr w:type="spellStart"/>
      <w:r>
        <w:rPr>
          <w:rFonts w:ascii="inherit" w:hAnsi="inherit"/>
          <w:color w:val="444444"/>
        </w:rPr>
        <w:t>voltage</w:t>
      </w:r>
      <w:proofErr w:type="spellEnd"/>
      <w:r>
        <w:rPr>
          <w:rFonts w:ascii="inherit" w:hAnsi="inherit"/>
          <w:color w:val="444444"/>
        </w:rPr>
        <w:t xml:space="preserve">: 0 – 36 </w:t>
      </w:r>
      <w:proofErr w:type="spellStart"/>
      <w:r>
        <w:rPr>
          <w:rFonts w:ascii="inherit" w:hAnsi="inherit"/>
          <w:color w:val="444444"/>
        </w:rPr>
        <w:t>volts</w:t>
      </w:r>
      <w:proofErr w:type="spellEnd"/>
    </w:p>
    <w:p w14:paraId="72521E97" w14:textId="77777777" w:rsidR="006F6DE0" w:rsidRDefault="006F6DE0" w:rsidP="006F6DE0">
      <w:pPr>
        <w:numPr>
          <w:ilvl w:val="0"/>
          <w:numId w:val="6"/>
        </w:numPr>
        <w:shd w:val="clear" w:color="auto" w:fill="FFFFFF"/>
        <w:spacing w:after="0" w:line="408" w:lineRule="atLeast"/>
        <w:ind w:left="1440"/>
        <w:textAlignment w:val="baseline"/>
        <w:rPr>
          <w:rFonts w:ascii="inherit" w:hAnsi="inherit"/>
          <w:color w:val="444444"/>
        </w:rPr>
      </w:pPr>
      <w:proofErr w:type="spellStart"/>
      <w:r>
        <w:rPr>
          <w:rFonts w:ascii="inherit" w:hAnsi="inherit"/>
          <w:color w:val="444444"/>
        </w:rPr>
        <w:t>Maximum</w:t>
      </w:r>
      <w:proofErr w:type="spellEnd"/>
      <w:r>
        <w:rPr>
          <w:rFonts w:ascii="inherit" w:hAnsi="inherit"/>
          <w:color w:val="444444"/>
        </w:rPr>
        <w:t xml:space="preserve"> </w:t>
      </w:r>
      <w:proofErr w:type="spellStart"/>
      <w:r>
        <w:rPr>
          <w:rFonts w:ascii="inherit" w:hAnsi="inherit"/>
          <w:color w:val="444444"/>
        </w:rPr>
        <w:t>bus</w:t>
      </w:r>
      <w:proofErr w:type="spellEnd"/>
      <w:r>
        <w:rPr>
          <w:rFonts w:ascii="inherit" w:hAnsi="inherit"/>
          <w:color w:val="444444"/>
        </w:rPr>
        <w:t xml:space="preserve"> </w:t>
      </w:r>
      <w:proofErr w:type="spellStart"/>
      <w:r>
        <w:rPr>
          <w:rFonts w:ascii="inherit" w:hAnsi="inherit"/>
          <w:color w:val="444444"/>
        </w:rPr>
        <w:t>current</w:t>
      </w:r>
      <w:proofErr w:type="spellEnd"/>
      <w:r>
        <w:rPr>
          <w:rFonts w:ascii="inherit" w:hAnsi="inherit"/>
          <w:color w:val="444444"/>
        </w:rPr>
        <w:t xml:space="preserve">: 800 </w:t>
      </w:r>
      <w:proofErr w:type="spellStart"/>
      <w:r>
        <w:rPr>
          <w:rFonts w:ascii="inherit" w:hAnsi="inherit"/>
          <w:color w:val="444444"/>
        </w:rPr>
        <w:t>milliampere</w:t>
      </w:r>
      <w:proofErr w:type="spellEnd"/>
    </w:p>
    <w:p w14:paraId="536C724D" w14:textId="77777777" w:rsidR="006F6DE0" w:rsidRDefault="006F6DE0" w:rsidP="006F6DE0">
      <w:pPr>
        <w:numPr>
          <w:ilvl w:val="0"/>
          <w:numId w:val="6"/>
        </w:numPr>
        <w:shd w:val="clear" w:color="auto" w:fill="FFFFFF"/>
        <w:spacing w:after="0" w:line="408" w:lineRule="atLeast"/>
        <w:ind w:left="1440"/>
        <w:textAlignment w:val="baseline"/>
        <w:rPr>
          <w:rFonts w:ascii="inherit" w:hAnsi="inherit"/>
          <w:color w:val="444444"/>
        </w:rPr>
      </w:pPr>
      <w:proofErr w:type="spellStart"/>
      <w:r>
        <w:rPr>
          <w:rFonts w:ascii="inherit" w:hAnsi="inherit"/>
          <w:color w:val="444444"/>
        </w:rPr>
        <w:t>Supply</w:t>
      </w:r>
      <w:proofErr w:type="spellEnd"/>
      <w:r>
        <w:rPr>
          <w:rFonts w:ascii="inherit" w:hAnsi="inherit"/>
          <w:color w:val="444444"/>
        </w:rPr>
        <w:t xml:space="preserve"> </w:t>
      </w:r>
      <w:proofErr w:type="spellStart"/>
      <w:r>
        <w:rPr>
          <w:rFonts w:ascii="inherit" w:hAnsi="inherit"/>
          <w:color w:val="444444"/>
        </w:rPr>
        <w:t>voltage</w:t>
      </w:r>
      <w:proofErr w:type="spellEnd"/>
      <w:r>
        <w:rPr>
          <w:rFonts w:ascii="inherit" w:hAnsi="inherit"/>
          <w:color w:val="444444"/>
        </w:rPr>
        <w:t xml:space="preserve">: 3 – 5.5 </w:t>
      </w:r>
      <w:proofErr w:type="spellStart"/>
      <w:r>
        <w:rPr>
          <w:rFonts w:ascii="inherit" w:hAnsi="inherit"/>
          <w:color w:val="444444"/>
        </w:rPr>
        <w:t>volts</w:t>
      </w:r>
      <w:proofErr w:type="spellEnd"/>
    </w:p>
    <w:p w14:paraId="0269E019" w14:textId="77777777" w:rsidR="006F6DE0" w:rsidRDefault="006F6DE0" w:rsidP="006F6DE0">
      <w:pPr>
        <w:numPr>
          <w:ilvl w:val="0"/>
          <w:numId w:val="6"/>
        </w:numPr>
        <w:shd w:val="clear" w:color="auto" w:fill="FFFFFF"/>
        <w:spacing w:after="0" w:line="408" w:lineRule="atLeast"/>
        <w:ind w:left="1440"/>
        <w:textAlignment w:val="baseline"/>
        <w:rPr>
          <w:rFonts w:ascii="inherit" w:hAnsi="inherit"/>
          <w:color w:val="444444"/>
        </w:rPr>
      </w:pPr>
      <w:proofErr w:type="spellStart"/>
      <w:r>
        <w:rPr>
          <w:rFonts w:ascii="inherit" w:hAnsi="inherit"/>
          <w:color w:val="444444"/>
        </w:rPr>
        <w:t>Power</w:t>
      </w:r>
      <w:proofErr w:type="spellEnd"/>
      <w:r>
        <w:rPr>
          <w:rFonts w:ascii="inherit" w:hAnsi="inherit"/>
          <w:color w:val="444444"/>
        </w:rPr>
        <w:t xml:space="preserve"> </w:t>
      </w:r>
      <w:proofErr w:type="spellStart"/>
      <w:r>
        <w:rPr>
          <w:rFonts w:ascii="inherit" w:hAnsi="inherit"/>
          <w:color w:val="444444"/>
        </w:rPr>
        <w:t>consumption</w:t>
      </w:r>
      <w:proofErr w:type="spellEnd"/>
      <w:r>
        <w:rPr>
          <w:rFonts w:ascii="inherit" w:hAnsi="inherit"/>
          <w:color w:val="444444"/>
        </w:rPr>
        <w:t xml:space="preserve"> (</w:t>
      </w:r>
      <w:proofErr w:type="spellStart"/>
      <w:r>
        <w:rPr>
          <w:rFonts w:ascii="inherit" w:hAnsi="inherit"/>
          <w:color w:val="444444"/>
        </w:rPr>
        <w:t>self-determined</w:t>
      </w:r>
      <w:proofErr w:type="spellEnd"/>
      <w:r>
        <w:rPr>
          <w:rFonts w:ascii="inherit" w:hAnsi="inherit"/>
          <w:color w:val="444444"/>
        </w:rPr>
        <w:t>):</w:t>
      </w:r>
    </w:p>
    <w:p w14:paraId="32C6D6AE" w14:textId="77777777" w:rsidR="006F6DE0" w:rsidRDefault="006F6DE0" w:rsidP="006F6DE0">
      <w:pPr>
        <w:numPr>
          <w:ilvl w:val="1"/>
          <w:numId w:val="6"/>
        </w:numPr>
        <w:shd w:val="clear" w:color="auto" w:fill="FFFFFF"/>
        <w:spacing w:after="0" w:line="408" w:lineRule="atLeast"/>
        <w:ind w:left="2520"/>
        <w:textAlignment w:val="baseline"/>
        <w:rPr>
          <w:rFonts w:ascii="inherit" w:hAnsi="inherit"/>
          <w:color w:val="444444"/>
        </w:rPr>
      </w:pPr>
      <w:proofErr w:type="spellStart"/>
      <w:r>
        <w:rPr>
          <w:rFonts w:ascii="inherit" w:hAnsi="inherit"/>
          <w:color w:val="444444"/>
        </w:rPr>
        <w:t>Continuous</w:t>
      </w:r>
      <w:proofErr w:type="spellEnd"/>
      <w:r>
        <w:rPr>
          <w:rFonts w:ascii="inherit" w:hAnsi="inherit"/>
          <w:color w:val="444444"/>
        </w:rPr>
        <w:t xml:space="preserve"> </w:t>
      </w:r>
      <w:proofErr w:type="spellStart"/>
      <w:r>
        <w:rPr>
          <w:rFonts w:ascii="inherit" w:hAnsi="inherit"/>
          <w:color w:val="444444"/>
        </w:rPr>
        <w:t>mode</w:t>
      </w:r>
      <w:proofErr w:type="spellEnd"/>
      <w:r>
        <w:rPr>
          <w:rFonts w:ascii="inherit" w:hAnsi="inherit"/>
          <w:color w:val="444444"/>
        </w:rPr>
        <w:t xml:space="preserve">: 0.35 </w:t>
      </w:r>
      <w:proofErr w:type="spellStart"/>
      <w:r>
        <w:rPr>
          <w:rFonts w:ascii="inherit" w:hAnsi="inherit"/>
          <w:color w:val="444444"/>
        </w:rPr>
        <w:t>mA</w:t>
      </w:r>
      <w:proofErr w:type="spellEnd"/>
    </w:p>
    <w:p w14:paraId="1126A283" w14:textId="77777777" w:rsidR="006F6DE0" w:rsidRDefault="006F6DE0" w:rsidP="006F6DE0">
      <w:pPr>
        <w:numPr>
          <w:ilvl w:val="1"/>
          <w:numId w:val="6"/>
        </w:numPr>
        <w:shd w:val="clear" w:color="auto" w:fill="FFFFFF"/>
        <w:spacing w:after="0" w:line="408" w:lineRule="atLeast"/>
        <w:ind w:left="2520"/>
        <w:textAlignment w:val="baseline"/>
        <w:rPr>
          <w:rFonts w:ascii="inherit" w:hAnsi="inherit"/>
          <w:color w:val="444444"/>
        </w:rPr>
      </w:pPr>
      <w:proofErr w:type="spellStart"/>
      <w:r>
        <w:rPr>
          <w:rFonts w:ascii="inherit" w:hAnsi="inherit"/>
          <w:color w:val="444444"/>
        </w:rPr>
        <w:t>Power-Down</w:t>
      </w:r>
      <w:proofErr w:type="spellEnd"/>
      <w:r>
        <w:rPr>
          <w:rFonts w:ascii="inherit" w:hAnsi="inherit"/>
          <w:color w:val="444444"/>
        </w:rPr>
        <w:t xml:space="preserve"> </w:t>
      </w:r>
      <w:proofErr w:type="spellStart"/>
      <w:r>
        <w:rPr>
          <w:rFonts w:ascii="inherit" w:hAnsi="inherit"/>
          <w:color w:val="444444"/>
        </w:rPr>
        <w:t>Mode</w:t>
      </w:r>
      <w:proofErr w:type="spellEnd"/>
      <w:r>
        <w:rPr>
          <w:rFonts w:ascii="inherit" w:hAnsi="inherit"/>
          <w:color w:val="444444"/>
        </w:rPr>
        <w:t>: 2.3.µA</w:t>
      </w:r>
    </w:p>
    <w:p w14:paraId="12354925" w14:textId="77777777" w:rsidR="006F6DE0" w:rsidRDefault="006F6DE0" w:rsidP="006F6DE0">
      <w:pPr>
        <w:numPr>
          <w:ilvl w:val="0"/>
          <w:numId w:val="6"/>
        </w:numPr>
        <w:shd w:val="clear" w:color="auto" w:fill="FFFFFF"/>
        <w:spacing w:after="0" w:line="408" w:lineRule="atLeast"/>
        <w:ind w:left="1440"/>
        <w:textAlignment w:val="baseline"/>
        <w:rPr>
          <w:rFonts w:ascii="inherit" w:hAnsi="inherit"/>
          <w:color w:val="444444"/>
        </w:rPr>
      </w:pPr>
      <w:proofErr w:type="spellStart"/>
      <w:r>
        <w:rPr>
          <w:rFonts w:ascii="inherit" w:hAnsi="inherit"/>
          <w:color w:val="444444"/>
        </w:rPr>
        <w:t>Measurement</w:t>
      </w:r>
      <w:proofErr w:type="spellEnd"/>
      <w:r>
        <w:rPr>
          <w:rFonts w:ascii="inherit" w:hAnsi="inherit"/>
          <w:color w:val="444444"/>
        </w:rPr>
        <w:t xml:space="preserve"> </w:t>
      </w:r>
      <w:proofErr w:type="spellStart"/>
      <w:r>
        <w:rPr>
          <w:rFonts w:ascii="inherit" w:hAnsi="inherit"/>
          <w:color w:val="444444"/>
        </w:rPr>
        <w:t>modes</w:t>
      </w:r>
      <w:proofErr w:type="spellEnd"/>
      <w:r>
        <w:rPr>
          <w:rFonts w:ascii="inherit" w:hAnsi="inherit"/>
          <w:color w:val="444444"/>
        </w:rPr>
        <w:t xml:space="preserve">: </w:t>
      </w:r>
      <w:proofErr w:type="spellStart"/>
      <w:r>
        <w:rPr>
          <w:rFonts w:ascii="inherit" w:hAnsi="inherit"/>
          <w:color w:val="444444"/>
        </w:rPr>
        <w:t>continuous</w:t>
      </w:r>
      <w:proofErr w:type="spellEnd"/>
      <w:r>
        <w:rPr>
          <w:rFonts w:ascii="inherit" w:hAnsi="inherit"/>
          <w:color w:val="444444"/>
        </w:rPr>
        <w:t xml:space="preserve"> </w:t>
      </w:r>
      <w:proofErr w:type="spellStart"/>
      <w:r>
        <w:rPr>
          <w:rFonts w:ascii="inherit" w:hAnsi="inherit"/>
          <w:color w:val="444444"/>
        </w:rPr>
        <w:t>or</w:t>
      </w:r>
      <w:proofErr w:type="spellEnd"/>
      <w:r>
        <w:rPr>
          <w:rFonts w:ascii="inherit" w:hAnsi="inherit"/>
          <w:color w:val="444444"/>
        </w:rPr>
        <w:t xml:space="preserve"> </w:t>
      </w:r>
      <w:proofErr w:type="spellStart"/>
      <w:r>
        <w:rPr>
          <w:rFonts w:ascii="inherit" w:hAnsi="inherit"/>
          <w:color w:val="444444"/>
        </w:rPr>
        <w:t>on-demand</w:t>
      </w:r>
      <w:proofErr w:type="spellEnd"/>
      <w:r>
        <w:rPr>
          <w:rFonts w:ascii="inherit" w:hAnsi="inherit"/>
          <w:color w:val="444444"/>
        </w:rPr>
        <w:t xml:space="preserve"> (“</w:t>
      </w:r>
      <w:proofErr w:type="spellStart"/>
      <w:r>
        <w:rPr>
          <w:rFonts w:ascii="inherit" w:hAnsi="inherit"/>
          <w:color w:val="444444"/>
        </w:rPr>
        <w:t>triggered</w:t>
      </w:r>
      <w:proofErr w:type="spellEnd"/>
      <w:r>
        <w:rPr>
          <w:rFonts w:ascii="inherit" w:hAnsi="inherit"/>
          <w:color w:val="444444"/>
        </w:rPr>
        <w:t>”);</w:t>
      </w:r>
    </w:p>
    <w:p w14:paraId="2143C3D8" w14:textId="77777777" w:rsidR="006F6DE0" w:rsidRDefault="006F6DE0" w:rsidP="006F6DE0">
      <w:pPr>
        <w:numPr>
          <w:ilvl w:val="0"/>
          <w:numId w:val="6"/>
        </w:numPr>
        <w:shd w:val="clear" w:color="auto" w:fill="FFFFFF"/>
        <w:spacing w:after="0" w:line="408" w:lineRule="atLeast"/>
        <w:ind w:left="1440"/>
        <w:textAlignment w:val="baseline"/>
        <w:rPr>
          <w:rFonts w:ascii="inherit" w:hAnsi="inherit"/>
          <w:color w:val="444444"/>
        </w:rPr>
      </w:pPr>
      <w:proofErr w:type="spellStart"/>
      <w:r>
        <w:rPr>
          <w:rFonts w:ascii="inherit" w:hAnsi="inherit"/>
          <w:color w:val="444444"/>
        </w:rPr>
        <w:t>Averaging</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1, 4, 64, 128, 256, 512 </w:t>
      </w:r>
      <w:proofErr w:type="spellStart"/>
      <w:r>
        <w:rPr>
          <w:rFonts w:ascii="inherit" w:hAnsi="inherit"/>
          <w:color w:val="444444"/>
        </w:rPr>
        <w:t>or</w:t>
      </w:r>
      <w:proofErr w:type="spellEnd"/>
      <w:r>
        <w:rPr>
          <w:rFonts w:ascii="inherit" w:hAnsi="inherit"/>
          <w:color w:val="444444"/>
        </w:rPr>
        <w:t xml:space="preserve"> 1024 </w:t>
      </w:r>
      <w:proofErr w:type="spellStart"/>
      <w:r>
        <w:rPr>
          <w:rFonts w:ascii="inherit" w:hAnsi="inherit"/>
          <w:color w:val="444444"/>
        </w:rPr>
        <w:t>individual</w:t>
      </w:r>
      <w:proofErr w:type="spellEnd"/>
      <w:r>
        <w:rPr>
          <w:rFonts w:ascii="inherit" w:hAnsi="inherit"/>
          <w:color w:val="444444"/>
        </w:rPr>
        <w:t xml:space="preserve"> </w:t>
      </w:r>
      <w:proofErr w:type="spellStart"/>
      <w:r>
        <w:rPr>
          <w:rFonts w:ascii="inherit" w:hAnsi="inherit"/>
          <w:color w:val="444444"/>
        </w:rPr>
        <w:t>measurements</w:t>
      </w:r>
      <w:proofErr w:type="spellEnd"/>
    </w:p>
    <w:p w14:paraId="3FBD002C" w14:textId="77777777" w:rsidR="006F6DE0" w:rsidRDefault="006F6DE0" w:rsidP="006F6DE0">
      <w:pPr>
        <w:numPr>
          <w:ilvl w:val="0"/>
          <w:numId w:val="6"/>
        </w:numPr>
        <w:shd w:val="clear" w:color="auto" w:fill="FFFFFF"/>
        <w:spacing w:after="0" w:line="408" w:lineRule="atLeast"/>
        <w:ind w:left="1440"/>
        <w:textAlignment w:val="baseline"/>
        <w:rPr>
          <w:rFonts w:ascii="inherit" w:hAnsi="inherit"/>
          <w:color w:val="444444"/>
        </w:rPr>
      </w:pPr>
      <w:r>
        <w:rPr>
          <w:rFonts w:ascii="inherit" w:hAnsi="inherit"/>
          <w:color w:val="444444"/>
        </w:rPr>
        <w:t xml:space="preserve">A/D </w:t>
      </w:r>
      <w:proofErr w:type="spellStart"/>
      <w:r>
        <w:rPr>
          <w:rFonts w:ascii="inherit" w:hAnsi="inherit"/>
          <w:color w:val="444444"/>
        </w:rPr>
        <w:t>conversion</w:t>
      </w:r>
      <w:proofErr w:type="spellEnd"/>
      <w:r>
        <w:rPr>
          <w:rFonts w:ascii="inherit" w:hAnsi="inherit"/>
          <w:color w:val="444444"/>
        </w:rPr>
        <w:t xml:space="preserve"> </w:t>
      </w:r>
      <w:proofErr w:type="spellStart"/>
      <w:r>
        <w:rPr>
          <w:rFonts w:ascii="inherit" w:hAnsi="inherit"/>
          <w:color w:val="444444"/>
        </w:rPr>
        <w:t>time</w:t>
      </w:r>
      <w:proofErr w:type="spellEnd"/>
      <w:r>
        <w:rPr>
          <w:rFonts w:ascii="inherit" w:hAnsi="inherit"/>
          <w:color w:val="444444"/>
        </w:rPr>
        <w:t xml:space="preserve"> </w:t>
      </w:r>
      <w:proofErr w:type="spellStart"/>
      <w:r>
        <w:rPr>
          <w:rFonts w:ascii="inherit" w:hAnsi="inherit"/>
          <w:color w:val="444444"/>
        </w:rPr>
        <w:t>adjustable</w:t>
      </w:r>
      <w:proofErr w:type="spellEnd"/>
      <w:r>
        <w:rPr>
          <w:rFonts w:ascii="inherit" w:hAnsi="inherit"/>
          <w:color w:val="444444"/>
        </w:rPr>
        <w:t xml:space="preserve"> </w:t>
      </w:r>
      <w:proofErr w:type="spellStart"/>
      <w:r>
        <w:rPr>
          <w:rFonts w:ascii="inherit" w:hAnsi="inherit"/>
          <w:color w:val="444444"/>
        </w:rPr>
        <w:t>in</w:t>
      </w:r>
      <w:proofErr w:type="spellEnd"/>
      <w:r>
        <w:rPr>
          <w:rFonts w:ascii="inherit" w:hAnsi="inherit"/>
          <w:color w:val="444444"/>
        </w:rPr>
        <w:t xml:space="preserve"> </w:t>
      </w:r>
      <w:proofErr w:type="spellStart"/>
      <w:r>
        <w:rPr>
          <w:rFonts w:ascii="inherit" w:hAnsi="inherit"/>
          <w:color w:val="444444"/>
        </w:rPr>
        <w:t>eight</w:t>
      </w:r>
      <w:proofErr w:type="spellEnd"/>
      <w:r>
        <w:rPr>
          <w:rFonts w:ascii="inherit" w:hAnsi="inherit"/>
          <w:color w:val="444444"/>
        </w:rPr>
        <w:t xml:space="preserve"> </w:t>
      </w:r>
      <w:proofErr w:type="spellStart"/>
      <w:r>
        <w:rPr>
          <w:rFonts w:ascii="inherit" w:hAnsi="inherit"/>
          <w:color w:val="444444"/>
        </w:rPr>
        <w:t>levels</w:t>
      </w:r>
      <w:proofErr w:type="spellEnd"/>
      <w:r>
        <w:rPr>
          <w:rFonts w:ascii="inherit" w:hAnsi="inherit"/>
          <w:color w:val="444444"/>
        </w:rPr>
        <w:t xml:space="preserve">: 0.14 </w:t>
      </w:r>
      <w:proofErr w:type="spellStart"/>
      <w:r>
        <w:rPr>
          <w:rFonts w:ascii="inherit" w:hAnsi="inherit"/>
          <w:color w:val="444444"/>
        </w:rPr>
        <w:t>to</w:t>
      </w:r>
      <w:proofErr w:type="spellEnd"/>
      <w:r>
        <w:rPr>
          <w:rFonts w:ascii="inherit" w:hAnsi="inherit"/>
          <w:color w:val="444444"/>
        </w:rPr>
        <w:t xml:space="preserve"> 8.2 </w:t>
      </w:r>
      <w:proofErr w:type="spellStart"/>
      <w:r>
        <w:rPr>
          <w:rFonts w:ascii="inherit" w:hAnsi="inherit"/>
          <w:color w:val="444444"/>
        </w:rPr>
        <w:t>ms</w:t>
      </w:r>
      <w:proofErr w:type="spellEnd"/>
    </w:p>
    <w:p w14:paraId="50BC757F" w14:textId="77777777" w:rsidR="006F6DE0" w:rsidRDefault="006F6DE0" w:rsidP="006F6DE0">
      <w:pPr>
        <w:numPr>
          <w:ilvl w:val="0"/>
          <w:numId w:val="6"/>
        </w:numPr>
        <w:shd w:val="clear" w:color="auto" w:fill="FFFFFF"/>
        <w:spacing w:after="0" w:line="408" w:lineRule="atLeast"/>
        <w:ind w:left="1440"/>
        <w:textAlignment w:val="baseline"/>
        <w:rPr>
          <w:rFonts w:ascii="inherit" w:hAnsi="inherit"/>
          <w:color w:val="444444"/>
        </w:rPr>
      </w:pPr>
      <w:proofErr w:type="spellStart"/>
      <w:r>
        <w:rPr>
          <w:rFonts w:ascii="inherit" w:hAnsi="inherit"/>
          <w:color w:val="444444"/>
        </w:rPr>
        <w:t>Data</w:t>
      </w:r>
      <w:proofErr w:type="spellEnd"/>
      <w:r>
        <w:rPr>
          <w:rFonts w:ascii="inherit" w:hAnsi="inherit"/>
          <w:color w:val="444444"/>
        </w:rPr>
        <w:t xml:space="preserve"> </w:t>
      </w:r>
      <w:proofErr w:type="spellStart"/>
      <w:r>
        <w:rPr>
          <w:rFonts w:ascii="inherit" w:hAnsi="inherit"/>
          <w:color w:val="444444"/>
        </w:rPr>
        <w:t>registers</w:t>
      </w:r>
      <w:proofErr w:type="spellEnd"/>
      <w:r>
        <w:rPr>
          <w:rFonts w:ascii="inherit" w:hAnsi="inherit"/>
          <w:color w:val="444444"/>
        </w:rPr>
        <w:t>:</w:t>
      </w:r>
    </w:p>
    <w:p w14:paraId="68F456FC" w14:textId="77777777" w:rsidR="006F6DE0" w:rsidRDefault="006F6DE0" w:rsidP="006F6DE0">
      <w:pPr>
        <w:numPr>
          <w:ilvl w:val="1"/>
          <w:numId w:val="6"/>
        </w:numPr>
        <w:shd w:val="clear" w:color="auto" w:fill="FFFFFF"/>
        <w:spacing w:after="0" w:line="408" w:lineRule="atLeast"/>
        <w:ind w:left="2520"/>
        <w:textAlignment w:val="baseline"/>
        <w:rPr>
          <w:rFonts w:ascii="inherit" w:hAnsi="inherit"/>
          <w:color w:val="444444"/>
        </w:rPr>
      </w:pPr>
      <w:proofErr w:type="spellStart"/>
      <w:r>
        <w:rPr>
          <w:rFonts w:ascii="inherit" w:hAnsi="inherit"/>
          <w:color w:val="444444"/>
        </w:rPr>
        <w:t>Shunt</w:t>
      </w:r>
      <w:proofErr w:type="spellEnd"/>
      <w:r>
        <w:rPr>
          <w:rFonts w:ascii="inherit" w:hAnsi="inherit"/>
          <w:color w:val="444444"/>
        </w:rPr>
        <w:t xml:space="preserve"> </w:t>
      </w:r>
      <w:proofErr w:type="spellStart"/>
      <w:r>
        <w:rPr>
          <w:rFonts w:ascii="inherit" w:hAnsi="inherit"/>
          <w:color w:val="444444"/>
        </w:rPr>
        <w:t>voltage</w:t>
      </w:r>
      <w:proofErr w:type="spellEnd"/>
      <w:r>
        <w:rPr>
          <w:rFonts w:ascii="inherit" w:hAnsi="inherit"/>
          <w:color w:val="444444"/>
        </w:rPr>
        <w:t xml:space="preserve"> </w:t>
      </w:r>
      <w:proofErr w:type="spellStart"/>
      <w:r>
        <w:rPr>
          <w:rFonts w:ascii="inherit" w:hAnsi="inherit"/>
          <w:color w:val="444444"/>
        </w:rPr>
        <w:t>register</w:t>
      </w:r>
      <w:proofErr w:type="spellEnd"/>
    </w:p>
    <w:p w14:paraId="00B9F730" w14:textId="77777777" w:rsidR="006F6DE0" w:rsidRDefault="006F6DE0" w:rsidP="006F6DE0">
      <w:pPr>
        <w:numPr>
          <w:ilvl w:val="1"/>
          <w:numId w:val="6"/>
        </w:numPr>
        <w:shd w:val="clear" w:color="auto" w:fill="FFFFFF"/>
        <w:spacing w:after="0" w:line="408" w:lineRule="atLeast"/>
        <w:ind w:left="2520"/>
        <w:textAlignment w:val="baseline"/>
        <w:rPr>
          <w:rFonts w:ascii="inherit" w:hAnsi="inherit"/>
          <w:color w:val="444444"/>
        </w:rPr>
      </w:pPr>
      <w:proofErr w:type="spellStart"/>
      <w:r>
        <w:rPr>
          <w:rFonts w:ascii="inherit" w:hAnsi="inherit"/>
          <w:color w:val="444444"/>
        </w:rPr>
        <w:t>Bus</w:t>
      </w:r>
      <w:proofErr w:type="spellEnd"/>
      <w:r>
        <w:rPr>
          <w:rFonts w:ascii="inherit" w:hAnsi="inherit"/>
          <w:color w:val="444444"/>
        </w:rPr>
        <w:t xml:space="preserve"> </w:t>
      </w:r>
      <w:proofErr w:type="spellStart"/>
      <w:r>
        <w:rPr>
          <w:rFonts w:ascii="inherit" w:hAnsi="inherit"/>
          <w:color w:val="444444"/>
        </w:rPr>
        <w:t>voltage</w:t>
      </w:r>
      <w:proofErr w:type="spellEnd"/>
      <w:r>
        <w:rPr>
          <w:rFonts w:ascii="inherit" w:hAnsi="inherit"/>
          <w:color w:val="444444"/>
        </w:rPr>
        <w:t xml:space="preserve"> </w:t>
      </w:r>
      <w:proofErr w:type="spellStart"/>
      <w:r>
        <w:rPr>
          <w:rFonts w:ascii="inherit" w:hAnsi="inherit"/>
          <w:color w:val="444444"/>
        </w:rPr>
        <w:t>register</w:t>
      </w:r>
      <w:proofErr w:type="spellEnd"/>
    </w:p>
    <w:p w14:paraId="794CA6A7" w14:textId="77777777" w:rsidR="006F6DE0" w:rsidRDefault="006F6DE0" w:rsidP="006F6DE0">
      <w:pPr>
        <w:numPr>
          <w:ilvl w:val="1"/>
          <w:numId w:val="6"/>
        </w:numPr>
        <w:shd w:val="clear" w:color="auto" w:fill="FFFFFF"/>
        <w:spacing w:after="0" w:line="408" w:lineRule="atLeast"/>
        <w:ind w:left="2520"/>
        <w:textAlignment w:val="baseline"/>
        <w:rPr>
          <w:rFonts w:ascii="inherit" w:hAnsi="inherit"/>
          <w:color w:val="444444"/>
        </w:rPr>
      </w:pPr>
      <w:proofErr w:type="spellStart"/>
      <w:r>
        <w:rPr>
          <w:rFonts w:ascii="inherit" w:hAnsi="inherit"/>
          <w:color w:val="444444"/>
        </w:rPr>
        <w:t>Current</w:t>
      </w:r>
      <w:proofErr w:type="spellEnd"/>
      <w:r>
        <w:rPr>
          <w:rFonts w:ascii="inherit" w:hAnsi="inherit"/>
          <w:color w:val="444444"/>
        </w:rPr>
        <w:t xml:space="preserve"> </w:t>
      </w:r>
      <w:proofErr w:type="spellStart"/>
      <w:r>
        <w:rPr>
          <w:rFonts w:ascii="inherit" w:hAnsi="inherit"/>
          <w:color w:val="444444"/>
        </w:rPr>
        <w:t>register</w:t>
      </w:r>
      <w:proofErr w:type="spellEnd"/>
    </w:p>
    <w:p w14:paraId="0CA25A0C" w14:textId="77777777" w:rsidR="006F6DE0" w:rsidRDefault="006F6DE0" w:rsidP="006F6DE0">
      <w:pPr>
        <w:numPr>
          <w:ilvl w:val="1"/>
          <w:numId w:val="6"/>
        </w:numPr>
        <w:shd w:val="clear" w:color="auto" w:fill="FFFFFF"/>
        <w:spacing w:after="0" w:line="408" w:lineRule="atLeast"/>
        <w:ind w:left="2520"/>
        <w:textAlignment w:val="baseline"/>
        <w:rPr>
          <w:rFonts w:ascii="inherit" w:hAnsi="inherit"/>
          <w:color w:val="444444"/>
        </w:rPr>
      </w:pPr>
      <w:proofErr w:type="spellStart"/>
      <w:r>
        <w:rPr>
          <w:rFonts w:ascii="inherit" w:hAnsi="inherit"/>
          <w:color w:val="444444"/>
        </w:rPr>
        <w:t>Power</w:t>
      </w:r>
      <w:proofErr w:type="spellEnd"/>
      <w:r>
        <w:rPr>
          <w:rFonts w:ascii="inherit" w:hAnsi="inherit"/>
          <w:color w:val="444444"/>
        </w:rPr>
        <w:t xml:space="preserve"> </w:t>
      </w:r>
      <w:proofErr w:type="spellStart"/>
      <w:r>
        <w:rPr>
          <w:rFonts w:ascii="inherit" w:hAnsi="inherit"/>
          <w:color w:val="444444"/>
        </w:rPr>
        <w:t>register</w:t>
      </w:r>
      <w:proofErr w:type="spellEnd"/>
    </w:p>
    <w:p w14:paraId="4B65234C" w14:textId="77777777" w:rsidR="006F6DE0" w:rsidRDefault="006F6DE0" w:rsidP="006F6DE0">
      <w:pPr>
        <w:numPr>
          <w:ilvl w:val="0"/>
          <w:numId w:val="6"/>
        </w:numPr>
        <w:shd w:val="clear" w:color="auto" w:fill="FFFFFF"/>
        <w:spacing w:after="0" w:line="408" w:lineRule="atLeast"/>
        <w:ind w:left="1440"/>
        <w:textAlignment w:val="baseline"/>
        <w:rPr>
          <w:rFonts w:ascii="inherit" w:hAnsi="inherit"/>
          <w:color w:val="444444"/>
        </w:rPr>
      </w:pPr>
      <w:proofErr w:type="spellStart"/>
      <w:r>
        <w:rPr>
          <w:rFonts w:ascii="inherit" w:hAnsi="inherit"/>
          <w:color w:val="444444"/>
        </w:rPr>
        <w:t>Communication</w:t>
      </w:r>
      <w:proofErr w:type="spellEnd"/>
      <w:r>
        <w:rPr>
          <w:rFonts w:ascii="inherit" w:hAnsi="inherit"/>
          <w:color w:val="444444"/>
        </w:rPr>
        <w:t xml:space="preserve"> </w:t>
      </w:r>
      <w:proofErr w:type="spellStart"/>
      <w:r>
        <w:rPr>
          <w:rFonts w:ascii="inherit" w:hAnsi="inherit"/>
          <w:color w:val="444444"/>
        </w:rPr>
        <w:t>via</w:t>
      </w:r>
      <w:proofErr w:type="spellEnd"/>
      <w:r>
        <w:rPr>
          <w:rFonts w:ascii="inherit" w:hAnsi="inherit"/>
          <w:color w:val="444444"/>
        </w:rPr>
        <w:t xml:space="preserve"> I2C, 4 </w:t>
      </w:r>
      <w:proofErr w:type="spellStart"/>
      <w:r>
        <w:rPr>
          <w:rFonts w:ascii="inherit" w:hAnsi="inherit"/>
          <w:color w:val="444444"/>
        </w:rPr>
        <w:t>addresses</w:t>
      </w:r>
      <w:proofErr w:type="spellEnd"/>
      <w:r>
        <w:rPr>
          <w:rFonts w:ascii="inherit" w:hAnsi="inherit"/>
          <w:color w:val="444444"/>
        </w:rPr>
        <w:t xml:space="preserve"> </w:t>
      </w:r>
      <w:proofErr w:type="spellStart"/>
      <w:r>
        <w:rPr>
          <w:rFonts w:ascii="inherit" w:hAnsi="inherit"/>
          <w:color w:val="444444"/>
        </w:rPr>
        <w:t>adjustable</w:t>
      </w:r>
      <w:proofErr w:type="spellEnd"/>
      <w:r>
        <w:rPr>
          <w:rFonts w:ascii="inherit" w:hAnsi="inherit"/>
          <w:color w:val="444444"/>
        </w:rPr>
        <w:t xml:space="preserve"> (</w:t>
      </w:r>
      <w:proofErr w:type="spellStart"/>
      <w:r>
        <w:rPr>
          <w:rFonts w:ascii="inherit" w:hAnsi="inherit"/>
          <w:color w:val="444444"/>
        </w:rPr>
        <w:t>module</w:t>
      </w:r>
      <w:proofErr w:type="spellEnd"/>
      <w:r>
        <w:rPr>
          <w:rFonts w:ascii="inherit" w:hAnsi="inherit"/>
          <w:color w:val="444444"/>
        </w:rPr>
        <w:t xml:space="preserve"> </w:t>
      </w:r>
      <w:proofErr w:type="spellStart"/>
      <w:r>
        <w:rPr>
          <w:rFonts w:ascii="inherit" w:hAnsi="inherit"/>
          <w:color w:val="444444"/>
        </w:rPr>
        <w:t>back</w:t>
      </w:r>
      <w:proofErr w:type="spellEnd"/>
      <w:r>
        <w:rPr>
          <w:rFonts w:ascii="inherit" w:hAnsi="inherit"/>
          <w:color w:val="444444"/>
        </w:rPr>
        <w:t>):</w:t>
      </w:r>
    </w:p>
    <w:p w14:paraId="02080982" w14:textId="77777777" w:rsidR="006F6DE0" w:rsidRDefault="006F6DE0" w:rsidP="006F6DE0">
      <w:pPr>
        <w:numPr>
          <w:ilvl w:val="1"/>
          <w:numId w:val="6"/>
        </w:numPr>
        <w:shd w:val="clear" w:color="auto" w:fill="FFFFFF"/>
        <w:spacing w:after="0" w:line="408" w:lineRule="atLeast"/>
        <w:ind w:left="2520"/>
        <w:textAlignment w:val="baseline"/>
        <w:rPr>
          <w:rFonts w:ascii="inherit" w:hAnsi="inherit"/>
          <w:color w:val="444444"/>
        </w:rPr>
      </w:pPr>
      <w:r>
        <w:rPr>
          <w:rFonts w:ascii="inherit" w:hAnsi="inherit"/>
          <w:color w:val="444444"/>
        </w:rPr>
        <w:t xml:space="preserve">0x40: A0, A1 </w:t>
      </w:r>
      <w:proofErr w:type="spellStart"/>
      <w:r>
        <w:rPr>
          <w:rFonts w:ascii="inherit" w:hAnsi="inherit"/>
          <w:color w:val="444444"/>
        </w:rPr>
        <w:t>open</w:t>
      </w:r>
      <w:proofErr w:type="spellEnd"/>
    </w:p>
    <w:p w14:paraId="09616D1D" w14:textId="77777777" w:rsidR="006F6DE0" w:rsidRDefault="006F6DE0" w:rsidP="006F6DE0">
      <w:pPr>
        <w:numPr>
          <w:ilvl w:val="1"/>
          <w:numId w:val="6"/>
        </w:numPr>
        <w:shd w:val="clear" w:color="auto" w:fill="FFFFFF"/>
        <w:spacing w:after="0" w:line="408" w:lineRule="atLeast"/>
        <w:ind w:left="2520"/>
        <w:textAlignment w:val="baseline"/>
        <w:rPr>
          <w:rFonts w:ascii="inherit" w:hAnsi="inherit"/>
          <w:color w:val="444444"/>
        </w:rPr>
      </w:pPr>
      <w:r>
        <w:rPr>
          <w:rFonts w:ascii="inherit" w:hAnsi="inherit"/>
          <w:color w:val="444444"/>
        </w:rPr>
        <w:t xml:space="preserve">0x41: A0 </w:t>
      </w:r>
      <w:proofErr w:type="spellStart"/>
      <w:r>
        <w:rPr>
          <w:rFonts w:ascii="inherit" w:hAnsi="inherit"/>
          <w:color w:val="444444"/>
        </w:rPr>
        <w:t>closed</w:t>
      </w:r>
      <w:proofErr w:type="spellEnd"/>
      <w:r>
        <w:rPr>
          <w:rFonts w:ascii="inherit" w:hAnsi="inherit"/>
          <w:color w:val="444444"/>
        </w:rPr>
        <w:t xml:space="preserve">, A1 </w:t>
      </w:r>
      <w:proofErr w:type="spellStart"/>
      <w:r>
        <w:rPr>
          <w:rFonts w:ascii="inherit" w:hAnsi="inherit"/>
          <w:color w:val="444444"/>
        </w:rPr>
        <w:t>open</w:t>
      </w:r>
      <w:proofErr w:type="spellEnd"/>
    </w:p>
    <w:p w14:paraId="79A39D71" w14:textId="77777777" w:rsidR="006F6DE0" w:rsidRDefault="006F6DE0" w:rsidP="006F6DE0">
      <w:pPr>
        <w:numPr>
          <w:ilvl w:val="1"/>
          <w:numId w:val="6"/>
        </w:numPr>
        <w:shd w:val="clear" w:color="auto" w:fill="FFFFFF"/>
        <w:spacing w:after="0" w:line="408" w:lineRule="atLeast"/>
        <w:ind w:left="2520"/>
        <w:textAlignment w:val="baseline"/>
        <w:rPr>
          <w:rFonts w:ascii="inherit" w:hAnsi="inherit"/>
          <w:color w:val="444444"/>
        </w:rPr>
      </w:pPr>
      <w:r>
        <w:rPr>
          <w:rFonts w:ascii="inherit" w:hAnsi="inherit"/>
          <w:color w:val="444444"/>
        </w:rPr>
        <w:t xml:space="preserve">0x44: A0 </w:t>
      </w:r>
      <w:proofErr w:type="spellStart"/>
      <w:r>
        <w:rPr>
          <w:rFonts w:ascii="inherit" w:hAnsi="inherit"/>
          <w:color w:val="444444"/>
        </w:rPr>
        <w:t>open</w:t>
      </w:r>
      <w:proofErr w:type="spellEnd"/>
      <w:r>
        <w:rPr>
          <w:rFonts w:ascii="inherit" w:hAnsi="inherit"/>
          <w:color w:val="444444"/>
        </w:rPr>
        <w:t xml:space="preserve">, A1 </w:t>
      </w:r>
      <w:proofErr w:type="spellStart"/>
      <w:r>
        <w:rPr>
          <w:rFonts w:ascii="inherit" w:hAnsi="inherit"/>
          <w:color w:val="444444"/>
        </w:rPr>
        <w:t>closed</w:t>
      </w:r>
      <w:proofErr w:type="spellEnd"/>
    </w:p>
    <w:p w14:paraId="14DBF9D2" w14:textId="77777777" w:rsidR="006F6DE0" w:rsidRDefault="006F6DE0" w:rsidP="006F6DE0">
      <w:pPr>
        <w:numPr>
          <w:ilvl w:val="1"/>
          <w:numId w:val="6"/>
        </w:numPr>
        <w:shd w:val="clear" w:color="auto" w:fill="FFFFFF"/>
        <w:spacing w:after="0" w:line="408" w:lineRule="atLeast"/>
        <w:ind w:left="2520"/>
        <w:textAlignment w:val="baseline"/>
        <w:rPr>
          <w:rFonts w:ascii="inherit" w:hAnsi="inherit"/>
          <w:color w:val="444444"/>
        </w:rPr>
      </w:pPr>
      <w:r>
        <w:rPr>
          <w:rFonts w:ascii="inherit" w:hAnsi="inherit"/>
          <w:color w:val="444444"/>
        </w:rPr>
        <w:t xml:space="preserve">0x45: A0, A1 </w:t>
      </w:r>
      <w:proofErr w:type="spellStart"/>
      <w:r>
        <w:rPr>
          <w:rFonts w:ascii="inherit" w:hAnsi="inherit"/>
          <w:color w:val="444444"/>
        </w:rPr>
        <w:t>closed</w:t>
      </w:r>
      <w:proofErr w:type="spellEnd"/>
    </w:p>
    <w:p w14:paraId="560BA8B5" w14:textId="77777777" w:rsidR="006F6DE0" w:rsidRDefault="006F6DE0" w:rsidP="006F6DE0">
      <w:pPr>
        <w:numPr>
          <w:ilvl w:val="0"/>
          <w:numId w:val="6"/>
        </w:numPr>
        <w:shd w:val="clear" w:color="auto" w:fill="FFFFFF"/>
        <w:spacing w:after="0" w:line="408" w:lineRule="atLeast"/>
        <w:ind w:left="1440"/>
        <w:textAlignment w:val="baseline"/>
        <w:rPr>
          <w:rFonts w:ascii="inherit" w:hAnsi="inherit"/>
          <w:color w:val="444444"/>
        </w:rPr>
      </w:pPr>
      <w:proofErr w:type="spellStart"/>
      <w:r>
        <w:rPr>
          <w:rFonts w:ascii="inherit" w:hAnsi="inherit"/>
          <w:color w:val="444444"/>
        </w:rPr>
        <w:t>Programmable</w:t>
      </w:r>
      <w:proofErr w:type="spellEnd"/>
      <w:r>
        <w:rPr>
          <w:rFonts w:ascii="inherit" w:hAnsi="inherit"/>
          <w:color w:val="444444"/>
        </w:rPr>
        <w:t xml:space="preserve"> </w:t>
      </w:r>
      <w:proofErr w:type="spellStart"/>
      <w:r>
        <w:rPr>
          <w:rFonts w:ascii="inherit" w:hAnsi="inherit"/>
          <w:color w:val="444444"/>
        </w:rPr>
        <w:t>alarm</w:t>
      </w:r>
      <w:proofErr w:type="spellEnd"/>
      <w:r>
        <w:rPr>
          <w:rFonts w:ascii="inherit" w:hAnsi="inherit"/>
          <w:color w:val="444444"/>
        </w:rPr>
        <w:t xml:space="preserve"> </w:t>
      </w:r>
      <w:proofErr w:type="spellStart"/>
      <w:r>
        <w:rPr>
          <w:rFonts w:ascii="inherit" w:hAnsi="inherit"/>
          <w:color w:val="444444"/>
        </w:rPr>
        <w:t>pin</w:t>
      </w:r>
      <w:proofErr w:type="spellEnd"/>
      <w:r>
        <w:rPr>
          <w:rFonts w:ascii="inherit" w:hAnsi="inherit"/>
          <w:color w:val="444444"/>
        </w:rPr>
        <w:t xml:space="preserve"> </w:t>
      </w:r>
      <w:proofErr w:type="spellStart"/>
      <w:r>
        <w:rPr>
          <w:rFonts w:ascii="inherit" w:hAnsi="inherit"/>
          <w:color w:val="444444"/>
        </w:rPr>
        <w:t>for</w:t>
      </w:r>
      <w:proofErr w:type="spellEnd"/>
      <w:r>
        <w:rPr>
          <w:rFonts w:ascii="inherit" w:hAnsi="inherit"/>
          <w:color w:val="444444"/>
        </w:rPr>
        <w:t xml:space="preserve"> </w:t>
      </w:r>
      <w:proofErr w:type="spellStart"/>
      <w:r>
        <w:rPr>
          <w:rFonts w:ascii="inherit" w:hAnsi="inherit"/>
          <w:color w:val="444444"/>
        </w:rPr>
        <w:t>limit</w:t>
      </w:r>
      <w:proofErr w:type="spellEnd"/>
      <w:r>
        <w:rPr>
          <w:rFonts w:ascii="inherit" w:hAnsi="inherit"/>
          <w:color w:val="444444"/>
        </w:rPr>
        <w:t xml:space="preserve"> </w:t>
      </w:r>
      <w:proofErr w:type="spellStart"/>
      <w:r>
        <w:rPr>
          <w:rFonts w:ascii="inherit" w:hAnsi="inherit"/>
          <w:color w:val="444444"/>
        </w:rPr>
        <w:t>violations</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available</w:t>
      </w:r>
      <w:proofErr w:type="spellEnd"/>
      <w:r>
        <w:rPr>
          <w:rFonts w:ascii="inherit" w:hAnsi="inherit"/>
          <w:color w:val="444444"/>
        </w:rPr>
        <w:t xml:space="preserve"> </w:t>
      </w:r>
      <w:proofErr w:type="spellStart"/>
      <w:r>
        <w:rPr>
          <w:rFonts w:ascii="inherit" w:hAnsi="inherit"/>
          <w:color w:val="444444"/>
        </w:rPr>
        <w:t>data</w:t>
      </w:r>
      <w:proofErr w:type="spellEnd"/>
    </w:p>
    <w:p w14:paraId="1854032B" w14:textId="77777777" w:rsidR="006F6DE0" w:rsidRDefault="006F6DE0" w:rsidP="006F6DE0">
      <w:pPr>
        <w:pStyle w:val="NormalWeb"/>
        <w:shd w:val="clear" w:color="auto" w:fill="FFFFFF"/>
        <w:spacing w:before="0" w:beforeAutospacing="0" w:after="0" w:afterAutospacing="0" w:line="408" w:lineRule="atLeast"/>
        <w:textAlignment w:val="baseline"/>
        <w:rPr>
          <w:rFonts w:ascii="inherit" w:hAnsi="inherit"/>
          <w:color w:val="444444"/>
        </w:rPr>
      </w:pPr>
      <w:proofErr w:type="spellStart"/>
      <w:r>
        <w:rPr>
          <w:rFonts w:ascii="inherit" w:hAnsi="inherit"/>
          <w:color w:val="444444"/>
        </w:rPr>
        <w:t>Further</w:t>
      </w:r>
      <w:proofErr w:type="spellEnd"/>
      <w:r>
        <w:rPr>
          <w:rFonts w:ascii="inherit" w:hAnsi="inherit"/>
          <w:color w:val="444444"/>
        </w:rPr>
        <w:t xml:space="preserve"> </w:t>
      </w:r>
      <w:proofErr w:type="spellStart"/>
      <w:r>
        <w:rPr>
          <w:rFonts w:ascii="inherit" w:hAnsi="inherit"/>
          <w:color w:val="444444"/>
        </w:rPr>
        <w:t>technical</w:t>
      </w:r>
      <w:proofErr w:type="spellEnd"/>
      <w:r>
        <w:rPr>
          <w:rFonts w:ascii="inherit" w:hAnsi="inherit"/>
          <w:color w:val="444444"/>
        </w:rPr>
        <w:t xml:space="preserve"> </w:t>
      </w:r>
      <w:proofErr w:type="spellStart"/>
      <w:r>
        <w:rPr>
          <w:rFonts w:ascii="inherit" w:hAnsi="inherit"/>
          <w:color w:val="444444"/>
        </w:rPr>
        <w:t>data</w:t>
      </w:r>
      <w:proofErr w:type="spellEnd"/>
      <w:r>
        <w:rPr>
          <w:rFonts w:ascii="inherit" w:hAnsi="inherit"/>
          <w:color w:val="444444"/>
        </w:rPr>
        <w:t xml:space="preserve"> </w:t>
      </w:r>
      <w:proofErr w:type="spellStart"/>
      <w:r>
        <w:rPr>
          <w:rFonts w:ascii="inherit" w:hAnsi="inherit"/>
          <w:color w:val="444444"/>
        </w:rPr>
        <w:t>can</w:t>
      </w:r>
      <w:proofErr w:type="spellEnd"/>
      <w:r>
        <w:rPr>
          <w:rFonts w:ascii="inherit" w:hAnsi="inherit"/>
          <w:color w:val="444444"/>
        </w:rPr>
        <w:t xml:space="preserve"> </w:t>
      </w:r>
      <w:proofErr w:type="spellStart"/>
      <w:r>
        <w:rPr>
          <w:rFonts w:ascii="inherit" w:hAnsi="inherit"/>
          <w:color w:val="444444"/>
        </w:rPr>
        <w:t>be</w:t>
      </w:r>
      <w:proofErr w:type="spellEnd"/>
      <w:r>
        <w:rPr>
          <w:rFonts w:ascii="inherit" w:hAnsi="inherit"/>
          <w:color w:val="444444"/>
        </w:rPr>
        <w:t xml:space="preserve"> </w:t>
      </w:r>
      <w:proofErr w:type="spellStart"/>
      <w:r>
        <w:rPr>
          <w:rFonts w:ascii="inherit" w:hAnsi="inherit"/>
          <w:color w:val="444444"/>
        </w:rPr>
        <w:t>found</w:t>
      </w:r>
      <w:proofErr w:type="spellEnd"/>
      <w:r>
        <w:rPr>
          <w:rFonts w:ascii="inherit" w:hAnsi="inherit"/>
          <w:color w:val="444444"/>
        </w:rPr>
        <w:t xml:space="preserve"> </w:t>
      </w:r>
      <w:proofErr w:type="spellStart"/>
      <w:r>
        <w:rPr>
          <w:rFonts w:ascii="inherit" w:hAnsi="inherit"/>
          <w:color w:val="444444"/>
        </w:rPr>
        <w:t>in</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manufacturer’s</w:t>
      </w:r>
      <w:proofErr w:type="spellEnd"/>
      <w:r>
        <w:rPr>
          <w:rFonts w:ascii="inherit" w:hAnsi="inherit"/>
          <w:color w:val="444444"/>
        </w:rPr>
        <w:t> </w:t>
      </w:r>
      <w:proofErr w:type="spellStart"/>
      <w:r>
        <w:rPr>
          <w:rFonts w:ascii="inherit" w:hAnsi="inherit"/>
          <w:color w:val="444444"/>
        </w:rPr>
        <w:fldChar w:fldCharType="begin"/>
      </w:r>
      <w:r>
        <w:rPr>
          <w:rFonts w:ascii="inherit" w:hAnsi="inherit"/>
          <w:color w:val="444444"/>
        </w:rPr>
        <w:instrText xml:space="preserve"> HYPERLINK "https://www.ti.com/lit/ds/symlink/ina226.pdf?ts=1592146667758&amp;ref_url=https%253A%252F%252Fwww.google.de%252F" \t "_blank" </w:instrText>
      </w:r>
      <w:r>
        <w:rPr>
          <w:rFonts w:ascii="inherit" w:hAnsi="inherit"/>
          <w:color w:val="444444"/>
        </w:rPr>
        <w:fldChar w:fldCharType="separate"/>
      </w:r>
      <w:r>
        <w:rPr>
          <w:rStyle w:val="Hyperlink"/>
          <w:rFonts w:ascii="inherit" w:hAnsi="inherit"/>
          <w:color w:val="00BF8F"/>
          <w:bdr w:val="none" w:sz="0" w:space="0" w:color="auto" w:frame="1"/>
        </w:rPr>
        <w:t>data</w:t>
      </w:r>
      <w:proofErr w:type="spellEnd"/>
      <w:r>
        <w:rPr>
          <w:rStyle w:val="Hyperlink"/>
          <w:rFonts w:ascii="inherit" w:hAnsi="inherit"/>
          <w:color w:val="00BF8F"/>
          <w:bdr w:val="none" w:sz="0" w:space="0" w:color="auto" w:frame="1"/>
        </w:rPr>
        <w:t xml:space="preserve"> </w:t>
      </w:r>
      <w:proofErr w:type="spellStart"/>
      <w:r>
        <w:rPr>
          <w:rStyle w:val="Hyperlink"/>
          <w:rFonts w:ascii="inherit" w:hAnsi="inherit"/>
          <w:color w:val="00BF8F"/>
          <w:bdr w:val="none" w:sz="0" w:space="0" w:color="auto" w:frame="1"/>
        </w:rPr>
        <w:t>sheet</w:t>
      </w:r>
      <w:proofErr w:type="spellEnd"/>
      <w:r>
        <w:rPr>
          <w:rStyle w:val="Hyperlink"/>
          <w:rFonts w:ascii="inherit" w:hAnsi="inherit"/>
          <w:color w:val="00BF8F"/>
          <w:bdr w:val="none" w:sz="0" w:space="0" w:color="auto" w:frame="1"/>
        </w:rPr>
        <w:t>.</w:t>
      </w:r>
      <w:r>
        <w:rPr>
          <w:rFonts w:ascii="inherit" w:hAnsi="inherit"/>
          <w:color w:val="444444"/>
        </w:rPr>
        <w:fldChar w:fldCharType="end"/>
      </w:r>
    </w:p>
    <w:p w14:paraId="6A0A532C" w14:textId="77777777" w:rsidR="006F6DE0" w:rsidRDefault="006F6DE0" w:rsidP="006F6DE0">
      <w:pPr>
        <w:pStyle w:val="NormalWeb"/>
        <w:shd w:val="clear" w:color="auto" w:fill="FFFFFF"/>
        <w:spacing w:before="0" w:beforeAutospacing="0" w:after="150" w:afterAutospacing="0" w:line="408" w:lineRule="atLeast"/>
        <w:textAlignment w:val="baseline"/>
        <w:rPr>
          <w:rFonts w:ascii="inherit" w:hAnsi="inherit"/>
          <w:color w:val="444444"/>
        </w:rPr>
      </w:pPr>
      <w:proofErr w:type="spellStart"/>
      <w:r>
        <w:rPr>
          <w:rFonts w:ascii="inherit" w:hAnsi="inherit"/>
          <w:color w:val="444444"/>
        </w:rPr>
        <w:t>Most</w:t>
      </w:r>
      <w:proofErr w:type="spellEnd"/>
      <w:r>
        <w:rPr>
          <w:rFonts w:ascii="inherit" w:hAnsi="inherit"/>
          <w:color w:val="444444"/>
        </w:rPr>
        <w:t xml:space="preserve"> INA226 </w:t>
      </w:r>
      <w:proofErr w:type="spellStart"/>
      <w:r>
        <w:rPr>
          <w:rFonts w:ascii="inherit" w:hAnsi="inherit"/>
          <w:color w:val="444444"/>
        </w:rPr>
        <w:t>modules</w:t>
      </w:r>
      <w:proofErr w:type="spellEnd"/>
      <w:r>
        <w:rPr>
          <w:rFonts w:ascii="inherit" w:hAnsi="inherit"/>
          <w:color w:val="444444"/>
        </w:rPr>
        <w:t xml:space="preserve"> </w:t>
      </w:r>
      <w:proofErr w:type="spellStart"/>
      <w:r>
        <w:rPr>
          <w:rFonts w:ascii="inherit" w:hAnsi="inherit"/>
          <w:color w:val="444444"/>
        </w:rPr>
        <w:t>have</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0.1 Ω </w:t>
      </w:r>
      <w:proofErr w:type="spellStart"/>
      <w:r>
        <w:rPr>
          <w:rFonts w:ascii="inherit" w:hAnsi="inherit"/>
          <w:color w:val="444444"/>
        </w:rPr>
        <w:t>shunt</w:t>
      </w:r>
      <w:proofErr w:type="spellEnd"/>
      <w:r>
        <w:rPr>
          <w:rFonts w:ascii="inherit" w:hAnsi="inherit"/>
          <w:color w:val="444444"/>
        </w:rPr>
        <w:t xml:space="preserve">. </w:t>
      </w:r>
      <w:proofErr w:type="spellStart"/>
      <w:r>
        <w:rPr>
          <w:rFonts w:ascii="inherit" w:hAnsi="inherit"/>
          <w:color w:val="444444"/>
        </w:rPr>
        <w:t>However</w:t>
      </w:r>
      <w:proofErr w:type="spellEnd"/>
      <w:r>
        <w:rPr>
          <w:rFonts w:ascii="inherit" w:hAnsi="inherit"/>
          <w:color w:val="444444"/>
        </w:rPr>
        <w:t xml:space="preserve">, </w:t>
      </w:r>
      <w:proofErr w:type="spellStart"/>
      <w:r>
        <w:rPr>
          <w:rFonts w:ascii="inherit" w:hAnsi="inherit"/>
          <w:color w:val="444444"/>
        </w:rPr>
        <w:t>there</w:t>
      </w:r>
      <w:proofErr w:type="spellEnd"/>
      <w:r>
        <w:rPr>
          <w:rFonts w:ascii="inherit" w:hAnsi="inherit"/>
          <w:color w:val="444444"/>
        </w:rPr>
        <w:t xml:space="preserve"> </w:t>
      </w:r>
      <w:proofErr w:type="spellStart"/>
      <w:r>
        <w:rPr>
          <w:rFonts w:ascii="inherit" w:hAnsi="inherit"/>
          <w:color w:val="444444"/>
        </w:rPr>
        <w:t>are</w:t>
      </w:r>
      <w:proofErr w:type="spellEnd"/>
      <w:r>
        <w:rPr>
          <w:rFonts w:ascii="inherit" w:hAnsi="inherit"/>
          <w:color w:val="444444"/>
        </w:rPr>
        <w:t xml:space="preserve"> </w:t>
      </w:r>
      <w:proofErr w:type="spellStart"/>
      <w:r>
        <w:rPr>
          <w:rFonts w:ascii="inherit" w:hAnsi="inherit"/>
          <w:color w:val="444444"/>
        </w:rPr>
        <w:t>also</w:t>
      </w:r>
      <w:proofErr w:type="spellEnd"/>
      <w:r>
        <w:rPr>
          <w:rFonts w:ascii="inherit" w:hAnsi="inherit"/>
          <w:color w:val="444444"/>
        </w:rPr>
        <w:t xml:space="preserve"> </w:t>
      </w:r>
      <w:proofErr w:type="spellStart"/>
      <w:r>
        <w:rPr>
          <w:rFonts w:ascii="inherit" w:hAnsi="inherit"/>
          <w:color w:val="444444"/>
        </w:rPr>
        <w:t>models</w:t>
      </w:r>
      <w:proofErr w:type="spellEnd"/>
      <w:r>
        <w:rPr>
          <w:rFonts w:ascii="inherit" w:hAnsi="inherit"/>
          <w:color w:val="444444"/>
        </w:rPr>
        <w:t xml:space="preserve"> </w:t>
      </w:r>
      <w:proofErr w:type="spellStart"/>
      <w:r>
        <w:rPr>
          <w:rFonts w:ascii="inherit" w:hAnsi="inherit"/>
          <w:color w:val="444444"/>
        </w:rPr>
        <w:t>with</w:t>
      </w:r>
      <w:proofErr w:type="spellEnd"/>
      <w:r>
        <w:rPr>
          <w:rFonts w:ascii="inherit" w:hAnsi="inherit"/>
          <w:color w:val="444444"/>
        </w:rPr>
        <w:t xml:space="preserve"> 0.01 </w:t>
      </w:r>
      <w:proofErr w:type="spellStart"/>
      <w:r>
        <w:rPr>
          <w:rFonts w:ascii="inherit" w:hAnsi="inherit"/>
          <w:color w:val="444444"/>
        </w:rPr>
        <w:t>or</w:t>
      </w:r>
      <w:proofErr w:type="spellEnd"/>
      <w:r>
        <w:rPr>
          <w:rFonts w:ascii="inherit" w:hAnsi="inherit"/>
          <w:color w:val="444444"/>
        </w:rPr>
        <w:t xml:space="preserve"> 0.02 Ω, </w:t>
      </w:r>
      <w:proofErr w:type="spellStart"/>
      <w:r>
        <w:rPr>
          <w:rFonts w:ascii="inherit" w:hAnsi="inherit"/>
          <w:color w:val="444444"/>
        </w:rPr>
        <w:t>for</w:t>
      </w:r>
      <w:proofErr w:type="spellEnd"/>
      <w:r>
        <w:rPr>
          <w:rFonts w:ascii="inherit" w:hAnsi="inherit"/>
          <w:color w:val="444444"/>
        </w:rPr>
        <w:t xml:space="preserve"> </w:t>
      </w:r>
      <w:proofErr w:type="spellStart"/>
      <w:r>
        <w:rPr>
          <w:rFonts w:ascii="inherit" w:hAnsi="inherit"/>
          <w:color w:val="444444"/>
        </w:rPr>
        <w:t>example</w:t>
      </w:r>
      <w:proofErr w:type="spellEnd"/>
      <w:r>
        <w:rPr>
          <w:rFonts w:ascii="inherit" w:hAnsi="inherit"/>
          <w:color w:val="444444"/>
        </w:rPr>
        <w:t xml:space="preserve">. </w:t>
      </w:r>
      <w:proofErr w:type="spellStart"/>
      <w:r>
        <w:rPr>
          <w:rFonts w:ascii="inherit" w:hAnsi="inherit"/>
          <w:color w:val="444444"/>
        </w:rPr>
        <w:t>With</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0.1 Ω </w:t>
      </w:r>
      <w:proofErr w:type="spellStart"/>
      <w:r>
        <w:rPr>
          <w:rFonts w:ascii="inherit" w:hAnsi="inherit"/>
          <w:color w:val="444444"/>
        </w:rPr>
        <w:t>shunt</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maximum</w:t>
      </w:r>
      <w:proofErr w:type="spellEnd"/>
      <w:r>
        <w:rPr>
          <w:rFonts w:ascii="inherit" w:hAnsi="inherit"/>
          <w:color w:val="444444"/>
        </w:rPr>
        <w:t xml:space="preserve"> </w:t>
      </w:r>
      <w:proofErr w:type="spellStart"/>
      <w:r>
        <w:rPr>
          <w:rFonts w:ascii="inherit" w:hAnsi="inherit"/>
          <w:color w:val="444444"/>
        </w:rPr>
        <w:t>current</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0.819175 A. </w:t>
      </w:r>
      <w:proofErr w:type="spellStart"/>
      <w:r>
        <w:rPr>
          <w:rFonts w:ascii="inherit" w:hAnsi="inherit"/>
          <w:color w:val="444444"/>
        </w:rPr>
        <w:t>If</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use</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bare</w:t>
      </w:r>
      <w:proofErr w:type="spellEnd"/>
      <w:r>
        <w:rPr>
          <w:rFonts w:ascii="inherit" w:hAnsi="inherit"/>
          <w:color w:val="444444"/>
        </w:rPr>
        <w:t xml:space="preserve"> </w:t>
      </w:r>
      <w:proofErr w:type="spellStart"/>
      <w:r>
        <w:rPr>
          <w:rFonts w:ascii="inherit" w:hAnsi="inherit"/>
          <w:color w:val="444444"/>
        </w:rPr>
        <w:t>module</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are</w:t>
      </w:r>
      <w:proofErr w:type="spellEnd"/>
      <w:r>
        <w:rPr>
          <w:rFonts w:ascii="inherit" w:hAnsi="inherit"/>
          <w:color w:val="444444"/>
        </w:rPr>
        <w:t xml:space="preserve"> </w:t>
      </w:r>
      <w:proofErr w:type="spellStart"/>
      <w:r>
        <w:rPr>
          <w:rFonts w:ascii="inherit" w:hAnsi="inherit"/>
          <w:color w:val="444444"/>
        </w:rPr>
        <w:t>correspondingly</w:t>
      </w:r>
      <w:proofErr w:type="spellEnd"/>
      <w:r>
        <w:rPr>
          <w:rFonts w:ascii="inherit" w:hAnsi="inherit"/>
          <w:color w:val="444444"/>
        </w:rPr>
        <w:t xml:space="preserve"> </w:t>
      </w:r>
      <w:proofErr w:type="spellStart"/>
      <w:r>
        <w:rPr>
          <w:rFonts w:ascii="inherit" w:hAnsi="inherit"/>
          <w:color w:val="444444"/>
        </w:rPr>
        <w:t>more</w:t>
      </w:r>
      <w:proofErr w:type="spellEnd"/>
      <w:r>
        <w:rPr>
          <w:rFonts w:ascii="inherit" w:hAnsi="inherit"/>
          <w:color w:val="444444"/>
        </w:rPr>
        <w:t xml:space="preserve"> </w:t>
      </w:r>
      <w:proofErr w:type="spellStart"/>
      <w:r>
        <w:rPr>
          <w:rFonts w:ascii="inherit" w:hAnsi="inherit"/>
          <w:color w:val="444444"/>
        </w:rPr>
        <w:t>flexible</w:t>
      </w:r>
      <w:proofErr w:type="spellEnd"/>
      <w:r>
        <w:rPr>
          <w:rFonts w:ascii="inherit" w:hAnsi="inherit"/>
          <w:color w:val="444444"/>
        </w:rPr>
        <w:t xml:space="preserve">. I </w:t>
      </w:r>
      <w:proofErr w:type="spellStart"/>
      <w:r>
        <w:rPr>
          <w:rFonts w:ascii="inherit" w:hAnsi="inherit"/>
          <w:color w:val="444444"/>
        </w:rPr>
        <w:t>have</w:t>
      </w:r>
      <w:proofErr w:type="spellEnd"/>
      <w:r>
        <w:rPr>
          <w:rFonts w:ascii="inherit" w:hAnsi="inherit"/>
          <w:color w:val="444444"/>
        </w:rPr>
        <w:t xml:space="preserve"> </w:t>
      </w:r>
      <w:proofErr w:type="spellStart"/>
      <w:r>
        <w:rPr>
          <w:rFonts w:ascii="inherit" w:hAnsi="inherit"/>
          <w:color w:val="444444"/>
        </w:rPr>
        <w:t>implemented</w:t>
      </w:r>
      <w:proofErr w:type="spellEnd"/>
      <w:r>
        <w:rPr>
          <w:rFonts w:ascii="inherit" w:hAnsi="inherit"/>
          <w:color w:val="444444"/>
        </w:rPr>
        <w:t xml:space="preserve"> a </w:t>
      </w:r>
      <w:proofErr w:type="spellStart"/>
      <w:r>
        <w:rPr>
          <w:rFonts w:ascii="inherit" w:hAnsi="inherit"/>
          <w:color w:val="444444"/>
        </w:rPr>
        <w:t>function</w:t>
      </w:r>
      <w:proofErr w:type="spellEnd"/>
      <w:r>
        <w:rPr>
          <w:rFonts w:ascii="inherit" w:hAnsi="inherit"/>
          <w:color w:val="444444"/>
        </w:rPr>
        <w:t xml:space="preserve"> </w:t>
      </w:r>
      <w:proofErr w:type="spellStart"/>
      <w:r>
        <w:rPr>
          <w:rFonts w:ascii="inherit" w:hAnsi="inherit"/>
          <w:color w:val="444444"/>
        </w:rPr>
        <w:t>that</w:t>
      </w:r>
      <w:proofErr w:type="spellEnd"/>
      <w:r>
        <w:rPr>
          <w:rFonts w:ascii="inherit" w:hAnsi="inherit"/>
          <w:color w:val="444444"/>
        </w:rPr>
        <w:t xml:space="preserve"> </w:t>
      </w:r>
      <w:proofErr w:type="spellStart"/>
      <w:r>
        <w:rPr>
          <w:rFonts w:ascii="inherit" w:hAnsi="inherit"/>
          <w:color w:val="444444"/>
        </w:rPr>
        <w:t>allows</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use</w:t>
      </w:r>
      <w:proofErr w:type="spellEnd"/>
      <w:r>
        <w:rPr>
          <w:rFonts w:ascii="inherit" w:hAnsi="inherit"/>
          <w:color w:val="444444"/>
        </w:rPr>
        <w:t xml:space="preserve"> </w:t>
      </w:r>
      <w:proofErr w:type="spellStart"/>
      <w:r>
        <w:rPr>
          <w:rFonts w:ascii="inherit" w:hAnsi="inherit"/>
          <w:color w:val="444444"/>
        </w:rPr>
        <w:t>different</w:t>
      </w:r>
      <w:proofErr w:type="spellEnd"/>
      <w:r>
        <w:rPr>
          <w:rFonts w:ascii="inherit" w:hAnsi="inherit"/>
          <w:color w:val="444444"/>
        </w:rPr>
        <w:t xml:space="preserve"> </w:t>
      </w:r>
      <w:proofErr w:type="spellStart"/>
      <w:r>
        <w:rPr>
          <w:rFonts w:ascii="inherit" w:hAnsi="inherit"/>
          <w:color w:val="444444"/>
        </w:rPr>
        <w:t>shunts</w:t>
      </w:r>
      <w:proofErr w:type="spellEnd"/>
      <w:r>
        <w:rPr>
          <w:rFonts w:ascii="inherit" w:hAnsi="inherit"/>
          <w:color w:val="444444"/>
        </w:rPr>
        <w:t>.</w:t>
      </w:r>
    </w:p>
    <w:p w14:paraId="2925B4EC" w14:textId="77777777" w:rsidR="006F6DE0" w:rsidRDefault="006F6DE0" w:rsidP="006F6DE0">
      <w:pPr>
        <w:pStyle w:val="Heading2"/>
        <w:shd w:val="clear" w:color="auto" w:fill="FFFFFF"/>
        <w:spacing w:before="300" w:after="150"/>
        <w:textAlignment w:val="baseline"/>
        <w:rPr>
          <w:rFonts w:ascii="inherit" w:hAnsi="inherit"/>
          <w:color w:val="00BF8F"/>
          <w:sz w:val="45"/>
          <w:szCs w:val="45"/>
        </w:rPr>
      </w:pPr>
      <w:proofErr w:type="spellStart"/>
      <w:r>
        <w:rPr>
          <w:rFonts w:ascii="inherit" w:hAnsi="inherit"/>
          <w:color w:val="00BF8F"/>
          <w:sz w:val="45"/>
          <w:szCs w:val="45"/>
        </w:rPr>
        <w:t>Use</w:t>
      </w:r>
      <w:proofErr w:type="spellEnd"/>
      <w:r>
        <w:rPr>
          <w:rFonts w:ascii="inherit" w:hAnsi="inherit"/>
          <w:color w:val="00BF8F"/>
          <w:sz w:val="45"/>
          <w:szCs w:val="45"/>
        </w:rPr>
        <w:t xml:space="preserve"> </w:t>
      </w:r>
      <w:proofErr w:type="spellStart"/>
      <w:r>
        <w:rPr>
          <w:rFonts w:ascii="inherit" w:hAnsi="inherit"/>
          <w:color w:val="00BF8F"/>
          <w:sz w:val="45"/>
          <w:szCs w:val="45"/>
        </w:rPr>
        <w:t>of</w:t>
      </w:r>
      <w:proofErr w:type="spellEnd"/>
      <w:r>
        <w:rPr>
          <w:rFonts w:ascii="inherit" w:hAnsi="inherit"/>
          <w:color w:val="00BF8F"/>
          <w:sz w:val="45"/>
          <w:szCs w:val="45"/>
        </w:rPr>
        <w:t xml:space="preserve"> </w:t>
      </w:r>
      <w:proofErr w:type="spellStart"/>
      <w:r>
        <w:rPr>
          <w:rFonts w:ascii="inherit" w:hAnsi="inherit"/>
          <w:color w:val="00BF8F"/>
          <w:sz w:val="45"/>
          <w:szCs w:val="45"/>
        </w:rPr>
        <w:t>the</w:t>
      </w:r>
      <w:proofErr w:type="spellEnd"/>
      <w:r>
        <w:rPr>
          <w:rFonts w:ascii="inherit" w:hAnsi="inherit"/>
          <w:color w:val="00BF8F"/>
          <w:sz w:val="45"/>
          <w:szCs w:val="45"/>
        </w:rPr>
        <w:t xml:space="preserve"> INA226 </w:t>
      </w:r>
      <w:proofErr w:type="spellStart"/>
      <w:r>
        <w:rPr>
          <w:rFonts w:ascii="inherit" w:hAnsi="inherit"/>
          <w:color w:val="00BF8F"/>
          <w:sz w:val="45"/>
          <w:szCs w:val="45"/>
        </w:rPr>
        <w:t>library</w:t>
      </w:r>
      <w:proofErr w:type="spellEnd"/>
    </w:p>
    <w:p w14:paraId="269A97D4" w14:textId="77777777" w:rsidR="006F6DE0" w:rsidRDefault="006F6DE0" w:rsidP="006F6DE0">
      <w:pPr>
        <w:pStyle w:val="NormalWeb"/>
        <w:shd w:val="clear" w:color="auto" w:fill="FFFFFF"/>
        <w:spacing w:before="0" w:beforeAutospacing="0" w:after="0" w:afterAutospacing="0" w:line="408" w:lineRule="atLeast"/>
        <w:textAlignment w:val="baseline"/>
        <w:rPr>
          <w:rFonts w:ascii="inherit" w:hAnsi="inherit"/>
          <w:color w:val="444444"/>
        </w:rPr>
      </w:pP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can</w:t>
      </w:r>
      <w:proofErr w:type="spellEnd"/>
      <w:r>
        <w:rPr>
          <w:rFonts w:ascii="inherit" w:hAnsi="inherit"/>
          <w:color w:val="444444"/>
        </w:rPr>
        <w:t xml:space="preserve"> </w:t>
      </w:r>
      <w:proofErr w:type="spellStart"/>
      <w:r>
        <w:rPr>
          <w:rFonts w:ascii="inherit" w:hAnsi="inherit"/>
          <w:color w:val="444444"/>
        </w:rPr>
        <w:t>download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library</w:t>
      </w:r>
      <w:proofErr w:type="spellEnd"/>
      <w:r>
        <w:rPr>
          <w:rFonts w:ascii="inherit" w:hAnsi="inherit"/>
          <w:color w:val="444444"/>
        </w:rPr>
        <w:t xml:space="preserve"> INA226_WE </w:t>
      </w:r>
      <w:proofErr w:type="spellStart"/>
      <w:r>
        <w:rPr>
          <w:rFonts w:ascii="inherit" w:hAnsi="inherit"/>
          <w:color w:val="444444"/>
        </w:rPr>
        <w:fldChar w:fldCharType="begin"/>
      </w:r>
      <w:r>
        <w:rPr>
          <w:rFonts w:ascii="inherit" w:hAnsi="inherit"/>
          <w:color w:val="444444"/>
        </w:rPr>
        <w:instrText xml:space="preserve"> HYPERLINK "https://github.com/wollewald/INA226_WE" \t "_blank" </w:instrText>
      </w:r>
      <w:r>
        <w:rPr>
          <w:rFonts w:ascii="inherit" w:hAnsi="inherit"/>
          <w:color w:val="444444"/>
        </w:rPr>
        <w:fldChar w:fldCharType="separate"/>
      </w:r>
      <w:r>
        <w:rPr>
          <w:rStyle w:val="Hyperlink"/>
          <w:rFonts w:ascii="inherit" w:hAnsi="inherit"/>
          <w:color w:val="00BF8F"/>
          <w:bdr w:val="none" w:sz="0" w:space="0" w:color="auto" w:frame="1"/>
        </w:rPr>
        <w:t>here</w:t>
      </w:r>
      <w:proofErr w:type="spellEnd"/>
      <w:r>
        <w:rPr>
          <w:rFonts w:ascii="inherit" w:hAnsi="inherit"/>
          <w:color w:val="444444"/>
        </w:rPr>
        <w:fldChar w:fldCharType="end"/>
      </w:r>
      <w:r>
        <w:rPr>
          <w:rFonts w:ascii="inherit" w:hAnsi="inherit"/>
          <w:color w:val="444444"/>
        </w:rPr>
        <w:t> </w:t>
      </w:r>
      <w:proofErr w:type="spellStart"/>
      <w:r>
        <w:rPr>
          <w:rFonts w:ascii="inherit" w:hAnsi="inherit"/>
          <w:color w:val="444444"/>
        </w:rPr>
        <w:t>from</w:t>
      </w:r>
      <w:proofErr w:type="spellEnd"/>
      <w:r>
        <w:rPr>
          <w:rFonts w:ascii="inherit" w:hAnsi="inherit"/>
          <w:color w:val="444444"/>
        </w:rPr>
        <w:t xml:space="preserve"> </w:t>
      </w:r>
      <w:proofErr w:type="spellStart"/>
      <w:r>
        <w:rPr>
          <w:rFonts w:ascii="inherit" w:hAnsi="inherit"/>
          <w:color w:val="444444"/>
        </w:rPr>
        <w:t>GitHub</w:t>
      </w:r>
      <w:proofErr w:type="spellEnd"/>
      <w:r>
        <w:rPr>
          <w:rFonts w:ascii="inherit" w:hAnsi="inherit"/>
          <w:color w:val="444444"/>
        </w:rPr>
        <w:t xml:space="preserve"> </w:t>
      </w:r>
      <w:proofErr w:type="spellStart"/>
      <w:r>
        <w:rPr>
          <w:rFonts w:ascii="inherit" w:hAnsi="inherit"/>
          <w:color w:val="444444"/>
        </w:rPr>
        <w:t>or</w:t>
      </w:r>
      <w:proofErr w:type="spellEnd"/>
      <w:r>
        <w:rPr>
          <w:rFonts w:ascii="inherit" w:hAnsi="inherit"/>
          <w:color w:val="444444"/>
        </w:rPr>
        <w:t xml:space="preserve"> </w:t>
      </w:r>
      <w:proofErr w:type="spellStart"/>
      <w:r>
        <w:rPr>
          <w:rFonts w:ascii="inherit" w:hAnsi="inherit"/>
          <w:color w:val="444444"/>
        </w:rPr>
        <w:t>install</w:t>
      </w:r>
      <w:proofErr w:type="spellEnd"/>
      <w:r>
        <w:rPr>
          <w:rFonts w:ascii="inherit" w:hAnsi="inherit"/>
          <w:color w:val="444444"/>
        </w:rPr>
        <w:t xml:space="preserve"> </w:t>
      </w:r>
      <w:proofErr w:type="spellStart"/>
      <w:r>
        <w:rPr>
          <w:rFonts w:ascii="inherit" w:hAnsi="inherit"/>
          <w:color w:val="444444"/>
        </w:rPr>
        <w:t>it</w:t>
      </w:r>
      <w:proofErr w:type="spellEnd"/>
      <w:r>
        <w:rPr>
          <w:rFonts w:ascii="inherit" w:hAnsi="inherit"/>
          <w:color w:val="444444"/>
        </w:rPr>
        <w:t xml:space="preserve"> </w:t>
      </w:r>
      <w:proofErr w:type="spellStart"/>
      <w:r>
        <w:rPr>
          <w:rFonts w:ascii="inherit" w:hAnsi="inherit"/>
          <w:color w:val="444444"/>
        </w:rPr>
        <w:t>directly</w:t>
      </w:r>
      <w:proofErr w:type="spellEnd"/>
      <w:r>
        <w:rPr>
          <w:rFonts w:ascii="inherit" w:hAnsi="inherit"/>
          <w:color w:val="444444"/>
        </w:rPr>
        <w:t xml:space="preserve"> </w:t>
      </w:r>
      <w:proofErr w:type="spellStart"/>
      <w:r>
        <w:rPr>
          <w:rFonts w:ascii="inherit" w:hAnsi="inherit"/>
          <w:color w:val="444444"/>
        </w:rPr>
        <w:t>with</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Library</w:t>
      </w:r>
      <w:proofErr w:type="spellEnd"/>
      <w:r>
        <w:rPr>
          <w:rFonts w:ascii="inherit" w:hAnsi="inherit"/>
          <w:color w:val="444444"/>
        </w:rPr>
        <w:t xml:space="preserve"> </w:t>
      </w:r>
      <w:proofErr w:type="spellStart"/>
      <w:r>
        <w:rPr>
          <w:rFonts w:ascii="inherit" w:hAnsi="inherit"/>
          <w:color w:val="444444"/>
        </w:rPr>
        <w:t>Manager</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Arduino</w:t>
      </w:r>
      <w:proofErr w:type="spellEnd"/>
      <w:r>
        <w:rPr>
          <w:rFonts w:ascii="inherit" w:hAnsi="inherit"/>
          <w:color w:val="444444"/>
        </w:rPr>
        <w:t xml:space="preserve"> IDE.</w:t>
      </w:r>
    </w:p>
    <w:p w14:paraId="13BF6E8B" w14:textId="77777777" w:rsidR="006F6DE0" w:rsidRDefault="006F6DE0" w:rsidP="006F6DE0">
      <w:pPr>
        <w:pStyle w:val="NormalWeb"/>
        <w:shd w:val="clear" w:color="auto" w:fill="FFFFFF"/>
        <w:spacing w:before="0" w:beforeAutospacing="0" w:after="150" w:afterAutospacing="0" w:line="408" w:lineRule="atLeast"/>
        <w:textAlignment w:val="baseline"/>
        <w:rPr>
          <w:rFonts w:ascii="inherit" w:hAnsi="inherit"/>
          <w:color w:val="444444"/>
        </w:rPr>
      </w:pPr>
      <w:proofErr w:type="spellStart"/>
      <w:r>
        <w:rPr>
          <w:rFonts w:ascii="inherit" w:hAnsi="inherit"/>
          <w:color w:val="444444"/>
        </w:rPr>
        <w:t>I’ve</w:t>
      </w:r>
      <w:proofErr w:type="spellEnd"/>
      <w:r>
        <w:rPr>
          <w:rFonts w:ascii="inherit" w:hAnsi="inherit"/>
          <w:color w:val="444444"/>
        </w:rPr>
        <w:t xml:space="preserve"> </w:t>
      </w:r>
      <w:proofErr w:type="spellStart"/>
      <w:r>
        <w:rPr>
          <w:rFonts w:ascii="inherit" w:hAnsi="inherit"/>
          <w:color w:val="444444"/>
        </w:rPr>
        <w:t>created</w:t>
      </w:r>
      <w:proofErr w:type="spellEnd"/>
      <w:r>
        <w:rPr>
          <w:rFonts w:ascii="inherit" w:hAnsi="inherit"/>
          <w:color w:val="444444"/>
        </w:rPr>
        <w:t xml:space="preserve"> a </w:t>
      </w:r>
      <w:proofErr w:type="spellStart"/>
      <w:r>
        <w:rPr>
          <w:rFonts w:ascii="inherit" w:hAnsi="inherit"/>
          <w:color w:val="444444"/>
        </w:rPr>
        <w:t>total</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w:t>
      </w:r>
      <w:proofErr w:type="spellStart"/>
      <w:r>
        <w:rPr>
          <w:rFonts w:ascii="inherit" w:hAnsi="inherit"/>
          <w:color w:val="444444"/>
        </w:rPr>
        <w:t>seven</w:t>
      </w:r>
      <w:proofErr w:type="spellEnd"/>
      <w:r>
        <w:rPr>
          <w:rFonts w:ascii="inherit" w:hAnsi="inherit"/>
          <w:color w:val="444444"/>
        </w:rPr>
        <w:t xml:space="preserve"> </w:t>
      </w:r>
      <w:proofErr w:type="spellStart"/>
      <w:r>
        <w:rPr>
          <w:rFonts w:ascii="inherit" w:hAnsi="inherit"/>
          <w:color w:val="444444"/>
        </w:rPr>
        <w:t>example</w:t>
      </w:r>
      <w:proofErr w:type="spellEnd"/>
      <w:r>
        <w:rPr>
          <w:rFonts w:ascii="inherit" w:hAnsi="inherit"/>
          <w:color w:val="444444"/>
        </w:rPr>
        <w:t xml:space="preserve"> </w:t>
      </w:r>
      <w:proofErr w:type="spellStart"/>
      <w:r>
        <w:rPr>
          <w:rFonts w:ascii="inherit" w:hAnsi="inherit"/>
          <w:color w:val="444444"/>
        </w:rPr>
        <w:t>sketches</w:t>
      </w:r>
      <w:proofErr w:type="spellEnd"/>
      <w:r>
        <w:rPr>
          <w:rFonts w:ascii="inherit" w:hAnsi="inherit"/>
          <w:color w:val="444444"/>
        </w:rPr>
        <w:t xml:space="preserve"> </w:t>
      </w:r>
      <w:proofErr w:type="spellStart"/>
      <w:r>
        <w:rPr>
          <w:rFonts w:ascii="inherit" w:hAnsi="inherit"/>
          <w:color w:val="444444"/>
        </w:rPr>
        <w:t>that</w:t>
      </w:r>
      <w:proofErr w:type="spellEnd"/>
      <w:r>
        <w:rPr>
          <w:rFonts w:ascii="inherit" w:hAnsi="inherit"/>
          <w:color w:val="444444"/>
        </w:rPr>
        <w:t xml:space="preserve"> I </w:t>
      </w:r>
      <w:proofErr w:type="spellStart"/>
      <w:r>
        <w:rPr>
          <w:rFonts w:ascii="inherit" w:hAnsi="inherit"/>
          <w:color w:val="444444"/>
        </w:rPr>
        <w:t>use</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present</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functions</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library</w:t>
      </w:r>
      <w:proofErr w:type="spellEnd"/>
      <w:r>
        <w:rPr>
          <w:rFonts w:ascii="inherit" w:hAnsi="inherit"/>
          <w:color w:val="444444"/>
        </w:rPr>
        <w:t xml:space="preserve">. I </w:t>
      </w:r>
      <w:proofErr w:type="spellStart"/>
      <w:r>
        <w:rPr>
          <w:rFonts w:ascii="inherit" w:hAnsi="inherit"/>
          <w:color w:val="444444"/>
        </w:rPr>
        <w:t>will</w:t>
      </w:r>
      <w:proofErr w:type="spellEnd"/>
      <w:r>
        <w:rPr>
          <w:rFonts w:ascii="inherit" w:hAnsi="inherit"/>
          <w:color w:val="444444"/>
        </w:rPr>
        <w:t xml:space="preserve"> </w:t>
      </w:r>
      <w:proofErr w:type="spellStart"/>
      <w:r>
        <w:rPr>
          <w:rFonts w:ascii="inherit" w:hAnsi="inherit"/>
          <w:color w:val="444444"/>
        </w:rPr>
        <w:t>focus</w:t>
      </w:r>
      <w:proofErr w:type="spellEnd"/>
      <w:r>
        <w:rPr>
          <w:rFonts w:ascii="inherit" w:hAnsi="inherit"/>
          <w:color w:val="444444"/>
        </w:rPr>
        <w:t xml:space="preserve"> </w:t>
      </w:r>
      <w:proofErr w:type="spellStart"/>
      <w:r>
        <w:rPr>
          <w:rFonts w:ascii="inherit" w:hAnsi="inherit"/>
          <w:color w:val="444444"/>
        </w:rPr>
        <w:t>most</w:t>
      </w:r>
      <w:proofErr w:type="spellEnd"/>
      <w:r>
        <w:rPr>
          <w:rFonts w:ascii="inherit" w:hAnsi="inherit"/>
          <w:color w:val="444444"/>
        </w:rPr>
        <w:t xml:space="preserve"> </w:t>
      </w:r>
      <w:proofErr w:type="spellStart"/>
      <w:r>
        <w:rPr>
          <w:rFonts w:ascii="inherit" w:hAnsi="inherit"/>
          <w:color w:val="444444"/>
        </w:rPr>
        <w:t>on</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example</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w:t>
      </w:r>
      <w:proofErr w:type="spellStart"/>
      <w:r>
        <w:rPr>
          <w:rFonts w:ascii="inherit" w:hAnsi="inherit"/>
          <w:color w:val="444444"/>
        </w:rPr>
        <w:t>continuous</w:t>
      </w:r>
      <w:proofErr w:type="spellEnd"/>
      <w:r>
        <w:rPr>
          <w:rFonts w:ascii="inherit" w:hAnsi="inherit"/>
          <w:color w:val="444444"/>
        </w:rPr>
        <w:t xml:space="preserve"> </w:t>
      </w:r>
      <w:proofErr w:type="spellStart"/>
      <w:r>
        <w:rPr>
          <w:rFonts w:ascii="inherit" w:hAnsi="inherit"/>
          <w:color w:val="444444"/>
        </w:rPr>
        <w:t>mode</w:t>
      </w:r>
      <w:proofErr w:type="spellEnd"/>
      <w:r>
        <w:rPr>
          <w:rFonts w:ascii="inherit" w:hAnsi="inherit"/>
          <w:color w:val="444444"/>
        </w:rPr>
        <w:t xml:space="preserve">. </w:t>
      </w:r>
      <w:proofErr w:type="spellStart"/>
      <w:r>
        <w:rPr>
          <w:rFonts w:ascii="inherit" w:hAnsi="inherit"/>
          <w:color w:val="444444"/>
        </w:rPr>
        <w:t>Many</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functions</w:t>
      </w:r>
      <w:proofErr w:type="spellEnd"/>
      <w:r>
        <w:rPr>
          <w:rFonts w:ascii="inherit" w:hAnsi="inherit"/>
          <w:color w:val="444444"/>
        </w:rPr>
        <w:t xml:space="preserve"> </w:t>
      </w:r>
      <w:proofErr w:type="spellStart"/>
      <w:r>
        <w:rPr>
          <w:rFonts w:ascii="inherit" w:hAnsi="inherit"/>
          <w:color w:val="444444"/>
        </w:rPr>
        <w:t>are</w:t>
      </w:r>
      <w:proofErr w:type="spellEnd"/>
      <w:r>
        <w:rPr>
          <w:rFonts w:ascii="inherit" w:hAnsi="inherit"/>
          <w:color w:val="444444"/>
        </w:rPr>
        <w:t xml:space="preserve"> </w:t>
      </w:r>
      <w:proofErr w:type="spellStart"/>
      <w:r>
        <w:rPr>
          <w:rFonts w:ascii="inherit" w:hAnsi="inherit"/>
          <w:color w:val="444444"/>
        </w:rPr>
        <w:t>used</w:t>
      </w:r>
      <w:proofErr w:type="spellEnd"/>
      <w:r>
        <w:rPr>
          <w:rFonts w:ascii="inherit" w:hAnsi="inherit"/>
          <w:color w:val="444444"/>
        </w:rPr>
        <w:t xml:space="preserve"> </w:t>
      </w:r>
      <w:proofErr w:type="spellStart"/>
      <w:r>
        <w:rPr>
          <w:rFonts w:ascii="inherit" w:hAnsi="inherit"/>
          <w:color w:val="444444"/>
        </w:rPr>
        <w:t>in</w:t>
      </w:r>
      <w:proofErr w:type="spellEnd"/>
      <w:r>
        <w:rPr>
          <w:rFonts w:ascii="inherit" w:hAnsi="inherit"/>
          <w:color w:val="444444"/>
        </w:rPr>
        <w:t xml:space="preserve"> </w:t>
      </w:r>
      <w:proofErr w:type="spellStart"/>
      <w:r>
        <w:rPr>
          <w:rFonts w:ascii="inherit" w:hAnsi="inherit"/>
          <w:color w:val="444444"/>
        </w:rPr>
        <w:t>all</w:t>
      </w:r>
      <w:proofErr w:type="spellEnd"/>
      <w:r>
        <w:rPr>
          <w:rFonts w:ascii="inherit" w:hAnsi="inherit"/>
          <w:color w:val="444444"/>
        </w:rPr>
        <w:t xml:space="preserve"> </w:t>
      </w:r>
      <w:proofErr w:type="spellStart"/>
      <w:r>
        <w:rPr>
          <w:rFonts w:ascii="inherit" w:hAnsi="inherit"/>
          <w:color w:val="444444"/>
        </w:rPr>
        <w:t>sketches</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therefore</w:t>
      </w:r>
      <w:proofErr w:type="spellEnd"/>
      <w:r>
        <w:rPr>
          <w:rFonts w:ascii="inherit" w:hAnsi="inherit"/>
          <w:color w:val="444444"/>
        </w:rPr>
        <w:t xml:space="preserve"> </w:t>
      </w:r>
      <w:proofErr w:type="spellStart"/>
      <w:r>
        <w:rPr>
          <w:rFonts w:ascii="inherit" w:hAnsi="inherit"/>
          <w:color w:val="444444"/>
        </w:rPr>
        <w:t>only</w:t>
      </w:r>
      <w:proofErr w:type="spellEnd"/>
      <w:r>
        <w:rPr>
          <w:rFonts w:ascii="inherit" w:hAnsi="inherit"/>
          <w:color w:val="444444"/>
        </w:rPr>
        <w:t xml:space="preserve"> </w:t>
      </w:r>
      <w:proofErr w:type="spellStart"/>
      <w:r>
        <w:rPr>
          <w:rFonts w:ascii="inherit" w:hAnsi="inherit"/>
          <w:color w:val="444444"/>
        </w:rPr>
        <w:t>need</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be</w:t>
      </w:r>
      <w:proofErr w:type="spellEnd"/>
      <w:r>
        <w:rPr>
          <w:rFonts w:ascii="inherit" w:hAnsi="inherit"/>
          <w:color w:val="444444"/>
        </w:rPr>
        <w:t xml:space="preserve"> </w:t>
      </w:r>
      <w:proofErr w:type="spellStart"/>
      <w:r>
        <w:rPr>
          <w:rFonts w:ascii="inherit" w:hAnsi="inherit"/>
          <w:color w:val="444444"/>
        </w:rPr>
        <w:t>explained</w:t>
      </w:r>
      <w:proofErr w:type="spellEnd"/>
      <w:r>
        <w:rPr>
          <w:rFonts w:ascii="inherit" w:hAnsi="inherit"/>
          <w:color w:val="444444"/>
        </w:rPr>
        <w:t xml:space="preserve"> </w:t>
      </w:r>
      <w:proofErr w:type="spellStart"/>
      <w:r>
        <w:rPr>
          <w:rFonts w:ascii="inherit" w:hAnsi="inherit"/>
          <w:color w:val="444444"/>
        </w:rPr>
        <w:t>once</w:t>
      </w:r>
      <w:proofErr w:type="spellEnd"/>
      <w:r>
        <w:rPr>
          <w:rFonts w:ascii="inherit" w:hAnsi="inherit"/>
          <w:color w:val="444444"/>
        </w:rPr>
        <w:t>.</w:t>
      </w:r>
    </w:p>
    <w:p w14:paraId="32008BC3" w14:textId="77777777" w:rsidR="006F6DE0" w:rsidRDefault="006F6DE0" w:rsidP="006F6DE0">
      <w:pPr>
        <w:pStyle w:val="Heading3"/>
        <w:shd w:val="clear" w:color="auto" w:fill="FFFFFF"/>
        <w:spacing w:before="300" w:beforeAutospacing="0" w:after="150" w:afterAutospacing="0"/>
        <w:textAlignment w:val="baseline"/>
        <w:rPr>
          <w:rFonts w:ascii="inherit" w:hAnsi="inherit"/>
          <w:color w:val="00BF8F"/>
          <w:sz w:val="36"/>
          <w:szCs w:val="36"/>
        </w:rPr>
      </w:pPr>
      <w:proofErr w:type="spellStart"/>
      <w:r>
        <w:rPr>
          <w:rFonts w:ascii="inherit" w:hAnsi="inherit"/>
          <w:color w:val="00BF8F"/>
          <w:sz w:val="36"/>
          <w:szCs w:val="36"/>
        </w:rPr>
        <w:t>Example</w:t>
      </w:r>
      <w:proofErr w:type="spellEnd"/>
      <w:r>
        <w:rPr>
          <w:rFonts w:ascii="inherit" w:hAnsi="inherit"/>
          <w:color w:val="00BF8F"/>
          <w:sz w:val="36"/>
          <w:szCs w:val="36"/>
        </w:rPr>
        <w:t xml:space="preserve"> 1: </w:t>
      </w:r>
      <w:proofErr w:type="spellStart"/>
      <w:r>
        <w:rPr>
          <w:rFonts w:ascii="inherit" w:hAnsi="inherit"/>
          <w:color w:val="00BF8F"/>
          <w:sz w:val="36"/>
          <w:szCs w:val="36"/>
        </w:rPr>
        <w:t>Continuous</w:t>
      </w:r>
      <w:proofErr w:type="spellEnd"/>
      <w:r>
        <w:rPr>
          <w:rFonts w:ascii="inherit" w:hAnsi="inherit"/>
          <w:color w:val="00BF8F"/>
          <w:sz w:val="36"/>
          <w:szCs w:val="36"/>
        </w:rPr>
        <w:t xml:space="preserve"> </w:t>
      </w:r>
      <w:proofErr w:type="spellStart"/>
      <w:r>
        <w:rPr>
          <w:rFonts w:ascii="inherit" w:hAnsi="inherit"/>
          <w:color w:val="00BF8F"/>
          <w:sz w:val="36"/>
          <w:szCs w:val="36"/>
        </w:rPr>
        <w:t>Mode</w:t>
      </w:r>
      <w:proofErr w:type="spellEnd"/>
    </w:p>
    <w:p w14:paraId="59FE7355" w14:textId="77777777" w:rsidR="006F6DE0" w:rsidRDefault="006F6DE0" w:rsidP="006F6DE0">
      <w:pPr>
        <w:pStyle w:val="NormalWeb"/>
        <w:shd w:val="clear" w:color="auto" w:fill="FFFFFF"/>
        <w:spacing w:before="0" w:beforeAutospacing="0" w:after="150" w:afterAutospacing="0" w:line="408" w:lineRule="atLeast"/>
        <w:textAlignment w:val="baseline"/>
        <w:rPr>
          <w:rFonts w:ascii="inherit" w:hAnsi="inherit"/>
          <w:color w:val="444444"/>
        </w:rPr>
      </w:pPr>
      <w:proofErr w:type="spellStart"/>
      <w:r>
        <w:rPr>
          <w:rFonts w:ascii="inherit" w:hAnsi="inherit"/>
          <w:color w:val="444444"/>
        </w:rPr>
        <w:lastRenderedPageBreak/>
        <w:t>After</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have</w:t>
      </w:r>
      <w:proofErr w:type="spellEnd"/>
      <w:r>
        <w:rPr>
          <w:rFonts w:ascii="inherit" w:hAnsi="inherit"/>
          <w:color w:val="444444"/>
        </w:rPr>
        <w:t xml:space="preserve"> </w:t>
      </w:r>
      <w:proofErr w:type="spellStart"/>
      <w:r>
        <w:rPr>
          <w:rFonts w:ascii="inherit" w:hAnsi="inherit"/>
          <w:color w:val="444444"/>
        </w:rPr>
        <w:t>installed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library</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wired</w:t>
      </w:r>
      <w:proofErr w:type="spellEnd"/>
      <w:r>
        <w:rPr>
          <w:rFonts w:ascii="inherit" w:hAnsi="inherit"/>
          <w:color w:val="444444"/>
        </w:rPr>
        <w:t xml:space="preserve"> </w:t>
      </w:r>
      <w:proofErr w:type="spellStart"/>
      <w:r>
        <w:rPr>
          <w:rFonts w:ascii="inherit" w:hAnsi="inherit"/>
          <w:color w:val="444444"/>
        </w:rPr>
        <w:t>your</w:t>
      </w:r>
      <w:proofErr w:type="spellEnd"/>
      <w:r>
        <w:rPr>
          <w:rFonts w:ascii="inherit" w:hAnsi="inherit"/>
          <w:color w:val="444444"/>
        </w:rPr>
        <w:t xml:space="preserve"> INA226, </w:t>
      </w:r>
      <w:proofErr w:type="spellStart"/>
      <w:r>
        <w:rPr>
          <w:rFonts w:ascii="inherit" w:hAnsi="inherit"/>
          <w:color w:val="444444"/>
        </w:rPr>
        <w:t>upload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sketch</w:t>
      </w:r>
      <w:proofErr w:type="spellEnd"/>
      <w:r>
        <w:rPr>
          <w:rFonts w:ascii="inherit" w:hAnsi="inherit"/>
          <w:color w:val="444444"/>
        </w:rPr>
        <w:t xml:space="preserve"> “</w:t>
      </w:r>
      <w:proofErr w:type="spellStart"/>
      <w:r>
        <w:rPr>
          <w:rFonts w:ascii="inherit" w:hAnsi="inherit"/>
          <w:color w:val="444444"/>
        </w:rPr>
        <w:t>Continuous.ino</w:t>
      </w:r>
      <w:proofErr w:type="spellEnd"/>
      <w:r>
        <w:rPr>
          <w:rFonts w:ascii="inherit" w:hAnsi="inherit"/>
          <w:color w:val="444444"/>
        </w:rPr>
        <w:t>”.</w:t>
      </w:r>
    </w:p>
    <w:p w14:paraId="119B6643" w14:textId="77777777" w:rsidR="006F6DE0" w:rsidRDefault="006F6DE0" w:rsidP="006F6DE0">
      <w:pPr>
        <w:shd w:val="clear" w:color="auto" w:fill="F7F7F9"/>
        <w:spacing w:line="324" w:lineRule="atLeast"/>
        <w:textAlignment w:val="baseline"/>
        <w:rPr>
          <w:rFonts w:ascii="inherit" w:hAnsi="inherit"/>
          <w:b/>
          <w:bCs/>
          <w:color w:val="000000"/>
          <w:sz w:val="18"/>
          <w:szCs w:val="18"/>
        </w:rPr>
      </w:pPr>
      <w:proofErr w:type="spellStart"/>
      <w:r>
        <w:rPr>
          <w:rFonts w:ascii="inherit" w:hAnsi="inherit"/>
          <w:b/>
          <w:bCs/>
          <w:color w:val="000000"/>
          <w:sz w:val="18"/>
          <w:szCs w:val="18"/>
        </w:rPr>
        <w:t>Continuous.ino</w:t>
      </w:r>
      <w:proofErr w:type="spellEnd"/>
    </w:p>
    <w:p w14:paraId="11AEDEC7"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#include &lt;</w:t>
      </w:r>
      <w:proofErr w:type="spellStart"/>
      <w:r>
        <w:rPr>
          <w:rStyle w:val="enlighter-c0"/>
          <w:rFonts w:ascii="inherit" w:hAnsi="inherit"/>
          <w:color w:val="086B08"/>
          <w:sz w:val="20"/>
          <w:szCs w:val="20"/>
          <w:bdr w:val="none" w:sz="0" w:space="0" w:color="auto" w:frame="1"/>
        </w:rPr>
        <w:t>Wire.h</w:t>
      </w:r>
      <w:proofErr w:type="spellEnd"/>
      <w:r>
        <w:rPr>
          <w:rStyle w:val="enlighter-c0"/>
          <w:rFonts w:ascii="inherit" w:hAnsi="inherit"/>
          <w:color w:val="086B08"/>
          <w:sz w:val="20"/>
          <w:szCs w:val="20"/>
          <w:bdr w:val="none" w:sz="0" w:space="0" w:color="auto" w:frame="1"/>
        </w:rPr>
        <w:t>&gt;</w:t>
      </w:r>
    </w:p>
    <w:p w14:paraId="7CA521E0"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#include &lt;INA226_WE.h&gt;</w:t>
      </w:r>
    </w:p>
    <w:p w14:paraId="6611874F"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#define I2C_ADDRESS 0x40</w:t>
      </w:r>
    </w:p>
    <w:p w14:paraId="4980C222"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There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are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several</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ways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to</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create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your</w:t>
      </w:r>
      <w:proofErr w:type="spellEnd"/>
      <w:r>
        <w:rPr>
          <w:rStyle w:val="enlighter-c1"/>
          <w:rFonts w:ascii="inherit" w:hAnsi="inherit"/>
          <w:color w:val="086B08"/>
          <w:sz w:val="20"/>
          <w:szCs w:val="20"/>
          <w:bdr w:val="none" w:sz="0" w:space="0" w:color="auto" w:frame="1"/>
        </w:rPr>
        <w:t xml:space="preserve"> INA226 </w:t>
      </w:r>
      <w:proofErr w:type="spellStart"/>
      <w:r>
        <w:rPr>
          <w:rStyle w:val="enlighter-c1"/>
          <w:rFonts w:ascii="inherit" w:hAnsi="inherit"/>
          <w:color w:val="086B08"/>
          <w:sz w:val="20"/>
          <w:szCs w:val="20"/>
          <w:bdr w:val="none" w:sz="0" w:space="0" w:color="auto" w:frame="1"/>
        </w:rPr>
        <w:t>object</w:t>
      </w:r>
      <w:proofErr w:type="spellEnd"/>
      <w:r>
        <w:rPr>
          <w:rStyle w:val="enlighter-c1"/>
          <w:rFonts w:ascii="inherit" w:hAnsi="inherit"/>
          <w:color w:val="086B08"/>
          <w:sz w:val="20"/>
          <w:szCs w:val="20"/>
          <w:bdr w:val="none" w:sz="0" w:space="0" w:color="auto" w:frame="1"/>
        </w:rPr>
        <w:t>:</w:t>
      </w:r>
    </w:p>
    <w:p w14:paraId="6BA4636C"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INA226_WE ina226 = INA226_WE() -&gt; </w:t>
      </w:r>
      <w:proofErr w:type="spellStart"/>
      <w:r>
        <w:rPr>
          <w:rStyle w:val="enlighter-c1"/>
          <w:rFonts w:ascii="inherit" w:hAnsi="inherit"/>
          <w:color w:val="086B08"/>
          <w:sz w:val="20"/>
          <w:szCs w:val="20"/>
          <w:bdr w:val="none" w:sz="0" w:space="0" w:color="auto" w:frame="1"/>
        </w:rPr>
        <w:t>uses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Wire</w:t>
      </w:r>
      <w:proofErr w:type="spellEnd"/>
      <w:r>
        <w:rPr>
          <w:rStyle w:val="enlighter-c1"/>
          <w:rFonts w:ascii="inherit" w:hAnsi="inherit"/>
          <w:color w:val="086B08"/>
          <w:sz w:val="20"/>
          <w:szCs w:val="20"/>
          <w:bdr w:val="none" w:sz="0" w:space="0" w:color="auto" w:frame="1"/>
        </w:rPr>
        <w:t xml:space="preserve"> / I2C </w:t>
      </w:r>
      <w:proofErr w:type="spellStart"/>
      <w:r>
        <w:rPr>
          <w:rStyle w:val="enlighter-c1"/>
          <w:rFonts w:ascii="inherit" w:hAnsi="inherit"/>
          <w:color w:val="086B08"/>
          <w:sz w:val="20"/>
          <w:szCs w:val="20"/>
          <w:bdr w:val="none" w:sz="0" w:space="0" w:color="auto" w:frame="1"/>
        </w:rPr>
        <w:t>Address</w:t>
      </w:r>
      <w:proofErr w:type="spellEnd"/>
      <w:r>
        <w:rPr>
          <w:rStyle w:val="enlighter-c1"/>
          <w:rFonts w:ascii="inherit" w:hAnsi="inherit"/>
          <w:color w:val="086B08"/>
          <w:sz w:val="20"/>
          <w:szCs w:val="20"/>
          <w:bdr w:val="none" w:sz="0" w:space="0" w:color="auto" w:frame="1"/>
        </w:rPr>
        <w:t xml:space="preserve"> = 0x40</w:t>
      </w:r>
    </w:p>
    <w:p w14:paraId="1C87149B"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INA226_WE ina226 = INA226_WE(ICM20948_ADDR) -&gt; </w:t>
      </w:r>
      <w:proofErr w:type="spellStart"/>
      <w:r>
        <w:rPr>
          <w:rStyle w:val="enlighter-c1"/>
          <w:rFonts w:ascii="inherit" w:hAnsi="inherit"/>
          <w:color w:val="086B08"/>
          <w:sz w:val="20"/>
          <w:szCs w:val="20"/>
          <w:bdr w:val="none" w:sz="0" w:space="0" w:color="auto" w:frame="1"/>
        </w:rPr>
        <w:t>uses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Wire</w:t>
      </w:r>
      <w:proofErr w:type="spellEnd"/>
      <w:r>
        <w:rPr>
          <w:rStyle w:val="enlighter-c1"/>
          <w:rFonts w:ascii="inherit" w:hAnsi="inherit"/>
          <w:color w:val="086B08"/>
          <w:sz w:val="20"/>
          <w:szCs w:val="20"/>
          <w:bdr w:val="none" w:sz="0" w:space="0" w:color="auto" w:frame="1"/>
        </w:rPr>
        <w:t xml:space="preserve"> / I2C_ADDRESS</w:t>
      </w:r>
    </w:p>
    <w:p w14:paraId="052E4738"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INA226_WE ina226 = INA226_WE(&amp;wire2) -&gt; </w:t>
      </w:r>
      <w:proofErr w:type="spellStart"/>
      <w:r>
        <w:rPr>
          <w:rStyle w:val="enlighter-c1"/>
          <w:rFonts w:ascii="inherit" w:hAnsi="inherit"/>
          <w:color w:val="086B08"/>
          <w:sz w:val="20"/>
          <w:szCs w:val="20"/>
          <w:bdr w:val="none" w:sz="0" w:space="0" w:color="auto" w:frame="1"/>
        </w:rPr>
        <w:t>uses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the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TwoWire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object</w:t>
      </w:r>
      <w:proofErr w:type="spellEnd"/>
      <w:r>
        <w:rPr>
          <w:rStyle w:val="enlighter-c1"/>
          <w:rFonts w:ascii="inherit" w:hAnsi="inherit"/>
          <w:color w:val="086B08"/>
          <w:sz w:val="20"/>
          <w:szCs w:val="20"/>
          <w:bdr w:val="none" w:sz="0" w:space="0" w:color="auto" w:frame="1"/>
        </w:rPr>
        <w:t xml:space="preserve"> wire2 / I2C_ADDRESS</w:t>
      </w:r>
    </w:p>
    <w:p w14:paraId="5B6ED8B4"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INA226_WE ina226 = INA226_WE(&amp;wire2, I2C_ADDRESS) -&gt; </w:t>
      </w:r>
      <w:proofErr w:type="spellStart"/>
      <w:r>
        <w:rPr>
          <w:rStyle w:val="enlighter-c1"/>
          <w:rFonts w:ascii="inherit" w:hAnsi="inherit"/>
          <w:color w:val="086B08"/>
          <w:sz w:val="20"/>
          <w:szCs w:val="20"/>
          <w:bdr w:val="none" w:sz="0" w:space="0" w:color="auto" w:frame="1"/>
        </w:rPr>
        <w:t>all</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together</w:t>
      </w:r>
      <w:proofErr w:type="spellEnd"/>
    </w:p>
    <w:p w14:paraId="467C556B"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Successfully</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tested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with</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two</w:t>
      </w:r>
      <w:proofErr w:type="spellEnd"/>
      <w:r>
        <w:rPr>
          <w:rStyle w:val="enlighter-c1"/>
          <w:rFonts w:ascii="inherit" w:hAnsi="inherit"/>
          <w:color w:val="086B08"/>
          <w:sz w:val="20"/>
          <w:szCs w:val="20"/>
          <w:bdr w:val="none" w:sz="0" w:space="0" w:color="auto" w:frame="1"/>
        </w:rPr>
        <w:t xml:space="preserve"> I2C </w:t>
      </w:r>
      <w:proofErr w:type="spellStart"/>
      <w:r>
        <w:rPr>
          <w:rStyle w:val="enlighter-c1"/>
          <w:rFonts w:ascii="inherit" w:hAnsi="inherit"/>
          <w:color w:val="086B08"/>
          <w:sz w:val="20"/>
          <w:szCs w:val="20"/>
          <w:bdr w:val="none" w:sz="0" w:space="0" w:color="auto" w:frame="1"/>
        </w:rPr>
        <w:t>busses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an</w:t>
      </w:r>
      <w:proofErr w:type="spellEnd"/>
      <w:r>
        <w:rPr>
          <w:rStyle w:val="enlighter-c1"/>
          <w:rFonts w:ascii="inherit" w:hAnsi="inherit"/>
          <w:color w:val="086B08"/>
          <w:sz w:val="20"/>
          <w:szCs w:val="20"/>
          <w:bdr w:val="none" w:sz="0" w:space="0" w:color="auto" w:frame="1"/>
        </w:rPr>
        <w:t xml:space="preserve"> ESP32</w:t>
      </w:r>
    </w:p>
    <w:p w14:paraId="2AE5D685"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w:t>
      </w:r>
    </w:p>
    <w:p w14:paraId="4E636E54" w14:textId="77777777" w:rsidR="006F6DE0" w:rsidRDefault="006F6DE0" w:rsidP="006F6DE0">
      <w:pPr>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 xml:space="preserve">INA226_WE ina226 = </w:t>
      </w:r>
      <w:r>
        <w:rPr>
          <w:rStyle w:val="enlighter-m0"/>
          <w:rFonts w:ascii="inherit" w:hAnsi="inherit"/>
          <w:color w:val="000000"/>
          <w:sz w:val="20"/>
          <w:szCs w:val="20"/>
          <w:bdr w:val="none" w:sz="0" w:space="0" w:color="auto" w:frame="1"/>
        </w:rPr>
        <w:t>INA226_WE</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I2C_ADDRESS</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578C6754"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void</w:t>
      </w:r>
      <w:proofErr w:type="spellEnd"/>
      <w:r>
        <w:rPr>
          <w:rStyle w:val="enlighter-text"/>
          <w:rFonts w:ascii="inherit" w:hAnsi="inherit"/>
          <w:color w:val="000000"/>
          <w:sz w:val="20"/>
          <w:szCs w:val="20"/>
          <w:bdr w:val="none" w:sz="0" w:space="0" w:color="auto" w:frame="1"/>
        </w:rPr>
        <w:t xml:space="preserve"> </w:t>
      </w:r>
      <w:proofErr w:type="spellStart"/>
      <w:r>
        <w:rPr>
          <w:rStyle w:val="enlighter-m0"/>
          <w:rFonts w:ascii="inherit" w:hAnsi="inherit"/>
          <w:color w:val="000000"/>
          <w:sz w:val="20"/>
          <w:szCs w:val="20"/>
          <w:bdr w:val="none" w:sz="0" w:space="0" w:color="auto" w:frame="1"/>
        </w:rPr>
        <w:t>setup</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r>
        <w:rPr>
          <w:rStyle w:val="enlighter-g1"/>
          <w:rFonts w:ascii="inherit" w:hAnsi="inherit"/>
          <w:color w:val="12217C"/>
          <w:sz w:val="20"/>
          <w:szCs w:val="20"/>
          <w:bdr w:val="none" w:sz="0" w:space="0" w:color="auto" w:frame="1"/>
        </w:rPr>
        <w:t>{</w:t>
      </w:r>
    </w:p>
    <w:p w14:paraId="4064E10D"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begin</w:t>
      </w:r>
      <w:proofErr w:type="spellEnd"/>
      <w:r>
        <w:rPr>
          <w:rStyle w:val="enlighter-g1"/>
          <w:rFonts w:ascii="inherit" w:hAnsi="inherit"/>
          <w:color w:val="12217C"/>
          <w:sz w:val="20"/>
          <w:szCs w:val="20"/>
          <w:bdr w:val="none" w:sz="0" w:space="0" w:color="auto" w:frame="1"/>
        </w:rPr>
        <w:t>(</w:t>
      </w:r>
      <w:r>
        <w:rPr>
          <w:rStyle w:val="enlighter-n1"/>
          <w:rFonts w:ascii="inherit" w:hAnsi="inherit"/>
          <w:color w:val="007F7F"/>
          <w:sz w:val="20"/>
          <w:szCs w:val="20"/>
          <w:bdr w:val="none" w:sz="0" w:space="0" w:color="auto" w:frame="1"/>
        </w:rPr>
        <w:t>9600</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791A79E6"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Wire.</w:t>
      </w:r>
      <w:r>
        <w:rPr>
          <w:rStyle w:val="enlighter-m3"/>
          <w:rFonts w:ascii="inherit" w:hAnsi="inherit"/>
          <w:color w:val="000000"/>
          <w:sz w:val="20"/>
          <w:szCs w:val="20"/>
          <w:bdr w:val="none" w:sz="0" w:space="0" w:color="auto" w:frame="1"/>
        </w:rPr>
        <w:t>begin</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07C36604" w14:textId="77777777" w:rsidR="006F6DE0" w:rsidRDefault="006F6DE0" w:rsidP="006F6DE0">
      <w:pPr>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init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6E2D6BDC"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Set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Number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of</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measurements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for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shunt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and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bus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voltage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which</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shall</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averaged</w:t>
      </w:r>
      <w:proofErr w:type="spellEnd"/>
    </w:p>
    <w:p w14:paraId="5F8FD0E7"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Mode</w:t>
      </w:r>
      <w:proofErr w:type="spellEnd"/>
      <w:r>
        <w:rPr>
          <w:rStyle w:val="enlighter-c1"/>
          <w:rFonts w:ascii="inherit" w:hAnsi="inherit"/>
          <w:color w:val="086B08"/>
          <w:sz w:val="20"/>
          <w:szCs w:val="20"/>
          <w:bdr w:val="none" w:sz="0" w:space="0" w:color="auto" w:frame="1"/>
        </w:rPr>
        <w:t xml:space="preserve"> * * </w:t>
      </w:r>
      <w:proofErr w:type="spellStart"/>
      <w:r>
        <w:rPr>
          <w:rStyle w:val="enlighter-c1"/>
          <w:rFonts w:ascii="inherit" w:hAnsi="inherit"/>
          <w:color w:val="086B08"/>
          <w:sz w:val="20"/>
          <w:szCs w:val="20"/>
          <w:bdr w:val="none" w:sz="0" w:space="0" w:color="auto" w:frame="1"/>
        </w:rPr>
        <w:t>Number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of</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samples</w:t>
      </w:r>
      <w:proofErr w:type="spellEnd"/>
      <w:r>
        <w:rPr>
          <w:rStyle w:val="enlighter-c1"/>
          <w:rFonts w:ascii="inherit" w:hAnsi="inherit"/>
          <w:color w:val="086B08"/>
          <w:sz w:val="20"/>
          <w:szCs w:val="20"/>
          <w:bdr w:val="none" w:sz="0" w:space="0" w:color="auto" w:frame="1"/>
        </w:rPr>
        <w:t xml:space="preserve"> *</w:t>
      </w:r>
    </w:p>
    <w:p w14:paraId="2B4E2308"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AVERAGE_1 1 (</w:t>
      </w:r>
      <w:proofErr w:type="spellStart"/>
      <w:r>
        <w:rPr>
          <w:rStyle w:val="enlighter-c1"/>
          <w:rFonts w:ascii="inherit" w:hAnsi="inherit"/>
          <w:color w:val="086B08"/>
          <w:sz w:val="20"/>
          <w:szCs w:val="20"/>
          <w:bdr w:val="none" w:sz="0" w:space="0" w:color="auto" w:frame="1"/>
        </w:rPr>
        <w:t>default</w:t>
      </w:r>
      <w:proofErr w:type="spellEnd"/>
      <w:r>
        <w:rPr>
          <w:rStyle w:val="enlighter-c1"/>
          <w:rFonts w:ascii="inherit" w:hAnsi="inherit"/>
          <w:color w:val="086B08"/>
          <w:sz w:val="20"/>
          <w:szCs w:val="20"/>
          <w:bdr w:val="none" w:sz="0" w:space="0" w:color="auto" w:frame="1"/>
        </w:rPr>
        <w:t>)</w:t>
      </w:r>
    </w:p>
    <w:p w14:paraId="6FA2C012"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AVERAGE_4 4</w:t>
      </w:r>
    </w:p>
    <w:p w14:paraId="51AF6E65"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AVERAGE_16 16</w:t>
      </w:r>
    </w:p>
    <w:p w14:paraId="522AFC45"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AVERAGE_64 64</w:t>
      </w:r>
    </w:p>
    <w:p w14:paraId="561CCC44"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AVERAGE_128 128</w:t>
      </w:r>
    </w:p>
    <w:p w14:paraId="29D52771"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AVERAGE_256 256</w:t>
      </w:r>
    </w:p>
    <w:p w14:paraId="7156F29D"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AVERAGE_512 512</w:t>
      </w:r>
    </w:p>
    <w:p w14:paraId="2FA665B3"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AVERAGE_1024 1024</w:t>
      </w:r>
    </w:p>
    <w:p w14:paraId="1D9856D3"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w:t>
      </w:r>
    </w:p>
    <w:p w14:paraId="7847AB79"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 xml:space="preserve">//ina226.setAverage(AVERAGE_16); // </w:t>
      </w:r>
      <w:proofErr w:type="spellStart"/>
      <w:r>
        <w:rPr>
          <w:rStyle w:val="enlighter-c0"/>
          <w:rFonts w:ascii="inherit" w:hAnsi="inherit"/>
          <w:color w:val="086B08"/>
          <w:sz w:val="20"/>
          <w:szCs w:val="20"/>
          <w:bdr w:val="none" w:sz="0" w:space="0" w:color="auto" w:frame="1"/>
        </w:rPr>
        <w:t>choose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mode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and</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uncomment</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for</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change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of</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default</w:t>
      </w:r>
      <w:proofErr w:type="spellEnd"/>
    </w:p>
    <w:p w14:paraId="708A4474"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Set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conversion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time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in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microseconds</w:t>
      </w:r>
      <w:proofErr w:type="spellEnd"/>
    </w:p>
    <w:p w14:paraId="03710DF4"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c1"/>
          <w:rFonts w:ascii="inherit" w:hAnsi="inherit"/>
          <w:color w:val="086B08"/>
          <w:sz w:val="20"/>
          <w:szCs w:val="20"/>
          <w:bdr w:val="none" w:sz="0" w:space="0" w:color="auto" w:frame="1"/>
        </w:rPr>
        <w:lastRenderedPageBreak/>
        <w:t>One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set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of</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shunt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and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bus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voltage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conversion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will</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take</w:t>
      </w:r>
      <w:proofErr w:type="spellEnd"/>
      <w:r>
        <w:rPr>
          <w:rStyle w:val="enlighter-c1"/>
          <w:rFonts w:ascii="inherit" w:hAnsi="inherit"/>
          <w:color w:val="086B08"/>
          <w:sz w:val="20"/>
          <w:szCs w:val="20"/>
          <w:bdr w:val="none" w:sz="0" w:space="0" w:color="auto" w:frame="1"/>
        </w:rPr>
        <w:t xml:space="preserve">: </w:t>
      </w:r>
    </w:p>
    <w:p w14:paraId="23310E34"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c1"/>
          <w:rFonts w:ascii="inherit" w:hAnsi="inherit"/>
          <w:color w:val="086B08"/>
          <w:sz w:val="20"/>
          <w:szCs w:val="20"/>
          <w:bdr w:val="none" w:sz="0" w:space="0" w:color="auto" w:frame="1"/>
        </w:rPr>
        <w:t>number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of</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samples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to</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averaged</w:t>
      </w:r>
      <w:proofErr w:type="spellEnd"/>
      <w:r>
        <w:rPr>
          <w:rStyle w:val="enlighter-c1"/>
          <w:rFonts w:ascii="inherit" w:hAnsi="inherit"/>
          <w:color w:val="086B08"/>
          <w:sz w:val="20"/>
          <w:szCs w:val="20"/>
          <w:bdr w:val="none" w:sz="0" w:space="0" w:color="auto" w:frame="1"/>
        </w:rPr>
        <w:t xml:space="preserve"> x </w:t>
      </w:r>
      <w:proofErr w:type="spellStart"/>
      <w:r>
        <w:rPr>
          <w:rStyle w:val="enlighter-c1"/>
          <w:rFonts w:ascii="inherit" w:hAnsi="inherit"/>
          <w:color w:val="086B08"/>
          <w:sz w:val="20"/>
          <w:szCs w:val="20"/>
          <w:bdr w:val="none" w:sz="0" w:space="0" w:color="auto" w:frame="1"/>
        </w:rPr>
        <w:t>conversion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time</w:t>
      </w:r>
      <w:proofErr w:type="spellEnd"/>
      <w:r>
        <w:rPr>
          <w:rStyle w:val="enlighter-c1"/>
          <w:rFonts w:ascii="inherit" w:hAnsi="inherit"/>
          <w:color w:val="086B08"/>
          <w:sz w:val="20"/>
          <w:szCs w:val="20"/>
          <w:bdr w:val="none" w:sz="0" w:space="0" w:color="auto" w:frame="1"/>
        </w:rPr>
        <w:t xml:space="preserve"> x 2</w:t>
      </w:r>
    </w:p>
    <w:p w14:paraId="2BFA9C16"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Mode</w:t>
      </w:r>
      <w:proofErr w:type="spellEnd"/>
      <w:r>
        <w:rPr>
          <w:rStyle w:val="enlighter-c1"/>
          <w:rFonts w:ascii="inherit" w:hAnsi="inherit"/>
          <w:color w:val="086B08"/>
          <w:sz w:val="20"/>
          <w:szCs w:val="20"/>
          <w:bdr w:val="none" w:sz="0" w:space="0" w:color="auto" w:frame="1"/>
        </w:rPr>
        <w:t xml:space="preserve"> * * </w:t>
      </w:r>
      <w:proofErr w:type="spellStart"/>
      <w:r>
        <w:rPr>
          <w:rStyle w:val="enlighter-c1"/>
          <w:rFonts w:ascii="inherit" w:hAnsi="inherit"/>
          <w:color w:val="086B08"/>
          <w:sz w:val="20"/>
          <w:szCs w:val="20"/>
          <w:bdr w:val="none" w:sz="0" w:space="0" w:color="auto" w:frame="1"/>
        </w:rPr>
        <w:t>conversion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time</w:t>
      </w:r>
      <w:proofErr w:type="spellEnd"/>
      <w:r>
        <w:rPr>
          <w:rStyle w:val="enlighter-c1"/>
          <w:rFonts w:ascii="inherit" w:hAnsi="inherit"/>
          <w:color w:val="086B08"/>
          <w:sz w:val="20"/>
          <w:szCs w:val="20"/>
          <w:bdr w:val="none" w:sz="0" w:space="0" w:color="auto" w:frame="1"/>
        </w:rPr>
        <w:t xml:space="preserve"> *</w:t>
      </w:r>
    </w:p>
    <w:p w14:paraId="4842BE80"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CONV_TIME_140 140 µs</w:t>
      </w:r>
    </w:p>
    <w:p w14:paraId="43930B6B"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CONV_TIME_204 204 µs</w:t>
      </w:r>
    </w:p>
    <w:p w14:paraId="7B29D651"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CONV_TIME_332 332 µs</w:t>
      </w:r>
    </w:p>
    <w:p w14:paraId="0F0FE873"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CONV_TIME_588 588 µs</w:t>
      </w:r>
    </w:p>
    <w:p w14:paraId="7055438A"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CONV_TIME_1100 1.1 </w:t>
      </w:r>
      <w:proofErr w:type="spellStart"/>
      <w:r>
        <w:rPr>
          <w:rStyle w:val="enlighter-c1"/>
          <w:rFonts w:ascii="inherit" w:hAnsi="inherit"/>
          <w:color w:val="086B08"/>
          <w:sz w:val="20"/>
          <w:szCs w:val="20"/>
          <w:bdr w:val="none" w:sz="0" w:space="0" w:color="auto" w:frame="1"/>
        </w:rPr>
        <w:t>ms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default</w:t>
      </w:r>
      <w:proofErr w:type="spellEnd"/>
      <w:r>
        <w:rPr>
          <w:rStyle w:val="enlighter-c1"/>
          <w:rFonts w:ascii="inherit" w:hAnsi="inherit"/>
          <w:color w:val="086B08"/>
          <w:sz w:val="20"/>
          <w:szCs w:val="20"/>
          <w:bdr w:val="none" w:sz="0" w:space="0" w:color="auto" w:frame="1"/>
        </w:rPr>
        <w:t>)</w:t>
      </w:r>
    </w:p>
    <w:p w14:paraId="120CF514"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CONV_TIME_2116 2.116 </w:t>
      </w:r>
      <w:proofErr w:type="spellStart"/>
      <w:r>
        <w:rPr>
          <w:rStyle w:val="enlighter-c1"/>
          <w:rFonts w:ascii="inherit" w:hAnsi="inherit"/>
          <w:color w:val="086B08"/>
          <w:sz w:val="20"/>
          <w:szCs w:val="20"/>
          <w:bdr w:val="none" w:sz="0" w:space="0" w:color="auto" w:frame="1"/>
        </w:rPr>
        <w:t>ms</w:t>
      </w:r>
      <w:proofErr w:type="spellEnd"/>
    </w:p>
    <w:p w14:paraId="1622C221"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CONV_TIME_4156 4.156 </w:t>
      </w:r>
      <w:proofErr w:type="spellStart"/>
      <w:r>
        <w:rPr>
          <w:rStyle w:val="enlighter-c1"/>
          <w:rFonts w:ascii="inherit" w:hAnsi="inherit"/>
          <w:color w:val="086B08"/>
          <w:sz w:val="20"/>
          <w:szCs w:val="20"/>
          <w:bdr w:val="none" w:sz="0" w:space="0" w:color="auto" w:frame="1"/>
        </w:rPr>
        <w:t>ms</w:t>
      </w:r>
      <w:proofErr w:type="spellEnd"/>
    </w:p>
    <w:p w14:paraId="4E7E38DD"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CONV_TIME_8244 8.244 </w:t>
      </w:r>
      <w:proofErr w:type="spellStart"/>
      <w:r>
        <w:rPr>
          <w:rStyle w:val="enlighter-c1"/>
          <w:rFonts w:ascii="inherit" w:hAnsi="inherit"/>
          <w:color w:val="086B08"/>
          <w:sz w:val="20"/>
          <w:szCs w:val="20"/>
          <w:bdr w:val="none" w:sz="0" w:space="0" w:color="auto" w:frame="1"/>
        </w:rPr>
        <w:t>ms</w:t>
      </w:r>
      <w:proofErr w:type="spellEnd"/>
      <w:r>
        <w:rPr>
          <w:rStyle w:val="enlighter-c1"/>
          <w:rFonts w:ascii="inherit" w:hAnsi="inherit"/>
          <w:color w:val="086B08"/>
          <w:sz w:val="20"/>
          <w:szCs w:val="20"/>
          <w:bdr w:val="none" w:sz="0" w:space="0" w:color="auto" w:frame="1"/>
        </w:rPr>
        <w:t xml:space="preserve"> </w:t>
      </w:r>
    </w:p>
    <w:p w14:paraId="5B585E0F"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w:t>
      </w:r>
    </w:p>
    <w:p w14:paraId="681D553D"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//ina226.setConversionTime(CONV_TIME_1100); //</w:t>
      </w:r>
      <w:proofErr w:type="spellStart"/>
      <w:r>
        <w:rPr>
          <w:rStyle w:val="enlighter-c0"/>
          <w:rFonts w:ascii="inherit" w:hAnsi="inherit"/>
          <w:color w:val="086B08"/>
          <w:sz w:val="20"/>
          <w:szCs w:val="20"/>
          <w:bdr w:val="none" w:sz="0" w:space="0" w:color="auto" w:frame="1"/>
        </w:rPr>
        <w:t>choose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conversion</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time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and</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uncomment</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for</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change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of</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default</w:t>
      </w:r>
      <w:proofErr w:type="spellEnd"/>
    </w:p>
    <w:p w14:paraId="485C05A9"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Set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measure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mode</w:t>
      </w:r>
      <w:proofErr w:type="spellEnd"/>
    </w:p>
    <w:p w14:paraId="0D5211F1"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POWER_DOWN - INA226 </w:t>
      </w:r>
      <w:proofErr w:type="spellStart"/>
      <w:r>
        <w:rPr>
          <w:rStyle w:val="enlighter-c1"/>
          <w:rFonts w:ascii="inherit" w:hAnsi="inherit"/>
          <w:color w:val="086B08"/>
          <w:sz w:val="20"/>
          <w:szCs w:val="20"/>
          <w:bdr w:val="none" w:sz="0" w:space="0" w:color="auto" w:frame="1"/>
        </w:rPr>
        <w:t>switched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off</w:t>
      </w:r>
      <w:proofErr w:type="spellEnd"/>
    </w:p>
    <w:p w14:paraId="20871375"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TRIGGERED - </w:t>
      </w:r>
      <w:proofErr w:type="spellStart"/>
      <w:r>
        <w:rPr>
          <w:rStyle w:val="enlighter-c1"/>
          <w:rFonts w:ascii="inherit" w:hAnsi="inherit"/>
          <w:color w:val="086B08"/>
          <w:sz w:val="20"/>
          <w:szCs w:val="20"/>
          <w:bdr w:val="none" w:sz="0" w:space="0" w:color="auto" w:frame="1"/>
        </w:rPr>
        <w:t>measurement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demand</w:t>
      </w:r>
      <w:proofErr w:type="spellEnd"/>
    </w:p>
    <w:p w14:paraId="79023F39"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CONTINUOUS - </w:t>
      </w:r>
      <w:proofErr w:type="spellStart"/>
      <w:r>
        <w:rPr>
          <w:rStyle w:val="enlighter-c1"/>
          <w:rFonts w:ascii="inherit" w:hAnsi="inherit"/>
          <w:color w:val="086B08"/>
          <w:sz w:val="20"/>
          <w:szCs w:val="20"/>
          <w:bdr w:val="none" w:sz="0" w:space="0" w:color="auto" w:frame="1"/>
        </w:rPr>
        <w:t>continuous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measurements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default</w:t>
      </w:r>
      <w:proofErr w:type="spellEnd"/>
      <w:r>
        <w:rPr>
          <w:rStyle w:val="enlighter-c1"/>
          <w:rFonts w:ascii="inherit" w:hAnsi="inherit"/>
          <w:color w:val="086B08"/>
          <w:sz w:val="20"/>
          <w:szCs w:val="20"/>
          <w:bdr w:val="none" w:sz="0" w:space="0" w:color="auto" w:frame="1"/>
        </w:rPr>
        <w:t>)</w:t>
      </w:r>
    </w:p>
    <w:p w14:paraId="66407819"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w:t>
      </w:r>
    </w:p>
    <w:p w14:paraId="524C43CD"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 xml:space="preserve">//ina226.setMeasureMode(CONTINUOUS); // </w:t>
      </w:r>
      <w:proofErr w:type="spellStart"/>
      <w:r>
        <w:rPr>
          <w:rStyle w:val="enlighter-c0"/>
          <w:rFonts w:ascii="inherit" w:hAnsi="inherit"/>
          <w:color w:val="086B08"/>
          <w:sz w:val="20"/>
          <w:szCs w:val="20"/>
          <w:bdr w:val="none" w:sz="0" w:space="0" w:color="auto" w:frame="1"/>
        </w:rPr>
        <w:t>choose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mode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and</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uncomment</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for</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change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of</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default</w:t>
      </w:r>
      <w:proofErr w:type="spellEnd"/>
    </w:p>
    <w:p w14:paraId="52D1FED1"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If</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the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current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values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delivered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by</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the</w:t>
      </w:r>
      <w:proofErr w:type="spellEnd"/>
      <w:r>
        <w:rPr>
          <w:rStyle w:val="enlighter-c1"/>
          <w:rFonts w:ascii="inherit" w:hAnsi="inherit"/>
          <w:color w:val="086B08"/>
          <w:sz w:val="20"/>
          <w:szCs w:val="20"/>
          <w:bdr w:val="none" w:sz="0" w:space="0" w:color="auto" w:frame="1"/>
        </w:rPr>
        <w:t xml:space="preserve"> INA226 </w:t>
      </w:r>
      <w:proofErr w:type="spellStart"/>
      <w:r>
        <w:rPr>
          <w:rStyle w:val="enlighter-c1"/>
          <w:rFonts w:ascii="inherit" w:hAnsi="inherit"/>
          <w:color w:val="086B08"/>
          <w:sz w:val="20"/>
          <w:szCs w:val="20"/>
          <w:bdr w:val="none" w:sz="0" w:space="0" w:color="auto" w:frame="1"/>
        </w:rPr>
        <w:t>differ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by</w:t>
      </w:r>
      <w:proofErr w:type="spellEnd"/>
      <w:r>
        <w:rPr>
          <w:rStyle w:val="enlighter-c1"/>
          <w:rFonts w:ascii="inherit" w:hAnsi="inherit"/>
          <w:color w:val="086B08"/>
          <w:sz w:val="20"/>
          <w:szCs w:val="20"/>
          <w:bdr w:val="none" w:sz="0" w:space="0" w:color="auto" w:frame="1"/>
        </w:rPr>
        <w:t xml:space="preserve"> a </w:t>
      </w:r>
      <w:proofErr w:type="spellStart"/>
      <w:r>
        <w:rPr>
          <w:rStyle w:val="enlighter-c1"/>
          <w:rFonts w:ascii="inherit" w:hAnsi="inherit"/>
          <w:color w:val="086B08"/>
          <w:sz w:val="20"/>
          <w:szCs w:val="20"/>
          <w:bdr w:val="none" w:sz="0" w:space="0" w:color="auto" w:frame="1"/>
        </w:rPr>
        <w:t>constant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factor</w:t>
      </w:r>
      <w:proofErr w:type="spellEnd"/>
    </w:p>
    <w:p w14:paraId="5D296E9E"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c1"/>
          <w:rFonts w:ascii="inherit" w:hAnsi="inherit"/>
          <w:color w:val="086B08"/>
          <w:sz w:val="20"/>
          <w:szCs w:val="20"/>
          <w:bdr w:val="none" w:sz="0" w:space="0" w:color="auto" w:frame="1"/>
        </w:rPr>
        <w:t>from</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values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obtained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with</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calibrated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equipment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you</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can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define</w:t>
      </w:r>
      <w:proofErr w:type="spellEnd"/>
      <w:r>
        <w:rPr>
          <w:rStyle w:val="enlighter-c1"/>
          <w:rFonts w:ascii="inherit" w:hAnsi="inherit"/>
          <w:color w:val="086B08"/>
          <w:sz w:val="20"/>
          <w:szCs w:val="20"/>
          <w:bdr w:val="none" w:sz="0" w:space="0" w:color="auto" w:frame="1"/>
        </w:rPr>
        <w:t xml:space="preserve"> a </w:t>
      </w:r>
      <w:proofErr w:type="spellStart"/>
      <w:r>
        <w:rPr>
          <w:rStyle w:val="enlighter-c1"/>
          <w:rFonts w:ascii="inherit" w:hAnsi="inherit"/>
          <w:color w:val="086B08"/>
          <w:sz w:val="20"/>
          <w:szCs w:val="20"/>
          <w:bdr w:val="none" w:sz="0" w:space="0" w:color="auto" w:frame="1"/>
        </w:rPr>
        <w:t>correction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factor</w:t>
      </w:r>
      <w:proofErr w:type="spellEnd"/>
      <w:r>
        <w:rPr>
          <w:rStyle w:val="enlighter-c1"/>
          <w:rFonts w:ascii="inherit" w:hAnsi="inherit"/>
          <w:color w:val="086B08"/>
          <w:sz w:val="20"/>
          <w:szCs w:val="20"/>
          <w:bdr w:val="none" w:sz="0" w:space="0" w:color="auto" w:frame="1"/>
        </w:rPr>
        <w:t>.</w:t>
      </w:r>
    </w:p>
    <w:p w14:paraId="1985834F"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c1"/>
          <w:rFonts w:ascii="inherit" w:hAnsi="inherit"/>
          <w:color w:val="086B08"/>
          <w:sz w:val="20"/>
          <w:szCs w:val="20"/>
          <w:bdr w:val="none" w:sz="0" w:space="0" w:color="auto" w:frame="1"/>
        </w:rPr>
        <w:t>Correction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factor</w:t>
      </w:r>
      <w:proofErr w:type="spellEnd"/>
      <w:r>
        <w:rPr>
          <w:rStyle w:val="enlighter-c1"/>
          <w:rFonts w:ascii="inherit" w:hAnsi="inherit"/>
          <w:color w:val="086B08"/>
          <w:sz w:val="20"/>
          <w:szCs w:val="20"/>
          <w:bdr w:val="none" w:sz="0" w:space="0" w:color="auto" w:frame="1"/>
        </w:rPr>
        <w:t xml:space="preserve"> = </w:t>
      </w:r>
      <w:proofErr w:type="spellStart"/>
      <w:r>
        <w:rPr>
          <w:rStyle w:val="enlighter-c1"/>
          <w:rFonts w:ascii="inherit" w:hAnsi="inherit"/>
          <w:color w:val="086B08"/>
          <w:sz w:val="20"/>
          <w:szCs w:val="20"/>
          <w:bdr w:val="none" w:sz="0" w:space="0" w:color="auto" w:frame="1"/>
        </w:rPr>
        <w:t>current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delivered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from</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calibrated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equipment</w:t>
      </w:r>
      <w:proofErr w:type="spellEnd"/>
      <w:r>
        <w:rPr>
          <w:rStyle w:val="enlighter-c1"/>
          <w:rFonts w:ascii="inherit" w:hAnsi="inherit"/>
          <w:color w:val="086B08"/>
          <w:sz w:val="20"/>
          <w:szCs w:val="20"/>
          <w:bdr w:val="none" w:sz="0" w:space="0" w:color="auto" w:frame="1"/>
        </w:rPr>
        <w:t xml:space="preserve"> / </w:t>
      </w:r>
      <w:proofErr w:type="spellStart"/>
      <w:r>
        <w:rPr>
          <w:rStyle w:val="enlighter-c1"/>
          <w:rFonts w:ascii="inherit" w:hAnsi="inherit"/>
          <w:color w:val="086B08"/>
          <w:sz w:val="20"/>
          <w:szCs w:val="20"/>
          <w:bdr w:val="none" w:sz="0" w:space="0" w:color="auto" w:frame="1"/>
        </w:rPr>
        <w:t>current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delivered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by</w:t>
      </w:r>
      <w:proofErr w:type="spellEnd"/>
      <w:r>
        <w:rPr>
          <w:rStyle w:val="enlighter-c1"/>
          <w:rFonts w:ascii="inherit" w:hAnsi="inherit"/>
          <w:color w:val="086B08"/>
          <w:sz w:val="20"/>
          <w:szCs w:val="20"/>
          <w:bdr w:val="none" w:sz="0" w:space="0" w:color="auto" w:frame="1"/>
        </w:rPr>
        <w:t xml:space="preserve"> INA226</w:t>
      </w:r>
    </w:p>
    <w:p w14:paraId="320B345C"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w:t>
      </w:r>
    </w:p>
    <w:p w14:paraId="72E46BE9"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 ina226.setCorrectionFactor(0.95);</w:t>
      </w:r>
    </w:p>
    <w:p w14:paraId="400CB637"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 xml:space="preserve">"INA226 </w:t>
      </w:r>
      <w:proofErr w:type="spellStart"/>
      <w:r>
        <w:rPr>
          <w:rStyle w:val="enlighter-s0"/>
          <w:rFonts w:ascii="inherit" w:hAnsi="inherit"/>
          <w:color w:val="961414"/>
          <w:sz w:val="20"/>
          <w:szCs w:val="20"/>
          <w:bdr w:val="none" w:sz="0" w:space="0" w:color="auto" w:frame="1"/>
        </w:rPr>
        <w:t>Current</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Sensor</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Example</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Sketch</w:t>
      </w:r>
      <w:proofErr w:type="spellEnd"/>
      <w:r>
        <w:rPr>
          <w:rStyle w:val="enlighter-s0"/>
          <w:rFonts w:ascii="inherit" w:hAnsi="inherit"/>
          <w:color w:val="961414"/>
          <w:sz w:val="20"/>
          <w:szCs w:val="20"/>
          <w:bdr w:val="none" w:sz="0" w:space="0" w:color="auto" w:frame="1"/>
        </w:rPr>
        <w:t xml:space="preserve"> - </w:t>
      </w:r>
      <w:proofErr w:type="spellStart"/>
      <w:r>
        <w:rPr>
          <w:rStyle w:val="enlighter-s0"/>
          <w:rFonts w:ascii="inherit" w:hAnsi="inherit"/>
          <w:color w:val="961414"/>
          <w:sz w:val="20"/>
          <w:szCs w:val="20"/>
          <w:bdr w:val="none" w:sz="0" w:space="0" w:color="auto" w:frame="1"/>
        </w:rPr>
        <w:t>Continuous</w:t>
      </w:r>
      <w:proofErr w:type="spellEnd"/>
      <w:r>
        <w:rPr>
          <w:rStyle w:val="enlighter-s0"/>
          <w:rFonts w:ascii="inherit" w:hAnsi="inherit"/>
          <w:color w:val="961414"/>
          <w:sz w:val="20"/>
          <w:szCs w:val="20"/>
          <w:bdr w:val="none" w:sz="0" w:space="0" w:color="auto" w:frame="1"/>
        </w:rPr>
        <w: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42B73D76" w14:textId="77777777" w:rsidR="006F6DE0" w:rsidRDefault="006F6DE0" w:rsidP="006F6DE0">
      <w:pPr>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waitUntilConversionCompleted</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r>
        <w:rPr>
          <w:rStyle w:val="enlighter-c0"/>
          <w:rFonts w:ascii="inherit" w:hAnsi="inherit"/>
          <w:color w:val="086B08"/>
          <w:sz w:val="20"/>
          <w:szCs w:val="20"/>
          <w:bdr w:val="none" w:sz="0" w:space="0" w:color="auto" w:frame="1"/>
        </w:rPr>
        <w:t>//</w:t>
      </w:r>
      <w:proofErr w:type="spellStart"/>
      <w:r>
        <w:rPr>
          <w:rStyle w:val="enlighter-c0"/>
          <w:rFonts w:ascii="inherit" w:hAnsi="inherit"/>
          <w:color w:val="086B08"/>
          <w:sz w:val="20"/>
          <w:szCs w:val="20"/>
          <w:bdr w:val="none" w:sz="0" w:space="0" w:color="auto" w:frame="1"/>
        </w:rPr>
        <w:t>if</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you</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comment</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this</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line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the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first</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data</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might</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be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zero</w:t>
      </w:r>
      <w:proofErr w:type="spellEnd"/>
    </w:p>
    <w:p w14:paraId="0ABDBDC6"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2C26099B"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void</w:t>
      </w:r>
      <w:proofErr w:type="spellEnd"/>
      <w:r>
        <w:rPr>
          <w:rStyle w:val="enlighter-text"/>
          <w:rFonts w:ascii="inherit" w:hAnsi="inherit"/>
          <w:color w:val="000000"/>
          <w:sz w:val="20"/>
          <w:szCs w:val="20"/>
          <w:bdr w:val="none" w:sz="0" w:space="0" w:color="auto" w:frame="1"/>
        </w:rPr>
        <w:t xml:space="preserve"> </w:t>
      </w:r>
      <w:proofErr w:type="spellStart"/>
      <w:r>
        <w:rPr>
          <w:rStyle w:val="enlighter-m0"/>
          <w:rFonts w:ascii="inherit" w:hAnsi="inherit"/>
          <w:color w:val="000000"/>
          <w:sz w:val="20"/>
          <w:szCs w:val="20"/>
          <w:bdr w:val="none" w:sz="0" w:space="0" w:color="auto" w:frame="1"/>
        </w:rPr>
        <w:t>loop</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r>
        <w:rPr>
          <w:rStyle w:val="enlighter-g1"/>
          <w:rFonts w:ascii="inherit" w:hAnsi="inherit"/>
          <w:color w:val="12217C"/>
          <w:sz w:val="20"/>
          <w:szCs w:val="20"/>
          <w:bdr w:val="none" w:sz="0" w:space="0" w:color="auto" w:frame="1"/>
        </w:rPr>
        <w:t>{</w:t>
      </w:r>
    </w:p>
    <w:p w14:paraId="4A4B4D62"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shuntVoltage_mV</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w:t>
      </w:r>
    </w:p>
    <w:p w14:paraId="45E48CC8"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loadVoltage_V</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w:t>
      </w:r>
    </w:p>
    <w:p w14:paraId="6BF9A8E0"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lastRenderedPageBreak/>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busVoltage_V</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w:t>
      </w:r>
    </w:p>
    <w:p w14:paraId="63D07982"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current_mA</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w:t>
      </w:r>
    </w:p>
    <w:p w14:paraId="4FD24BDD"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power_mW</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 xml:space="preserve">; </w:t>
      </w:r>
    </w:p>
    <w:p w14:paraId="51B53CBE" w14:textId="77777777" w:rsidR="006F6DE0" w:rsidRDefault="006F6DE0" w:rsidP="006F6DE0">
      <w:pPr>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readAndClearFlags</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30E82E99"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shuntVoltage_mV</w:t>
      </w:r>
      <w:proofErr w:type="spellEnd"/>
      <w:r>
        <w:rPr>
          <w:rStyle w:val="enlighter-text"/>
          <w:rFonts w:ascii="inherit" w:hAnsi="inherit"/>
          <w:color w:val="000000"/>
          <w:sz w:val="20"/>
          <w:szCs w:val="20"/>
          <w:bdr w:val="none" w:sz="0" w:space="0" w:color="auto" w:frame="1"/>
        </w:rPr>
        <w:t xml:space="preserve"> = ina226.</w:t>
      </w:r>
      <w:r>
        <w:rPr>
          <w:rStyle w:val="enlighter-m3"/>
          <w:rFonts w:ascii="inherit" w:hAnsi="inherit"/>
          <w:color w:val="000000"/>
          <w:sz w:val="20"/>
          <w:szCs w:val="20"/>
          <w:bdr w:val="none" w:sz="0" w:space="0" w:color="auto" w:frame="1"/>
        </w:rPr>
        <w:t>getShuntVoltage_mV</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56507ACC"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busVoltage_V</w:t>
      </w:r>
      <w:proofErr w:type="spellEnd"/>
      <w:r>
        <w:rPr>
          <w:rStyle w:val="enlighter-text"/>
          <w:rFonts w:ascii="inherit" w:hAnsi="inherit"/>
          <w:color w:val="000000"/>
          <w:sz w:val="20"/>
          <w:szCs w:val="20"/>
          <w:bdr w:val="none" w:sz="0" w:space="0" w:color="auto" w:frame="1"/>
        </w:rPr>
        <w:t xml:space="preserve"> = ina226.</w:t>
      </w:r>
      <w:r>
        <w:rPr>
          <w:rStyle w:val="enlighter-m3"/>
          <w:rFonts w:ascii="inherit" w:hAnsi="inherit"/>
          <w:color w:val="000000"/>
          <w:sz w:val="20"/>
          <w:szCs w:val="20"/>
          <w:bdr w:val="none" w:sz="0" w:space="0" w:color="auto" w:frame="1"/>
        </w:rPr>
        <w:t>getBusVoltage_V</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6883CE6E"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current_mA</w:t>
      </w:r>
      <w:proofErr w:type="spellEnd"/>
      <w:r>
        <w:rPr>
          <w:rStyle w:val="enlighter-text"/>
          <w:rFonts w:ascii="inherit" w:hAnsi="inherit"/>
          <w:color w:val="000000"/>
          <w:sz w:val="20"/>
          <w:szCs w:val="20"/>
          <w:bdr w:val="none" w:sz="0" w:space="0" w:color="auto" w:frame="1"/>
        </w:rPr>
        <w:t xml:space="preserve"> = ina226.</w:t>
      </w:r>
      <w:r>
        <w:rPr>
          <w:rStyle w:val="enlighter-m3"/>
          <w:rFonts w:ascii="inherit" w:hAnsi="inherit"/>
          <w:color w:val="000000"/>
          <w:sz w:val="20"/>
          <w:szCs w:val="20"/>
          <w:bdr w:val="none" w:sz="0" w:space="0" w:color="auto" w:frame="1"/>
        </w:rPr>
        <w:t>getCurrent_mA</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23934880"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power_mW</w:t>
      </w:r>
      <w:proofErr w:type="spellEnd"/>
      <w:r>
        <w:rPr>
          <w:rStyle w:val="enlighter-text"/>
          <w:rFonts w:ascii="inherit" w:hAnsi="inherit"/>
          <w:color w:val="000000"/>
          <w:sz w:val="20"/>
          <w:szCs w:val="20"/>
          <w:bdr w:val="none" w:sz="0" w:space="0" w:color="auto" w:frame="1"/>
        </w:rPr>
        <w:t xml:space="preserve"> = ina226.</w:t>
      </w:r>
      <w:r>
        <w:rPr>
          <w:rStyle w:val="enlighter-m3"/>
          <w:rFonts w:ascii="inherit" w:hAnsi="inherit"/>
          <w:color w:val="000000"/>
          <w:sz w:val="20"/>
          <w:szCs w:val="20"/>
          <w:bdr w:val="none" w:sz="0" w:space="0" w:color="auto" w:frame="1"/>
        </w:rPr>
        <w:t>getBusPower</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6451179C"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loadVoltage_V</w:t>
      </w:r>
      <w:proofErr w:type="spellEnd"/>
      <w:r>
        <w:rPr>
          <w:rStyle w:val="enlighter-text"/>
          <w:rFonts w:ascii="inherit" w:hAnsi="inherit"/>
          <w:color w:val="000000"/>
          <w:sz w:val="20"/>
          <w:szCs w:val="20"/>
          <w:bdr w:val="none" w:sz="0" w:space="0" w:color="auto" w:frame="1"/>
        </w:rPr>
        <w:t xml:space="preserve"> = </w:t>
      </w:r>
      <w:proofErr w:type="spellStart"/>
      <w:r>
        <w:rPr>
          <w:rStyle w:val="enlighter-text"/>
          <w:rFonts w:ascii="inherit" w:hAnsi="inherit"/>
          <w:color w:val="000000"/>
          <w:sz w:val="20"/>
          <w:szCs w:val="20"/>
          <w:bdr w:val="none" w:sz="0" w:space="0" w:color="auto" w:frame="1"/>
        </w:rPr>
        <w:t>busVoltage_V</w:t>
      </w:r>
      <w:proofErr w:type="spellEnd"/>
      <w:r>
        <w:rPr>
          <w:rStyle w:val="enlighter-text"/>
          <w:rFonts w:ascii="inherit" w:hAnsi="inherit"/>
          <w:color w:val="000000"/>
          <w:sz w:val="20"/>
          <w:szCs w:val="20"/>
          <w:bdr w:val="none" w:sz="0" w:space="0" w:color="auto" w:frame="1"/>
        </w:rPr>
        <w:t xml:space="preserve"> + </w:t>
      </w:r>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shuntVoltage_mV</w:t>
      </w:r>
      <w:proofErr w:type="spellEnd"/>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1000</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1603B5F5"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Shunt</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Voltage</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mV</w:t>
      </w:r>
      <w:proofErr w:type="spellEnd"/>
      <w:r>
        <w:rPr>
          <w:rStyle w:val="enlighter-s0"/>
          <w:rFonts w:ascii="inherit" w:hAnsi="inherit"/>
          <w:color w:val="961414"/>
          <w:sz w:val="20"/>
          <w:szCs w:val="20"/>
          <w:bdr w:val="none" w:sz="0" w:space="0" w:color="auto" w:frame="1"/>
        </w:rPr>
        <w:t>]: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shuntVoltage_mV</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27683C44"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Bus</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Voltage</w:t>
      </w:r>
      <w:proofErr w:type="spellEnd"/>
      <w:r>
        <w:rPr>
          <w:rStyle w:val="enlighter-s0"/>
          <w:rFonts w:ascii="inherit" w:hAnsi="inherit"/>
          <w:color w:val="961414"/>
          <w:sz w:val="20"/>
          <w:szCs w:val="20"/>
          <w:bdr w:val="none" w:sz="0" w:space="0" w:color="auto" w:frame="1"/>
        </w:rPr>
        <w:t xml:space="preserve"> [V]: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busVoltage_V</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64DCC262"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Load</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Voltage</w:t>
      </w:r>
      <w:proofErr w:type="spellEnd"/>
      <w:r>
        <w:rPr>
          <w:rStyle w:val="enlighter-s0"/>
          <w:rFonts w:ascii="inherit" w:hAnsi="inherit"/>
          <w:color w:val="961414"/>
          <w:sz w:val="20"/>
          <w:szCs w:val="20"/>
          <w:bdr w:val="none" w:sz="0" w:space="0" w:color="auto" w:frame="1"/>
        </w:rPr>
        <w:t xml:space="preserve"> [V]: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loadVoltage_V</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041A26F6"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Current</w:t>
      </w:r>
      <w:proofErr w:type="spellEnd"/>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mA</w:t>
      </w:r>
      <w:proofErr w:type="spellEnd"/>
      <w:r>
        <w:rPr>
          <w:rStyle w:val="enlighter-s0"/>
          <w:rFonts w:ascii="inherit" w:hAnsi="inherit"/>
          <w:color w:val="961414"/>
          <w:sz w:val="20"/>
          <w:szCs w:val="20"/>
          <w:bdr w:val="none" w:sz="0" w:space="0" w:color="auto" w:frame="1"/>
        </w:rPr>
        <w:t>]: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current_mA</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7A555A6B"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Bus</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Power</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mW</w:t>
      </w:r>
      <w:proofErr w:type="spellEnd"/>
      <w:r>
        <w:rPr>
          <w:rStyle w:val="enlighter-s0"/>
          <w:rFonts w:ascii="inherit" w:hAnsi="inherit"/>
          <w:color w:val="961414"/>
          <w:sz w:val="20"/>
          <w:szCs w:val="20"/>
          <w:bdr w:val="none" w:sz="0" w:space="0" w:color="auto" w:frame="1"/>
        </w:rPr>
        <w:t>]: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power_mW</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377ABDC6"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if</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overflow</w:t>
      </w:r>
      <w:r>
        <w:rPr>
          <w:rStyle w:val="enlighter-g1"/>
          <w:rFonts w:ascii="inherit" w:hAnsi="inherit"/>
          <w:color w:val="12217C"/>
          <w:sz w:val="20"/>
          <w:szCs w:val="20"/>
          <w:bdr w:val="none" w:sz="0" w:space="0" w:color="auto" w:frame="1"/>
        </w:rPr>
        <w:t>){</w:t>
      </w:r>
    </w:p>
    <w:p w14:paraId="7ACF14FD"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Values</w:t>
      </w:r>
      <w:proofErr w:type="spellEnd"/>
      <w:r>
        <w:rPr>
          <w:rStyle w:val="enlighter-s0"/>
          <w:rFonts w:ascii="inherit" w:hAnsi="inherit"/>
          <w:color w:val="961414"/>
          <w:sz w:val="20"/>
          <w:szCs w:val="20"/>
          <w:bdr w:val="none" w:sz="0" w:space="0" w:color="auto" w:frame="1"/>
        </w:rPr>
        <w:t xml:space="preserve"> OK - </w:t>
      </w:r>
      <w:proofErr w:type="spellStart"/>
      <w:r>
        <w:rPr>
          <w:rStyle w:val="enlighter-s0"/>
          <w:rFonts w:ascii="inherit" w:hAnsi="inherit"/>
          <w:color w:val="961414"/>
          <w:sz w:val="20"/>
          <w:szCs w:val="20"/>
          <w:bdr w:val="none" w:sz="0" w:space="0" w:color="auto" w:frame="1"/>
        </w:rPr>
        <w:t>no</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overflow</w:t>
      </w:r>
      <w:proofErr w:type="spellEnd"/>
      <w:r>
        <w:rPr>
          <w:rStyle w:val="enlighter-s0"/>
          <w:rFonts w:ascii="inherit" w:hAnsi="inherit"/>
          <w:color w:val="961414"/>
          <w:sz w:val="20"/>
          <w:szCs w:val="20"/>
          <w:bdr w:val="none" w:sz="0" w:space="0" w:color="auto" w:frame="1"/>
        </w:rPr>
        <w: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756539B9"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47646C50"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else</w:t>
      </w:r>
      <w:proofErr w:type="spellEnd"/>
      <w:r>
        <w:rPr>
          <w:rStyle w:val="enlighter-g1"/>
          <w:rFonts w:ascii="inherit" w:hAnsi="inherit"/>
          <w:color w:val="12217C"/>
          <w:sz w:val="20"/>
          <w:szCs w:val="20"/>
          <w:bdr w:val="none" w:sz="0" w:space="0" w:color="auto" w:frame="1"/>
        </w:rPr>
        <w:t>{</w:t>
      </w:r>
    </w:p>
    <w:p w14:paraId="729C0782"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Overflow</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Choose</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higher</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current</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range</w:t>
      </w:r>
      <w:proofErr w:type="spellEnd"/>
      <w:r>
        <w:rPr>
          <w:rStyle w:val="enlighter-s0"/>
          <w:rFonts w:ascii="inherit" w:hAnsi="inherit"/>
          <w:color w:val="961414"/>
          <w:sz w:val="20"/>
          <w:szCs w:val="20"/>
          <w:bdr w:val="none" w:sz="0" w:space="0" w:color="auto" w:frame="1"/>
        </w:rPr>
        <w: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66D90D3F"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2FDE1004"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75193308"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m0"/>
          <w:rFonts w:ascii="inherit" w:hAnsi="inherit"/>
          <w:color w:val="000000"/>
          <w:sz w:val="20"/>
          <w:szCs w:val="20"/>
          <w:bdr w:val="none" w:sz="0" w:space="0" w:color="auto" w:frame="1"/>
        </w:rPr>
        <w:t>delay</w:t>
      </w:r>
      <w:proofErr w:type="spellEnd"/>
      <w:r>
        <w:rPr>
          <w:rStyle w:val="enlighter-g1"/>
          <w:rFonts w:ascii="inherit" w:hAnsi="inherit"/>
          <w:color w:val="12217C"/>
          <w:sz w:val="20"/>
          <w:szCs w:val="20"/>
          <w:bdr w:val="none" w:sz="0" w:space="0" w:color="auto" w:frame="1"/>
        </w:rPr>
        <w:t>(</w:t>
      </w:r>
      <w:r>
        <w:rPr>
          <w:rStyle w:val="enlighter-n1"/>
          <w:rFonts w:ascii="inherit" w:hAnsi="inherit"/>
          <w:color w:val="007F7F"/>
          <w:sz w:val="20"/>
          <w:szCs w:val="20"/>
          <w:bdr w:val="none" w:sz="0" w:space="0" w:color="auto" w:frame="1"/>
        </w:rPr>
        <w:t>3000</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62C7A1FB"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1F9DFF90" w14:textId="77777777" w:rsidR="006F6DE0" w:rsidRDefault="006F6DE0" w:rsidP="006F6DE0">
      <w:pPr>
        <w:pStyle w:val="Heading4"/>
        <w:shd w:val="clear" w:color="auto" w:fill="FFFFFF"/>
        <w:spacing w:before="150" w:beforeAutospacing="0" w:after="150" w:afterAutospacing="0"/>
        <w:textAlignment w:val="baseline"/>
        <w:rPr>
          <w:rFonts w:ascii="inherit" w:hAnsi="inherit"/>
          <w:color w:val="444444"/>
          <w:sz w:val="27"/>
          <w:szCs w:val="27"/>
        </w:rPr>
      </w:pPr>
      <w:proofErr w:type="spellStart"/>
      <w:r>
        <w:rPr>
          <w:rFonts w:ascii="inherit" w:hAnsi="inherit"/>
          <w:color w:val="444444"/>
          <w:sz w:val="27"/>
          <w:szCs w:val="27"/>
        </w:rPr>
        <w:t>Parameter</w:t>
      </w:r>
      <w:proofErr w:type="spellEnd"/>
      <w:r>
        <w:rPr>
          <w:rFonts w:ascii="inherit" w:hAnsi="inherit"/>
          <w:color w:val="444444"/>
          <w:sz w:val="27"/>
          <w:szCs w:val="27"/>
        </w:rPr>
        <w:t xml:space="preserve"> </w:t>
      </w:r>
      <w:proofErr w:type="spellStart"/>
      <w:r>
        <w:rPr>
          <w:rFonts w:ascii="inherit" w:hAnsi="inherit"/>
          <w:color w:val="444444"/>
          <w:sz w:val="27"/>
          <w:szCs w:val="27"/>
        </w:rPr>
        <w:t>setting</w:t>
      </w:r>
      <w:proofErr w:type="spellEnd"/>
      <w:r>
        <w:rPr>
          <w:rFonts w:ascii="inherit" w:hAnsi="inherit"/>
          <w:color w:val="444444"/>
          <w:sz w:val="27"/>
          <w:szCs w:val="27"/>
        </w:rPr>
        <w:t xml:space="preserve"> </w:t>
      </w:r>
      <w:proofErr w:type="spellStart"/>
      <w:r>
        <w:rPr>
          <w:rFonts w:ascii="inherit" w:hAnsi="inherit"/>
          <w:color w:val="444444"/>
          <w:sz w:val="27"/>
          <w:szCs w:val="27"/>
        </w:rPr>
        <w:t>using</w:t>
      </w:r>
      <w:proofErr w:type="spellEnd"/>
      <w:r>
        <w:rPr>
          <w:rFonts w:ascii="inherit" w:hAnsi="inherit"/>
          <w:color w:val="444444"/>
          <w:sz w:val="27"/>
          <w:szCs w:val="27"/>
        </w:rPr>
        <w:t xml:space="preserve"> </w:t>
      </w:r>
      <w:proofErr w:type="spellStart"/>
      <w:r>
        <w:rPr>
          <w:rFonts w:ascii="inherit" w:hAnsi="inherit"/>
          <w:color w:val="444444"/>
          <w:sz w:val="27"/>
          <w:szCs w:val="27"/>
        </w:rPr>
        <w:t>the</w:t>
      </w:r>
      <w:proofErr w:type="spellEnd"/>
      <w:r>
        <w:rPr>
          <w:rFonts w:ascii="inherit" w:hAnsi="inherit"/>
          <w:color w:val="444444"/>
          <w:sz w:val="27"/>
          <w:szCs w:val="27"/>
        </w:rPr>
        <w:t xml:space="preserve"> </w:t>
      </w:r>
      <w:proofErr w:type="spellStart"/>
      <w:r>
        <w:rPr>
          <w:rFonts w:ascii="inherit" w:hAnsi="inherit"/>
          <w:color w:val="444444"/>
          <w:sz w:val="27"/>
          <w:szCs w:val="27"/>
        </w:rPr>
        <w:t>example</w:t>
      </w:r>
      <w:proofErr w:type="spellEnd"/>
      <w:r>
        <w:rPr>
          <w:rFonts w:ascii="inherit" w:hAnsi="inherit"/>
          <w:color w:val="444444"/>
          <w:sz w:val="27"/>
          <w:szCs w:val="27"/>
        </w:rPr>
        <w:t xml:space="preserve"> </w:t>
      </w:r>
      <w:proofErr w:type="spellStart"/>
      <w:r>
        <w:rPr>
          <w:rFonts w:ascii="inherit" w:hAnsi="inherit"/>
          <w:color w:val="444444"/>
          <w:sz w:val="27"/>
          <w:szCs w:val="27"/>
        </w:rPr>
        <w:t>of</w:t>
      </w:r>
      <w:proofErr w:type="spellEnd"/>
      <w:r>
        <w:rPr>
          <w:rFonts w:ascii="inherit" w:hAnsi="inherit"/>
          <w:color w:val="444444"/>
          <w:sz w:val="27"/>
          <w:szCs w:val="27"/>
        </w:rPr>
        <w:t xml:space="preserve"> </w:t>
      </w:r>
      <w:proofErr w:type="spellStart"/>
      <w:r>
        <w:rPr>
          <w:rFonts w:ascii="inherit" w:hAnsi="inherit"/>
          <w:color w:val="444444"/>
          <w:sz w:val="27"/>
          <w:szCs w:val="27"/>
        </w:rPr>
        <w:t>continuous</w:t>
      </w:r>
      <w:proofErr w:type="spellEnd"/>
      <w:r>
        <w:rPr>
          <w:rFonts w:ascii="inherit" w:hAnsi="inherit"/>
          <w:color w:val="444444"/>
          <w:sz w:val="27"/>
          <w:szCs w:val="27"/>
        </w:rPr>
        <w:t xml:space="preserve"> </w:t>
      </w:r>
      <w:proofErr w:type="spellStart"/>
      <w:r>
        <w:rPr>
          <w:rFonts w:ascii="inherit" w:hAnsi="inherit"/>
          <w:color w:val="444444"/>
          <w:sz w:val="27"/>
          <w:szCs w:val="27"/>
        </w:rPr>
        <w:t>mode</w:t>
      </w:r>
      <w:proofErr w:type="spellEnd"/>
    </w:p>
    <w:p w14:paraId="0B6207F0" w14:textId="77777777" w:rsidR="006F6DE0" w:rsidRDefault="006F6DE0" w:rsidP="006F6DE0">
      <w:pPr>
        <w:pStyle w:val="NormalWeb"/>
        <w:shd w:val="clear" w:color="auto" w:fill="FFFFFF"/>
        <w:spacing w:before="0" w:beforeAutospacing="0" w:after="0" w:afterAutospacing="0" w:line="408" w:lineRule="atLeast"/>
        <w:textAlignment w:val="baseline"/>
        <w:rPr>
          <w:rFonts w:ascii="inherit" w:hAnsi="inherit"/>
          <w:color w:val="444444"/>
        </w:rPr>
      </w:pPr>
      <w:r>
        <w:rPr>
          <w:rStyle w:val="HTMLCode"/>
          <w:rFonts w:ascii="Consolas" w:hAnsi="Consolas"/>
          <w:color w:val="444444"/>
          <w:sz w:val="22"/>
          <w:szCs w:val="22"/>
          <w:bdr w:val="single" w:sz="6" w:space="2" w:color="E0E0E0" w:frame="1"/>
          <w:shd w:val="clear" w:color="auto" w:fill="F2F2F2"/>
        </w:rPr>
        <w:t>INA226_WE ina226 = INA226_WE()</w:t>
      </w:r>
      <w:r>
        <w:rPr>
          <w:rFonts w:ascii="inherit" w:hAnsi="inherit"/>
          <w:color w:val="444444"/>
        </w:rPr>
        <w:t> </w:t>
      </w:r>
      <w:proofErr w:type="spellStart"/>
      <w:r>
        <w:rPr>
          <w:rFonts w:ascii="inherit" w:hAnsi="inherit"/>
          <w:color w:val="444444"/>
        </w:rPr>
        <w:t>creates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IN226 </w:t>
      </w:r>
      <w:proofErr w:type="spellStart"/>
      <w:r>
        <w:rPr>
          <w:rFonts w:ascii="inherit" w:hAnsi="inherit"/>
          <w:color w:val="444444"/>
        </w:rPr>
        <w:t>object</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can</w:t>
      </w:r>
      <w:proofErr w:type="spellEnd"/>
      <w:r>
        <w:rPr>
          <w:rFonts w:ascii="inherit" w:hAnsi="inherit"/>
          <w:color w:val="444444"/>
        </w:rPr>
        <w:t xml:space="preserve"> </w:t>
      </w:r>
      <w:proofErr w:type="spellStart"/>
      <w:r>
        <w:rPr>
          <w:rFonts w:ascii="inherit" w:hAnsi="inherit"/>
          <w:color w:val="444444"/>
        </w:rPr>
        <w:t>pass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I2C </w:t>
      </w:r>
      <w:proofErr w:type="spellStart"/>
      <w:r>
        <w:rPr>
          <w:rFonts w:ascii="inherit" w:hAnsi="inherit"/>
          <w:color w:val="444444"/>
        </w:rPr>
        <w:t>address</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w:t>
      </w:r>
      <w:proofErr w:type="spellStart"/>
      <w:r>
        <w:rPr>
          <w:rFonts w:ascii="inherit" w:hAnsi="inherit"/>
          <w:color w:val="444444"/>
        </w:rPr>
        <w:t>or</w:t>
      </w:r>
      <w:proofErr w:type="spellEnd"/>
      <w:r>
        <w:rPr>
          <w:rFonts w:ascii="inherit" w:hAnsi="inherit"/>
          <w:color w:val="444444"/>
        </w:rPr>
        <w:t xml:space="preserve"> a </w:t>
      </w:r>
      <w:proofErr w:type="spellStart"/>
      <w:r>
        <w:rPr>
          <w:rFonts w:ascii="inherit" w:hAnsi="inherit"/>
          <w:color w:val="444444"/>
        </w:rPr>
        <w:t>Wire</w:t>
      </w:r>
      <w:proofErr w:type="spellEnd"/>
      <w:r>
        <w:rPr>
          <w:rFonts w:ascii="inherit" w:hAnsi="inherit"/>
          <w:color w:val="444444"/>
        </w:rPr>
        <w:t xml:space="preserve"> </w:t>
      </w:r>
      <w:proofErr w:type="spellStart"/>
      <w:r>
        <w:rPr>
          <w:rFonts w:ascii="inherit" w:hAnsi="inherit"/>
          <w:color w:val="444444"/>
        </w:rPr>
        <w:t>object</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latter</w:t>
      </w:r>
      <w:proofErr w:type="spellEnd"/>
      <w:r>
        <w:rPr>
          <w:rFonts w:ascii="inherit" w:hAnsi="inherit"/>
          <w:color w:val="444444"/>
        </w:rPr>
        <w:t xml:space="preserve"> </w:t>
      </w:r>
      <w:proofErr w:type="spellStart"/>
      <w:r>
        <w:rPr>
          <w:rFonts w:ascii="inherit" w:hAnsi="inherit"/>
          <w:color w:val="444444"/>
        </w:rPr>
        <w:t>allows</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use</w:t>
      </w:r>
      <w:proofErr w:type="spellEnd"/>
      <w:r>
        <w:rPr>
          <w:rFonts w:ascii="inherit" w:hAnsi="inherit"/>
          <w:color w:val="444444"/>
        </w:rPr>
        <w:t xml:space="preserve"> </w:t>
      </w:r>
      <w:proofErr w:type="spellStart"/>
      <w:r>
        <w:rPr>
          <w:rFonts w:ascii="inherit" w:hAnsi="inherit"/>
          <w:color w:val="444444"/>
        </w:rPr>
        <w:t>e.g</w:t>
      </w:r>
      <w:proofErr w:type="spellEnd"/>
      <w:r>
        <w:rPr>
          <w:rFonts w:ascii="inherit" w:hAnsi="inherit"/>
          <w:color w:val="444444"/>
        </w:rPr>
        <w:t xml:space="preserve">. </w:t>
      </w:r>
      <w:proofErr w:type="spellStart"/>
      <w:r>
        <w:rPr>
          <w:rFonts w:ascii="inherit" w:hAnsi="inherit"/>
          <w:color w:val="444444"/>
        </w:rPr>
        <w:t>both</w:t>
      </w:r>
      <w:proofErr w:type="spellEnd"/>
      <w:r>
        <w:rPr>
          <w:rFonts w:ascii="inherit" w:hAnsi="inherit"/>
          <w:color w:val="444444"/>
        </w:rPr>
        <w:t xml:space="preserve"> I2C </w:t>
      </w:r>
      <w:proofErr w:type="spellStart"/>
      <w:r>
        <w:rPr>
          <w:rFonts w:ascii="inherit" w:hAnsi="inherit"/>
          <w:color w:val="444444"/>
        </w:rPr>
        <w:t>busses</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w:t>
      </w:r>
      <w:proofErr w:type="spellStart"/>
      <w:r>
        <w:rPr>
          <w:rFonts w:ascii="inherit" w:hAnsi="inherit"/>
          <w:color w:val="444444"/>
        </w:rPr>
        <w:t>an</w:t>
      </w:r>
      <w:proofErr w:type="spellEnd"/>
      <w:r>
        <w:rPr>
          <w:rFonts w:ascii="inherit" w:hAnsi="inherit"/>
          <w:color w:val="444444"/>
        </w:rPr>
        <w:t xml:space="preserve"> ESP32.</w:t>
      </w:r>
    </w:p>
    <w:p w14:paraId="4AD746BF" w14:textId="77777777" w:rsidR="006F6DE0" w:rsidRDefault="006F6DE0" w:rsidP="006F6DE0">
      <w:pPr>
        <w:pStyle w:val="NormalWeb"/>
        <w:shd w:val="clear" w:color="auto" w:fill="FFFFFF"/>
        <w:spacing w:before="0" w:beforeAutospacing="0" w:after="0" w:afterAutospacing="0" w:line="408" w:lineRule="atLeast"/>
        <w:textAlignment w:val="baseline"/>
        <w:rPr>
          <w:rFonts w:ascii="inherit" w:hAnsi="inherit"/>
          <w:color w:val="444444"/>
        </w:rPr>
      </w:pP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function</w:t>
      </w:r>
      <w:proofErr w:type="spellEnd"/>
      <w:r>
        <w:rPr>
          <w:rFonts w:ascii="inherit" w:hAnsi="inherit"/>
          <w:color w:val="444444"/>
        </w:rPr>
        <w:t> </w:t>
      </w:r>
      <w:proofErr w:type="spellStart"/>
      <w:r>
        <w:rPr>
          <w:rStyle w:val="HTMLCode"/>
          <w:rFonts w:ascii="Consolas" w:hAnsi="Consolas"/>
          <w:color w:val="444444"/>
          <w:sz w:val="22"/>
          <w:szCs w:val="22"/>
          <w:bdr w:val="single" w:sz="6" w:space="2" w:color="E0E0E0" w:frame="1"/>
          <w:shd w:val="clear" w:color="auto" w:fill="F2F2F2"/>
        </w:rPr>
        <w:t>init</w:t>
      </w:r>
      <w:proofErr w:type="spellEnd"/>
      <w:r>
        <w:rPr>
          <w:rStyle w:val="HTMLCode"/>
          <w:rFonts w:ascii="Consolas" w:hAnsi="Consolas"/>
          <w:color w:val="444444"/>
          <w:sz w:val="22"/>
          <w:szCs w:val="22"/>
          <w:bdr w:val="single" w:sz="6" w:space="2" w:color="E0E0E0" w:frame="1"/>
          <w:shd w:val="clear" w:color="auto" w:fill="F2F2F2"/>
        </w:rPr>
        <w:t>()</w:t>
      </w:r>
      <w:r>
        <w:rPr>
          <w:rFonts w:ascii="inherit" w:hAnsi="inherit"/>
          <w:color w:val="444444"/>
        </w:rPr>
        <w:t> </w:t>
      </w:r>
      <w:proofErr w:type="spellStart"/>
      <w:r>
        <w:rPr>
          <w:rFonts w:ascii="inherit" w:hAnsi="inherit"/>
          <w:color w:val="444444"/>
        </w:rPr>
        <w:t>activates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INA226 </w:t>
      </w:r>
      <w:proofErr w:type="spellStart"/>
      <w:r>
        <w:rPr>
          <w:rFonts w:ascii="inherit" w:hAnsi="inherit"/>
          <w:color w:val="444444"/>
        </w:rPr>
        <w:t>with</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default</w:t>
      </w:r>
      <w:proofErr w:type="spellEnd"/>
      <w:r>
        <w:rPr>
          <w:rFonts w:ascii="inherit" w:hAnsi="inherit"/>
          <w:color w:val="444444"/>
        </w:rPr>
        <w:t xml:space="preserve"> </w:t>
      </w:r>
      <w:proofErr w:type="spellStart"/>
      <w:r>
        <w:rPr>
          <w:rFonts w:ascii="inherit" w:hAnsi="inherit"/>
          <w:color w:val="444444"/>
        </w:rPr>
        <w:t>values</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change</w:t>
      </w:r>
      <w:proofErr w:type="spellEnd"/>
      <w:r>
        <w:rPr>
          <w:rFonts w:ascii="inherit" w:hAnsi="inherit"/>
          <w:color w:val="444444"/>
        </w:rPr>
        <w:t xml:space="preserve"> </w:t>
      </w:r>
      <w:proofErr w:type="spellStart"/>
      <w:r>
        <w:rPr>
          <w:rFonts w:ascii="inherit" w:hAnsi="inherit"/>
          <w:color w:val="444444"/>
        </w:rPr>
        <w:t>these</w:t>
      </w:r>
      <w:proofErr w:type="spellEnd"/>
      <w:r>
        <w:rPr>
          <w:rFonts w:ascii="inherit" w:hAnsi="inherit"/>
          <w:color w:val="444444"/>
        </w:rPr>
        <w:t xml:space="preserve"> </w:t>
      </w:r>
      <w:proofErr w:type="spellStart"/>
      <w:r>
        <w:rPr>
          <w:rFonts w:ascii="inherit" w:hAnsi="inherit"/>
          <w:color w:val="444444"/>
        </w:rPr>
        <w:t>basic</w:t>
      </w:r>
      <w:proofErr w:type="spellEnd"/>
      <w:r>
        <w:rPr>
          <w:rFonts w:ascii="inherit" w:hAnsi="inherit"/>
          <w:color w:val="444444"/>
        </w:rPr>
        <w:t xml:space="preserve"> </w:t>
      </w:r>
      <w:proofErr w:type="spellStart"/>
      <w:r>
        <w:rPr>
          <w:rFonts w:ascii="inherit" w:hAnsi="inherit"/>
          <w:color w:val="444444"/>
        </w:rPr>
        <w:t>settings</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can</w:t>
      </w:r>
      <w:proofErr w:type="spellEnd"/>
      <w:r>
        <w:rPr>
          <w:rFonts w:ascii="inherit" w:hAnsi="inherit"/>
          <w:color w:val="444444"/>
        </w:rPr>
        <w:t xml:space="preserve"> </w:t>
      </w:r>
      <w:proofErr w:type="spellStart"/>
      <w:r>
        <w:rPr>
          <w:rFonts w:ascii="inherit" w:hAnsi="inherit"/>
          <w:color w:val="444444"/>
        </w:rPr>
        <w:t>modify</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following</w:t>
      </w:r>
      <w:proofErr w:type="spellEnd"/>
      <w:r>
        <w:rPr>
          <w:rFonts w:ascii="inherit" w:hAnsi="inherit"/>
          <w:color w:val="444444"/>
        </w:rPr>
        <w:t xml:space="preserve"> </w:t>
      </w:r>
      <w:proofErr w:type="spellStart"/>
      <w:r>
        <w:rPr>
          <w:rFonts w:ascii="inherit" w:hAnsi="inherit"/>
          <w:color w:val="444444"/>
        </w:rPr>
        <w:t>parameters</w:t>
      </w:r>
      <w:proofErr w:type="spellEnd"/>
      <w:r>
        <w:rPr>
          <w:rFonts w:ascii="inherit" w:hAnsi="inherit"/>
          <w:color w:val="444444"/>
        </w:rPr>
        <w:t xml:space="preserve"> </w:t>
      </w:r>
      <w:proofErr w:type="spellStart"/>
      <w:r>
        <w:rPr>
          <w:rFonts w:ascii="inherit" w:hAnsi="inherit"/>
          <w:color w:val="444444"/>
        </w:rPr>
        <w:t>in</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setup</w:t>
      </w:r>
      <w:proofErr w:type="spellEnd"/>
      <w:r>
        <w:rPr>
          <w:rFonts w:ascii="inherit" w:hAnsi="inherit"/>
          <w:color w:val="444444"/>
        </w:rPr>
        <w:t>:</w:t>
      </w:r>
    </w:p>
    <w:p w14:paraId="3FC1EEF2" w14:textId="77777777" w:rsidR="006F6DE0" w:rsidRDefault="006F6DE0" w:rsidP="006F6DE0">
      <w:pPr>
        <w:numPr>
          <w:ilvl w:val="0"/>
          <w:numId w:val="7"/>
        </w:numPr>
        <w:shd w:val="clear" w:color="auto" w:fill="FFFFFF"/>
        <w:spacing w:after="0" w:line="408" w:lineRule="atLeast"/>
        <w:ind w:left="1440"/>
        <w:textAlignment w:val="baseline"/>
        <w:rPr>
          <w:rFonts w:ascii="inherit" w:hAnsi="inherit"/>
          <w:color w:val="444444"/>
        </w:rPr>
      </w:pPr>
      <w:proofErr w:type="spellStart"/>
      <w:r>
        <w:rPr>
          <w:rFonts w:ascii="inherit" w:hAnsi="inherit"/>
          <w:color w:val="444444"/>
        </w:rPr>
        <w:t>Set</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number</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w:t>
      </w:r>
      <w:proofErr w:type="spellStart"/>
      <w:r>
        <w:rPr>
          <w:rFonts w:ascii="inherit" w:hAnsi="inherit"/>
          <w:color w:val="444444"/>
        </w:rPr>
        <w:t>individual</w:t>
      </w:r>
      <w:proofErr w:type="spellEnd"/>
      <w:r>
        <w:rPr>
          <w:rFonts w:ascii="inherit" w:hAnsi="inherit"/>
          <w:color w:val="444444"/>
        </w:rPr>
        <w:t xml:space="preserve"> </w:t>
      </w:r>
      <w:proofErr w:type="spellStart"/>
      <w:r>
        <w:rPr>
          <w:rFonts w:ascii="inherit" w:hAnsi="inherit"/>
          <w:color w:val="444444"/>
        </w:rPr>
        <w:t>measurements</w:t>
      </w:r>
      <w:proofErr w:type="spellEnd"/>
      <w:r>
        <w:rPr>
          <w:rFonts w:ascii="inherit" w:hAnsi="inherit"/>
          <w:color w:val="444444"/>
        </w:rPr>
        <w:t xml:space="preserve"> </w:t>
      </w:r>
      <w:proofErr w:type="spellStart"/>
      <w:r>
        <w:rPr>
          <w:rFonts w:ascii="inherit" w:hAnsi="inherit"/>
          <w:color w:val="444444"/>
        </w:rPr>
        <w:t>for</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shunt</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bus</w:t>
      </w:r>
      <w:proofErr w:type="spellEnd"/>
      <w:r>
        <w:rPr>
          <w:rFonts w:ascii="inherit" w:hAnsi="inherit"/>
          <w:color w:val="444444"/>
        </w:rPr>
        <w:t xml:space="preserve"> </w:t>
      </w:r>
      <w:proofErr w:type="spellStart"/>
      <w:r>
        <w:rPr>
          <w:rFonts w:ascii="inherit" w:hAnsi="inherit"/>
          <w:color w:val="444444"/>
        </w:rPr>
        <w:t>voltage</w:t>
      </w:r>
      <w:proofErr w:type="spellEnd"/>
      <w:r>
        <w:rPr>
          <w:rFonts w:ascii="inherit" w:hAnsi="inherit"/>
          <w:color w:val="444444"/>
        </w:rPr>
        <w:t xml:space="preserve"> </w:t>
      </w:r>
      <w:proofErr w:type="spellStart"/>
      <w:r>
        <w:rPr>
          <w:rFonts w:ascii="inherit" w:hAnsi="inherit"/>
          <w:color w:val="444444"/>
        </w:rPr>
        <w:t>conversion</w:t>
      </w:r>
      <w:proofErr w:type="spellEnd"/>
      <w:r>
        <w:rPr>
          <w:rFonts w:ascii="inherit" w:hAnsi="inherit"/>
          <w:color w:val="444444"/>
        </w:rPr>
        <w:t xml:space="preserve"> </w:t>
      </w:r>
      <w:proofErr w:type="spellStart"/>
      <w:r>
        <w:rPr>
          <w:rFonts w:ascii="inherit" w:hAnsi="inherit"/>
          <w:color w:val="444444"/>
        </w:rPr>
        <w:t>with</w:t>
      </w:r>
      <w:proofErr w:type="spellEnd"/>
      <w:r>
        <w:rPr>
          <w:rFonts w:ascii="inherit" w:hAnsi="inherit"/>
          <w:color w:val="444444"/>
        </w:rPr>
        <w:t> </w:t>
      </w:r>
      <w:proofErr w:type="spellStart"/>
      <w:r>
        <w:rPr>
          <w:rStyle w:val="HTMLCode"/>
          <w:rFonts w:ascii="Consolas" w:eastAsiaTheme="minorHAnsi" w:hAnsi="Consolas"/>
          <w:color w:val="444444"/>
          <w:bdr w:val="single" w:sz="6" w:space="2" w:color="E0E0E0" w:frame="1"/>
          <w:shd w:val="clear" w:color="auto" w:fill="F2F2F2"/>
        </w:rPr>
        <w:t>setAverage</w:t>
      </w:r>
      <w:proofErr w:type="spellEnd"/>
      <w:r>
        <w:rPr>
          <w:rStyle w:val="HTMLCode"/>
          <w:rFonts w:ascii="Consolas" w:eastAsiaTheme="minorHAnsi" w:hAnsi="Consolas"/>
          <w:color w:val="444444"/>
          <w:bdr w:val="single" w:sz="6" w:space="2" w:color="E0E0E0" w:frame="1"/>
          <w:shd w:val="clear" w:color="auto" w:fill="F2F2F2"/>
        </w:rPr>
        <w:t>()</w:t>
      </w:r>
    </w:p>
    <w:p w14:paraId="0DF8806D" w14:textId="77777777" w:rsidR="006F6DE0" w:rsidRDefault="006F6DE0" w:rsidP="006F6DE0">
      <w:pPr>
        <w:numPr>
          <w:ilvl w:val="1"/>
          <w:numId w:val="7"/>
        </w:numPr>
        <w:shd w:val="clear" w:color="auto" w:fill="FFFFFF"/>
        <w:spacing w:after="0" w:line="408" w:lineRule="atLeast"/>
        <w:ind w:left="2520"/>
        <w:textAlignment w:val="baseline"/>
        <w:rPr>
          <w:rFonts w:ascii="inherit" w:hAnsi="inherit"/>
          <w:color w:val="444444"/>
        </w:rPr>
      </w:pPr>
      <w:r>
        <w:rPr>
          <w:rFonts w:ascii="inherit" w:hAnsi="inherit"/>
          <w:color w:val="444444"/>
        </w:rPr>
        <w:t xml:space="preserve">1, 4, 16, 64, 128, 256, 512 </w:t>
      </w:r>
      <w:proofErr w:type="spellStart"/>
      <w:r>
        <w:rPr>
          <w:rFonts w:ascii="inherit" w:hAnsi="inherit"/>
          <w:color w:val="444444"/>
        </w:rPr>
        <w:t>or</w:t>
      </w:r>
      <w:proofErr w:type="spellEnd"/>
      <w:r>
        <w:rPr>
          <w:rFonts w:ascii="inherit" w:hAnsi="inherit"/>
          <w:color w:val="444444"/>
        </w:rPr>
        <w:t xml:space="preserve"> 1024 </w:t>
      </w:r>
      <w:proofErr w:type="spellStart"/>
      <w:r>
        <w:rPr>
          <w:rFonts w:ascii="inherit" w:hAnsi="inherit"/>
          <w:color w:val="444444"/>
        </w:rPr>
        <w:t>individual</w:t>
      </w:r>
      <w:proofErr w:type="spellEnd"/>
      <w:r>
        <w:rPr>
          <w:rFonts w:ascii="inherit" w:hAnsi="inherit"/>
          <w:color w:val="444444"/>
        </w:rPr>
        <w:t xml:space="preserve"> </w:t>
      </w:r>
      <w:proofErr w:type="spellStart"/>
      <w:r>
        <w:rPr>
          <w:rFonts w:ascii="inherit" w:hAnsi="inherit"/>
          <w:color w:val="444444"/>
        </w:rPr>
        <w:t>measurements</w:t>
      </w:r>
      <w:proofErr w:type="spellEnd"/>
      <w:r>
        <w:rPr>
          <w:rFonts w:ascii="inherit" w:hAnsi="inherit"/>
          <w:color w:val="444444"/>
        </w:rPr>
        <w:t xml:space="preserve"> </w:t>
      </w:r>
      <w:proofErr w:type="spellStart"/>
      <w:r>
        <w:rPr>
          <w:rFonts w:ascii="inherit" w:hAnsi="inherit"/>
          <w:color w:val="444444"/>
        </w:rPr>
        <w:t>are</w:t>
      </w:r>
      <w:proofErr w:type="spellEnd"/>
      <w:r>
        <w:rPr>
          <w:rFonts w:ascii="inherit" w:hAnsi="inherit"/>
          <w:color w:val="444444"/>
        </w:rPr>
        <w:t xml:space="preserve"> </w:t>
      </w:r>
      <w:proofErr w:type="spellStart"/>
      <w:r>
        <w:rPr>
          <w:rFonts w:ascii="inherit" w:hAnsi="inherit"/>
          <w:color w:val="444444"/>
        </w:rPr>
        <w:t>averaged</w:t>
      </w:r>
      <w:proofErr w:type="spellEnd"/>
    </w:p>
    <w:p w14:paraId="11638628" w14:textId="77777777" w:rsidR="006F6DE0" w:rsidRDefault="006F6DE0" w:rsidP="006F6DE0">
      <w:pPr>
        <w:numPr>
          <w:ilvl w:val="0"/>
          <w:numId w:val="7"/>
        </w:numPr>
        <w:shd w:val="clear" w:color="auto" w:fill="FFFFFF"/>
        <w:spacing w:after="0" w:line="408" w:lineRule="atLeast"/>
        <w:ind w:left="1440"/>
        <w:textAlignment w:val="baseline"/>
        <w:rPr>
          <w:rFonts w:ascii="inherit" w:hAnsi="inherit"/>
          <w:color w:val="444444"/>
        </w:rPr>
      </w:pPr>
      <w:proofErr w:type="spellStart"/>
      <w:r>
        <w:rPr>
          <w:rFonts w:ascii="inherit" w:hAnsi="inherit"/>
          <w:color w:val="444444"/>
        </w:rPr>
        <w:t>Set</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A/D </w:t>
      </w:r>
      <w:proofErr w:type="spellStart"/>
      <w:r>
        <w:rPr>
          <w:rFonts w:ascii="inherit" w:hAnsi="inherit"/>
          <w:color w:val="444444"/>
        </w:rPr>
        <w:t>conversion</w:t>
      </w:r>
      <w:proofErr w:type="spellEnd"/>
      <w:r>
        <w:rPr>
          <w:rFonts w:ascii="inherit" w:hAnsi="inherit"/>
          <w:color w:val="444444"/>
        </w:rPr>
        <w:t xml:space="preserve"> </w:t>
      </w:r>
      <w:proofErr w:type="spellStart"/>
      <w:r>
        <w:rPr>
          <w:rFonts w:ascii="inherit" w:hAnsi="inherit"/>
          <w:color w:val="444444"/>
        </w:rPr>
        <w:t>time</w:t>
      </w:r>
      <w:proofErr w:type="spellEnd"/>
      <w:r>
        <w:rPr>
          <w:rFonts w:ascii="inherit" w:hAnsi="inherit"/>
          <w:color w:val="444444"/>
        </w:rPr>
        <w:t xml:space="preserve"> </w:t>
      </w:r>
      <w:proofErr w:type="spellStart"/>
      <w:r>
        <w:rPr>
          <w:rFonts w:ascii="inherit" w:hAnsi="inherit"/>
          <w:color w:val="444444"/>
        </w:rPr>
        <w:t>for</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shunt</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bus</w:t>
      </w:r>
      <w:proofErr w:type="spellEnd"/>
      <w:r>
        <w:rPr>
          <w:rFonts w:ascii="inherit" w:hAnsi="inherit"/>
          <w:color w:val="444444"/>
        </w:rPr>
        <w:t xml:space="preserve"> </w:t>
      </w:r>
      <w:proofErr w:type="spellStart"/>
      <w:r>
        <w:rPr>
          <w:rFonts w:ascii="inherit" w:hAnsi="inherit"/>
          <w:color w:val="444444"/>
        </w:rPr>
        <w:t>voltage</w:t>
      </w:r>
      <w:proofErr w:type="spellEnd"/>
      <w:r>
        <w:rPr>
          <w:rFonts w:ascii="inherit" w:hAnsi="inherit"/>
          <w:color w:val="444444"/>
        </w:rPr>
        <w:t xml:space="preserve"> </w:t>
      </w:r>
      <w:proofErr w:type="spellStart"/>
      <w:r>
        <w:rPr>
          <w:rFonts w:ascii="inherit" w:hAnsi="inherit"/>
          <w:color w:val="444444"/>
        </w:rPr>
        <w:t>with</w:t>
      </w:r>
      <w:proofErr w:type="spellEnd"/>
      <w:r>
        <w:rPr>
          <w:rFonts w:ascii="inherit" w:hAnsi="inherit"/>
          <w:color w:val="444444"/>
        </w:rPr>
        <w:t> </w:t>
      </w:r>
      <w:proofErr w:type="spellStart"/>
      <w:r>
        <w:rPr>
          <w:rStyle w:val="HTMLCode"/>
          <w:rFonts w:ascii="Consolas" w:eastAsiaTheme="minorHAnsi" w:hAnsi="Consolas"/>
          <w:color w:val="444444"/>
          <w:bdr w:val="single" w:sz="6" w:space="2" w:color="E0E0E0" w:frame="1"/>
          <w:shd w:val="clear" w:color="auto" w:fill="F2F2F2"/>
        </w:rPr>
        <w:t>setConvTime</w:t>
      </w:r>
      <w:proofErr w:type="spellEnd"/>
      <w:r>
        <w:rPr>
          <w:rStyle w:val="HTMLCode"/>
          <w:rFonts w:ascii="Consolas" w:eastAsiaTheme="minorHAnsi" w:hAnsi="Consolas"/>
          <w:color w:val="444444"/>
          <w:bdr w:val="single" w:sz="6" w:space="2" w:color="E0E0E0" w:frame="1"/>
          <w:shd w:val="clear" w:color="auto" w:fill="F2F2F2"/>
        </w:rPr>
        <w:t>()</w:t>
      </w:r>
    </w:p>
    <w:p w14:paraId="321E549E" w14:textId="77777777" w:rsidR="006F6DE0" w:rsidRDefault="006F6DE0" w:rsidP="006F6DE0">
      <w:pPr>
        <w:numPr>
          <w:ilvl w:val="1"/>
          <w:numId w:val="7"/>
        </w:numPr>
        <w:shd w:val="clear" w:color="auto" w:fill="FFFFFF"/>
        <w:spacing w:after="0" w:line="408" w:lineRule="atLeast"/>
        <w:ind w:left="2520"/>
        <w:textAlignment w:val="baseline"/>
        <w:rPr>
          <w:rFonts w:ascii="inherit" w:hAnsi="inherit"/>
          <w:color w:val="444444"/>
        </w:rPr>
      </w:pPr>
      <w:r>
        <w:rPr>
          <w:rFonts w:ascii="inherit" w:hAnsi="inherit"/>
          <w:color w:val="444444"/>
        </w:rPr>
        <w:lastRenderedPageBreak/>
        <w:t xml:space="preserve">8 </w:t>
      </w:r>
      <w:proofErr w:type="spellStart"/>
      <w:r>
        <w:rPr>
          <w:rFonts w:ascii="inherit" w:hAnsi="inherit"/>
          <w:color w:val="444444"/>
        </w:rPr>
        <w:t>levels</w:t>
      </w:r>
      <w:proofErr w:type="spellEnd"/>
      <w:r>
        <w:rPr>
          <w:rFonts w:ascii="inherit" w:hAnsi="inherit"/>
          <w:color w:val="444444"/>
        </w:rPr>
        <w:t xml:space="preserve"> </w:t>
      </w:r>
      <w:proofErr w:type="spellStart"/>
      <w:r>
        <w:rPr>
          <w:rFonts w:ascii="inherit" w:hAnsi="inherit"/>
          <w:color w:val="444444"/>
        </w:rPr>
        <w:t>adjustable</w:t>
      </w:r>
      <w:proofErr w:type="spellEnd"/>
      <w:r>
        <w:rPr>
          <w:rFonts w:ascii="inherit" w:hAnsi="inherit"/>
          <w:color w:val="444444"/>
        </w:rPr>
        <w:t xml:space="preserve"> </w:t>
      </w:r>
      <w:proofErr w:type="spellStart"/>
      <w:r>
        <w:rPr>
          <w:rFonts w:ascii="inherit" w:hAnsi="inherit"/>
          <w:color w:val="444444"/>
        </w:rPr>
        <w:t>between</w:t>
      </w:r>
      <w:proofErr w:type="spellEnd"/>
      <w:r>
        <w:rPr>
          <w:rFonts w:ascii="inherit" w:hAnsi="inherit"/>
          <w:color w:val="444444"/>
        </w:rPr>
        <w:t xml:space="preserve"> 140 µs </w:t>
      </w:r>
      <w:proofErr w:type="spellStart"/>
      <w:r>
        <w:rPr>
          <w:rFonts w:ascii="inherit" w:hAnsi="inherit"/>
          <w:color w:val="444444"/>
        </w:rPr>
        <w:t>and</w:t>
      </w:r>
      <w:proofErr w:type="spellEnd"/>
      <w:r>
        <w:rPr>
          <w:rFonts w:ascii="inherit" w:hAnsi="inherit"/>
          <w:color w:val="444444"/>
        </w:rPr>
        <w:t xml:space="preserve"> 8.244 </w:t>
      </w:r>
      <w:proofErr w:type="spellStart"/>
      <w:r>
        <w:rPr>
          <w:rFonts w:ascii="inherit" w:hAnsi="inherit"/>
          <w:color w:val="444444"/>
        </w:rPr>
        <w:t>ms</w:t>
      </w:r>
      <w:proofErr w:type="spellEnd"/>
    </w:p>
    <w:p w14:paraId="50A1120E" w14:textId="77777777" w:rsidR="006F6DE0" w:rsidRDefault="006F6DE0" w:rsidP="006F6DE0">
      <w:pPr>
        <w:numPr>
          <w:ilvl w:val="1"/>
          <w:numId w:val="7"/>
        </w:numPr>
        <w:shd w:val="clear" w:color="auto" w:fill="FFFFFF"/>
        <w:spacing w:after="0" w:line="408" w:lineRule="atLeast"/>
        <w:ind w:left="2520"/>
        <w:textAlignment w:val="baseline"/>
        <w:rPr>
          <w:rFonts w:ascii="inherit" w:hAnsi="inherit"/>
          <w:color w:val="444444"/>
        </w:rPr>
      </w:pPr>
      <w:proofErr w:type="spellStart"/>
      <w:r>
        <w:rPr>
          <w:rFonts w:ascii="inherit" w:hAnsi="inherit"/>
          <w:color w:val="444444"/>
        </w:rPr>
        <w:t>Note</w:t>
      </w:r>
      <w:proofErr w:type="spellEnd"/>
      <w:r>
        <w:rPr>
          <w:rFonts w:ascii="inherit" w:hAnsi="inherit"/>
          <w:color w:val="444444"/>
        </w:rPr>
        <w:t xml:space="preserve">: </w:t>
      </w:r>
      <w:proofErr w:type="spellStart"/>
      <w:r>
        <w:rPr>
          <w:rFonts w:ascii="inherit" w:hAnsi="inherit"/>
          <w:color w:val="444444"/>
        </w:rPr>
        <w:t>obtaining</w:t>
      </w:r>
      <w:proofErr w:type="spellEnd"/>
      <w:r>
        <w:rPr>
          <w:rFonts w:ascii="inherit" w:hAnsi="inherit"/>
          <w:color w:val="444444"/>
        </w:rPr>
        <w:t xml:space="preserve"> a </w:t>
      </w:r>
      <w:proofErr w:type="spellStart"/>
      <w:r>
        <w:rPr>
          <w:rFonts w:ascii="inherit" w:hAnsi="inherit"/>
          <w:color w:val="444444"/>
        </w:rPr>
        <w:t>data</w:t>
      </w:r>
      <w:proofErr w:type="spellEnd"/>
      <w:r>
        <w:rPr>
          <w:rFonts w:ascii="inherit" w:hAnsi="inherit"/>
          <w:color w:val="444444"/>
        </w:rPr>
        <w:t xml:space="preserve"> </w:t>
      </w:r>
      <w:proofErr w:type="spellStart"/>
      <w:r>
        <w:rPr>
          <w:rFonts w:ascii="inherit" w:hAnsi="inherit"/>
          <w:color w:val="444444"/>
        </w:rPr>
        <w:t>set</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w:t>
      </w:r>
      <w:proofErr w:type="spellStart"/>
      <w:r>
        <w:rPr>
          <w:rFonts w:ascii="inherit" w:hAnsi="inherit"/>
          <w:color w:val="444444"/>
        </w:rPr>
        <w:t>shunt</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bus</w:t>
      </w:r>
      <w:proofErr w:type="spellEnd"/>
      <w:r>
        <w:rPr>
          <w:rFonts w:ascii="inherit" w:hAnsi="inherit"/>
          <w:color w:val="444444"/>
        </w:rPr>
        <w:t xml:space="preserve"> </w:t>
      </w:r>
      <w:proofErr w:type="spellStart"/>
      <w:r>
        <w:rPr>
          <w:rFonts w:ascii="inherit" w:hAnsi="inherit"/>
          <w:color w:val="444444"/>
        </w:rPr>
        <w:t>voltage</w:t>
      </w:r>
      <w:proofErr w:type="spellEnd"/>
      <w:r>
        <w:rPr>
          <w:rFonts w:ascii="inherit" w:hAnsi="inherit"/>
          <w:color w:val="444444"/>
        </w:rPr>
        <w:t xml:space="preserve"> </w:t>
      </w:r>
      <w:proofErr w:type="spellStart"/>
      <w:r>
        <w:rPr>
          <w:rFonts w:ascii="inherit" w:hAnsi="inherit"/>
          <w:color w:val="444444"/>
        </w:rPr>
        <w:t>takes</w:t>
      </w:r>
      <w:proofErr w:type="spellEnd"/>
      <w:r>
        <w:rPr>
          <w:rFonts w:ascii="inherit" w:hAnsi="inherit"/>
          <w:color w:val="444444"/>
        </w:rPr>
        <w:t xml:space="preserve"> </w:t>
      </w:r>
      <w:proofErr w:type="spellStart"/>
      <w:r>
        <w:rPr>
          <w:rFonts w:ascii="inherit" w:hAnsi="inherit"/>
          <w:color w:val="444444"/>
        </w:rPr>
        <w:t>twice</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time</w:t>
      </w:r>
      <w:proofErr w:type="spellEnd"/>
    </w:p>
    <w:p w14:paraId="4E3E8910" w14:textId="77777777" w:rsidR="006F6DE0" w:rsidRDefault="006F6DE0" w:rsidP="006F6DE0">
      <w:pPr>
        <w:numPr>
          <w:ilvl w:val="0"/>
          <w:numId w:val="7"/>
        </w:numPr>
        <w:shd w:val="clear" w:color="auto" w:fill="FFFFFF"/>
        <w:spacing w:after="0" w:line="408" w:lineRule="atLeast"/>
        <w:ind w:left="1440"/>
        <w:textAlignment w:val="baseline"/>
        <w:rPr>
          <w:rFonts w:ascii="inherit" w:hAnsi="inherit"/>
          <w:color w:val="444444"/>
        </w:rPr>
      </w:pPr>
      <w:proofErr w:type="spellStart"/>
      <w:r>
        <w:rPr>
          <w:rFonts w:ascii="inherit" w:hAnsi="inherit"/>
          <w:color w:val="444444"/>
        </w:rPr>
        <w:t>Set</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measurement</w:t>
      </w:r>
      <w:proofErr w:type="spellEnd"/>
      <w:r>
        <w:rPr>
          <w:rFonts w:ascii="inherit" w:hAnsi="inherit"/>
          <w:color w:val="444444"/>
        </w:rPr>
        <w:t xml:space="preserve"> </w:t>
      </w:r>
      <w:proofErr w:type="spellStart"/>
      <w:r>
        <w:rPr>
          <w:rFonts w:ascii="inherit" w:hAnsi="inherit"/>
          <w:color w:val="444444"/>
        </w:rPr>
        <w:t>mode</w:t>
      </w:r>
      <w:proofErr w:type="spellEnd"/>
      <w:r>
        <w:rPr>
          <w:rFonts w:ascii="inherit" w:hAnsi="inherit"/>
          <w:color w:val="444444"/>
        </w:rPr>
        <w:t xml:space="preserve"> </w:t>
      </w:r>
      <w:proofErr w:type="spellStart"/>
      <w:r>
        <w:rPr>
          <w:rFonts w:ascii="inherit" w:hAnsi="inherit"/>
          <w:color w:val="444444"/>
        </w:rPr>
        <w:t>with</w:t>
      </w:r>
      <w:proofErr w:type="spellEnd"/>
      <w:r>
        <w:rPr>
          <w:rFonts w:ascii="inherit" w:hAnsi="inherit"/>
          <w:color w:val="444444"/>
        </w:rPr>
        <w:t> </w:t>
      </w:r>
      <w:proofErr w:type="spellStart"/>
      <w:r>
        <w:rPr>
          <w:rStyle w:val="HTMLCode"/>
          <w:rFonts w:ascii="Consolas" w:eastAsiaTheme="minorHAnsi" w:hAnsi="Consolas"/>
          <w:color w:val="444444"/>
          <w:bdr w:val="single" w:sz="6" w:space="2" w:color="E0E0E0" w:frame="1"/>
          <w:shd w:val="clear" w:color="auto" w:fill="F2F2F2"/>
        </w:rPr>
        <w:t>setMeasureMode</w:t>
      </w:r>
      <w:proofErr w:type="spellEnd"/>
      <w:r>
        <w:rPr>
          <w:rStyle w:val="HTMLCode"/>
          <w:rFonts w:ascii="Consolas" w:eastAsiaTheme="minorHAnsi" w:hAnsi="Consolas"/>
          <w:color w:val="444444"/>
          <w:bdr w:val="single" w:sz="6" w:space="2" w:color="E0E0E0" w:frame="1"/>
          <w:shd w:val="clear" w:color="auto" w:fill="F2F2F2"/>
        </w:rPr>
        <w:t>()</w:t>
      </w:r>
    </w:p>
    <w:p w14:paraId="501D0CD1" w14:textId="77777777" w:rsidR="006F6DE0" w:rsidRDefault="006F6DE0" w:rsidP="006F6DE0">
      <w:pPr>
        <w:numPr>
          <w:ilvl w:val="1"/>
          <w:numId w:val="7"/>
        </w:numPr>
        <w:shd w:val="clear" w:color="auto" w:fill="FFFFFF"/>
        <w:spacing w:after="0" w:line="408" w:lineRule="atLeast"/>
        <w:ind w:left="2520"/>
        <w:textAlignment w:val="baseline"/>
        <w:rPr>
          <w:rFonts w:ascii="inherit" w:hAnsi="inherit"/>
          <w:color w:val="444444"/>
        </w:rPr>
      </w:pPr>
      <w:r>
        <w:rPr>
          <w:rFonts w:ascii="inherit" w:hAnsi="inherit"/>
          <w:color w:val="444444"/>
        </w:rPr>
        <w:t xml:space="preserve">CONTINUOUS – </w:t>
      </w:r>
      <w:proofErr w:type="spellStart"/>
      <w:r>
        <w:rPr>
          <w:rFonts w:ascii="inherit" w:hAnsi="inherit"/>
          <w:color w:val="444444"/>
        </w:rPr>
        <w:t>continuous</w:t>
      </w:r>
      <w:proofErr w:type="spellEnd"/>
      <w:r>
        <w:rPr>
          <w:rFonts w:ascii="inherit" w:hAnsi="inherit"/>
          <w:color w:val="444444"/>
        </w:rPr>
        <w:t xml:space="preserve"> </w:t>
      </w:r>
      <w:proofErr w:type="spellStart"/>
      <w:r>
        <w:rPr>
          <w:rFonts w:ascii="inherit" w:hAnsi="inherit"/>
          <w:color w:val="444444"/>
        </w:rPr>
        <w:t>measurement</w:t>
      </w:r>
      <w:proofErr w:type="spellEnd"/>
    </w:p>
    <w:p w14:paraId="05819E3F" w14:textId="77777777" w:rsidR="006F6DE0" w:rsidRDefault="006F6DE0" w:rsidP="006F6DE0">
      <w:pPr>
        <w:numPr>
          <w:ilvl w:val="1"/>
          <w:numId w:val="7"/>
        </w:numPr>
        <w:shd w:val="clear" w:color="auto" w:fill="FFFFFF"/>
        <w:spacing w:after="0" w:line="408" w:lineRule="atLeast"/>
        <w:ind w:left="2520"/>
        <w:textAlignment w:val="baseline"/>
        <w:rPr>
          <w:rFonts w:ascii="inherit" w:hAnsi="inherit"/>
          <w:color w:val="444444"/>
        </w:rPr>
      </w:pPr>
      <w:r>
        <w:rPr>
          <w:rFonts w:ascii="inherit" w:hAnsi="inherit"/>
          <w:color w:val="444444"/>
        </w:rPr>
        <w:t>TRIGGERED – “</w:t>
      </w:r>
      <w:proofErr w:type="spellStart"/>
      <w:r>
        <w:rPr>
          <w:rFonts w:ascii="inherit" w:hAnsi="inherit"/>
          <w:color w:val="444444"/>
        </w:rPr>
        <w:t>on</w:t>
      </w:r>
      <w:proofErr w:type="spellEnd"/>
      <w:r>
        <w:rPr>
          <w:rFonts w:ascii="inherit" w:hAnsi="inherit"/>
          <w:color w:val="444444"/>
        </w:rPr>
        <w:t xml:space="preserve"> </w:t>
      </w:r>
      <w:proofErr w:type="spellStart"/>
      <w:r>
        <w:rPr>
          <w:rFonts w:ascii="inherit" w:hAnsi="inherit"/>
          <w:color w:val="444444"/>
        </w:rPr>
        <w:t>request</w:t>
      </w:r>
      <w:proofErr w:type="spellEnd"/>
      <w:r>
        <w:rPr>
          <w:rFonts w:ascii="inherit" w:hAnsi="inherit"/>
          <w:color w:val="444444"/>
        </w:rPr>
        <w:t xml:space="preserve">”: I </w:t>
      </w:r>
      <w:proofErr w:type="spellStart"/>
      <w:r>
        <w:rPr>
          <w:rFonts w:ascii="inherit" w:hAnsi="inherit"/>
          <w:color w:val="444444"/>
        </w:rPr>
        <w:t>explain</w:t>
      </w:r>
      <w:proofErr w:type="spellEnd"/>
      <w:r>
        <w:rPr>
          <w:rFonts w:ascii="inherit" w:hAnsi="inherit"/>
          <w:color w:val="444444"/>
        </w:rPr>
        <w:t xml:space="preserve"> </w:t>
      </w:r>
      <w:proofErr w:type="spellStart"/>
      <w:r>
        <w:rPr>
          <w:rFonts w:ascii="inherit" w:hAnsi="inherit"/>
          <w:color w:val="444444"/>
        </w:rPr>
        <w:t>in</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next</w:t>
      </w:r>
      <w:proofErr w:type="spellEnd"/>
      <w:r>
        <w:rPr>
          <w:rFonts w:ascii="inherit" w:hAnsi="inherit"/>
          <w:color w:val="444444"/>
        </w:rPr>
        <w:t xml:space="preserve"> </w:t>
      </w:r>
      <w:proofErr w:type="spellStart"/>
      <w:r>
        <w:rPr>
          <w:rFonts w:ascii="inherit" w:hAnsi="inherit"/>
          <w:color w:val="444444"/>
        </w:rPr>
        <w:t>example</w:t>
      </w:r>
      <w:proofErr w:type="spellEnd"/>
      <w:r>
        <w:rPr>
          <w:rFonts w:ascii="inherit" w:hAnsi="inherit"/>
          <w:color w:val="444444"/>
        </w:rPr>
        <w:t>.</w:t>
      </w:r>
    </w:p>
    <w:p w14:paraId="58A09513" w14:textId="77777777" w:rsidR="006F6DE0" w:rsidRDefault="006F6DE0" w:rsidP="006F6DE0">
      <w:pPr>
        <w:numPr>
          <w:ilvl w:val="1"/>
          <w:numId w:val="7"/>
        </w:numPr>
        <w:shd w:val="clear" w:color="auto" w:fill="FFFFFF"/>
        <w:spacing w:after="0" w:line="408" w:lineRule="atLeast"/>
        <w:ind w:left="2520"/>
        <w:textAlignment w:val="baseline"/>
        <w:rPr>
          <w:rFonts w:ascii="inherit" w:hAnsi="inherit"/>
          <w:color w:val="444444"/>
        </w:rPr>
      </w:pPr>
      <w:r>
        <w:rPr>
          <w:rFonts w:ascii="inherit" w:hAnsi="inherit"/>
          <w:color w:val="444444"/>
        </w:rPr>
        <w:t xml:space="preserve">POWER_DOWN – </w:t>
      </w:r>
      <w:proofErr w:type="spellStart"/>
      <w:r>
        <w:rPr>
          <w:rFonts w:ascii="inherit" w:hAnsi="inherit"/>
          <w:color w:val="444444"/>
        </w:rPr>
        <w:t>turns</w:t>
      </w:r>
      <w:proofErr w:type="spellEnd"/>
      <w:r>
        <w:rPr>
          <w:rFonts w:ascii="inherit" w:hAnsi="inherit"/>
          <w:color w:val="444444"/>
        </w:rPr>
        <w:t xml:space="preserve"> </w:t>
      </w:r>
      <w:proofErr w:type="spellStart"/>
      <w:r>
        <w:rPr>
          <w:rFonts w:ascii="inherit" w:hAnsi="inherit"/>
          <w:color w:val="444444"/>
        </w:rPr>
        <w:t>off</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INA226. </w:t>
      </w:r>
      <w:proofErr w:type="spellStart"/>
      <w:r>
        <w:rPr>
          <w:rFonts w:ascii="inherit" w:hAnsi="inherit"/>
          <w:color w:val="444444"/>
        </w:rPr>
        <w:t>But</w:t>
      </w:r>
      <w:proofErr w:type="spellEnd"/>
      <w:r>
        <w:rPr>
          <w:rFonts w:ascii="inherit" w:hAnsi="inherit"/>
          <w:color w:val="444444"/>
        </w:rPr>
        <w:t xml:space="preserve"> </w:t>
      </w:r>
      <w:proofErr w:type="spellStart"/>
      <w:r>
        <w:rPr>
          <w:rFonts w:ascii="inherit" w:hAnsi="inherit"/>
          <w:color w:val="444444"/>
        </w:rPr>
        <w:t>better</w:t>
      </w:r>
      <w:proofErr w:type="spellEnd"/>
      <w:r>
        <w:rPr>
          <w:rFonts w:ascii="inherit" w:hAnsi="inherit"/>
          <w:color w:val="444444"/>
        </w:rPr>
        <w:t xml:space="preserve"> </w:t>
      </w:r>
      <w:proofErr w:type="spellStart"/>
      <w:r>
        <w:rPr>
          <w:rFonts w:ascii="inherit" w:hAnsi="inherit"/>
          <w:color w:val="444444"/>
        </w:rPr>
        <w:t>use</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more</w:t>
      </w:r>
      <w:proofErr w:type="spellEnd"/>
      <w:r>
        <w:rPr>
          <w:rFonts w:ascii="inherit" w:hAnsi="inherit"/>
          <w:color w:val="444444"/>
        </w:rPr>
        <w:t xml:space="preserve"> </w:t>
      </w:r>
      <w:proofErr w:type="spellStart"/>
      <w:r>
        <w:rPr>
          <w:rFonts w:ascii="inherit" w:hAnsi="inherit"/>
          <w:color w:val="444444"/>
        </w:rPr>
        <w:t>comfortable</w:t>
      </w:r>
      <w:proofErr w:type="spellEnd"/>
      <w:r>
        <w:rPr>
          <w:rFonts w:ascii="inherit" w:hAnsi="inherit"/>
          <w:color w:val="444444"/>
        </w:rPr>
        <w:t> </w:t>
      </w:r>
      <w:proofErr w:type="spellStart"/>
      <w:r>
        <w:rPr>
          <w:rStyle w:val="HTMLCode"/>
          <w:rFonts w:ascii="Consolas" w:eastAsiaTheme="minorHAnsi" w:hAnsi="Consolas"/>
          <w:color w:val="444444"/>
          <w:bdr w:val="single" w:sz="6" w:space="2" w:color="E0E0E0" w:frame="1"/>
          <w:shd w:val="clear" w:color="auto" w:fill="F2F2F2"/>
        </w:rPr>
        <w:t>powerDown</w:t>
      </w:r>
      <w:proofErr w:type="spellEnd"/>
      <w:r>
        <w:rPr>
          <w:rStyle w:val="HTMLCode"/>
          <w:rFonts w:ascii="Consolas" w:eastAsiaTheme="minorHAnsi" w:hAnsi="Consolas"/>
          <w:color w:val="444444"/>
          <w:bdr w:val="single" w:sz="6" w:space="2" w:color="E0E0E0" w:frame="1"/>
          <w:shd w:val="clear" w:color="auto" w:fill="F2F2F2"/>
        </w:rPr>
        <w:t>()</w:t>
      </w:r>
      <w:r>
        <w:rPr>
          <w:rFonts w:ascii="inherit" w:hAnsi="inherit"/>
          <w:color w:val="444444"/>
        </w:rPr>
        <w:t> </w:t>
      </w:r>
      <w:proofErr w:type="spellStart"/>
      <w:r>
        <w:rPr>
          <w:rFonts w:ascii="inherit" w:hAnsi="inherit"/>
          <w:color w:val="444444"/>
        </w:rPr>
        <w:t>function</w:t>
      </w:r>
      <w:proofErr w:type="spellEnd"/>
      <w:r>
        <w:rPr>
          <w:rFonts w:ascii="inherit" w:hAnsi="inherit"/>
          <w:color w:val="444444"/>
        </w:rPr>
        <w:t xml:space="preserve">, </w:t>
      </w:r>
      <w:proofErr w:type="spellStart"/>
      <w:r>
        <w:rPr>
          <w:rFonts w:ascii="inherit" w:hAnsi="inherit"/>
          <w:color w:val="444444"/>
        </w:rPr>
        <w:t>which</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explained</w:t>
      </w:r>
      <w:proofErr w:type="spellEnd"/>
      <w:r>
        <w:rPr>
          <w:rFonts w:ascii="inherit" w:hAnsi="inherit"/>
          <w:color w:val="444444"/>
        </w:rPr>
        <w:t xml:space="preserve"> </w:t>
      </w:r>
      <w:proofErr w:type="spellStart"/>
      <w:r>
        <w:rPr>
          <w:rFonts w:ascii="inherit" w:hAnsi="inherit"/>
          <w:color w:val="444444"/>
        </w:rPr>
        <w:t>below</w:t>
      </w:r>
      <w:proofErr w:type="spellEnd"/>
      <w:r>
        <w:rPr>
          <w:rFonts w:ascii="inherit" w:hAnsi="inherit"/>
          <w:color w:val="444444"/>
        </w:rPr>
        <w:t>.</w:t>
      </w:r>
    </w:p>
    <w:p w14:paraId="2383F0F7" w14:textId="77777777" w:rsidR="006F6DE0" w:rsidRDefault="006F6DE0" w:rsidP="006F6DE0">
      <w:pPr>
        <w:numPr>
          <w:ilvl w:val="1"/>
          <w:numId w:val="7"/>
        </w:numPr>
        <w:shd w:val="clear" w:color="auto" w:fill="FFFFFF"/>
        <w:spacing w:after="0" w:line="408" w:lineRule="atLeast"/>
        <w:ind w:left="2520"/>
        <w:textAlignment w:val="baseline"/>
        <w:rPr>
          <w:rFonts w:ascii="inherit" w:hAnsi="inherit"/>
          <w:color w:val="444444"/>
        </w:rPr>
      </w:pPr>
      <w:proofErr w:type="spellStart"/>
      <w:r>
        <w:rPr>
          <w:rFonts w:ascii="inherit" w:hAnsi="inherit"/>
          <w:color w:val="444444"/>
        </w:rPr>
        <w:t>The</w:t>
      </w:r>
      <w:proofErr w:type="spellEnd"/>
      <w:r>
        <w:rPr>
          <w:rFonts w:ascii="inherit" w:hAnsi="inherit"/>
          <w:color w:val="444444"/>
        </w:rPr>
        <w:t xml:space="preserve"> INA226 </w:t>
      </w:r>
      <w:proofErr w:type="spellStart"/>
      <w:r>
        <w:rPr>
          <w:rFonts w:ascii="inherit" w:hAnsi="inherit"/>
          <w:color w:val="444444"/>
        </w:rPr>
        <w:t>actually</w:t>
      </w:r>
      <w:proofErr w:type="spellEnd"/>
      <w:r>
        <w:rPr>
          <w:rFonts w:ascii="inherit" w:hAnsi="inherit"/>
          <w:color w:val="444444"/>
        </w:rPr>
        <w:t xml:space="preserve"> </w:t>
      </w:r>
      <w:proofErr w:type="spellStart"/>
      <w:r>
        <w:rPr>
          <w:rFonts w:ascii="inherit" w:hAnsi="inherit"/>
          <w:color w:val="444444"/>
        </w:rPr>
        <w:t>allows</w:t>
      </w:r>
      <w:proofErr w:type="spellEnd"/>
      <w:r>
        <w:rPr>
          <w:rFonts w:ascii="inherit" w:hAnsi="inherit"/>
          <w:color w:val="444444"/>
        </w:rPr>
        <w:t xml:space="preserve"> </w:t>
      </w:r>
      <w:proofErr w:type="spellStart"/>
      <w:r>
        <w:rPr>
          <w:rFonts w:ascii="inherit" w:hAnsi="inherit"/>
          <w:color w:val="444444"/>
        </w:rPr>
        <w:t>determining</w:t>
      </w:r>
      <w:proofErr w:type="spellEnd"/>
      <w:r>
        <w:rPr>
          <w:rFonts w:ascii="inherit" w:hAnsi="inherit"/>
          <w:color w:val="444444"/>
        </w:rPr>
        <w:t xml:space="preserve"> </w:t>
      </w:r>
      <w:proofErr w:type="spellStart"/>
      <w:r>
        <w:rPr>
          <w:rFonts w:ascii="inherit" w:hAnsi="inherit"/>
          <w:color w:val="444444"/>
        </w:rPr>
        <w:t>shunt</w:t>
      </w:r>
      <w:proofErr w:type="spellEnd"/>
      <w:r>
        <w:rPr>
          <w:rFonts w:ascii="inherit" w:hAnsi="inherit"/>
          <w:color w:val="444444"/>
        </w:rPr>
        <w:t> </w:t>
      </w:r>
      <w:proofErr w:type="spellStart"/>
      <w:r>
        <w:rPr>
          <w:rFonts w:ascii="inherit" w:hAnsi="inherit"/>
          <w:color w:val="444444"/>
          <w:u w:val="single"/>
          <w:bdr w:val="none" w:sz="0" w:space="0" w:color="auto" w:frame="1"/>
        </w:rPr>
        <w:t>or</w:t>
      </w:r>
      <w:proofErr w:type="spellEnd"/>
      <w:r>
        <w:rPr>
          <w:rFonts w:ascii="inherit" w:hAnsi="inherit"/>
          <w:color w:val="444444"/>
        </w:rPr>
        <w:t> </w:t>
      </w:r>
      <w:proofErr w:type="spellStart"/>
      <w:r>
        <w:rPr>
          <w:rFonts w:ascii="inherit" w:hAnsi="inherit"/>
          <w:color w:val="444444"/>
        </w:rPr>
        <w:t>bus</w:t>
      </w:r>
      <w:proofErr w:type="spellEnd"/>
      <w:r>
        <w:rPr>
          <w:rFonts w:ascii="inherit" w:hAnsi="inherit"/>
          <w:color w:val="444444"/>
        </w:rPr>
        <w:t xml:space="preserve"> </w:t>
      </w:r>
      <w:proofErr w:type="spellStart"/>
      <w:r>
        <w:rPr>
          <w:rFonts w:ascii="inherit" w:hAnsi="inherit"/>
          <w:color w:val="444444"/>
        </w:rPr>
        <w:t>voltages</w:t>
      </w:r>
      <w:proofErr w:type="spellEnd"/>
      <w:r>
        <w:rPr>
          <w:rFonts w:ascii="inherit" w:hAnsi="inherit"/>
          <w:color w:val="444444"/>
        </w:rPr>
        <w:t xml:space="preserve"> – </w:t>
      </w:r>
      <w:proofErr w:type="spellStart"/>
      <w:r>
        <w:rPr>
          <w:rFonts w:ascii="inherit" w:hAnsi="inherit"/>
          <w:color w:val="444444"/>
        </w:rPr>
        <w:t>but</w:t>
      </w:r>
      <w:proofErr w:type="spellEnd"/>
      <w:r>
        <w:rPr>
          <w:rFonts w:ascii="inherit" w:hAnsi="inherit"/>
          <w:color w:val="444444"/>
        </w:rPr>
        <w:t xml:space="preserve"> I </w:t>
      </w:r>
      <w:proofErr w:type="spellStart"/>
      <w:r>
        <w:rPr>
          <w:rFonts w:ascii="inherit" w:hAnsi="inherit"/>
          <w:color w:val="444444"/>
        </w:rPr>
        <w:t>did</w:t>
      </w:r>
      <w:proofErr w:type="spellEnd"/>
      <w:r>
        <w:rPr>
          <w:rFonts w:ascii="inherit" w:hAnsi="inherit"/>
          <w:color w:val="444444"/>
        </w:rPr>
        <w:t xml:space="preserve"> </w:t>
      </w:r>
      <w:proofErr w:type="spellStart"/>
      <w:r>
        <w:rPr>
          <w:rFonts w:ascii="inherit" w:hAnsi="inherit"/>
          <w:color w:val="444444"/>
        </w:rPr>
        <w:t>not</w:t>
      </w:r>
      <w:proofErr w:type="spellEnd"/>
      <w:r>
        <w:rPr>
          <w:rFonts w:ascii="inherit" w:hAnsi="inherit"/>
          <w:color w:val="444444"/>
        </w:rPr>
        <w:t xml:space="preserve"> </w:t>
      </w:r>
      <w:proofErr w:type="spellStart"/>
      <w:r>
        <w:rPr>
          <w:rFonts w:ascii="inherit" w:hAnsi="inherit"/>
          <w:color w:val="444444"/>
        </w:rPr>
        <w:t>implement</w:t>
      </w:r>
      <w:proofErr w:type="spellEnd"/>
      <w:r>
        <w:rPr>
          <w:rFonts w:ascii="inherit" w:hAnsi="inherit"/>
          <w:color w:val="444444"/>
        </w:rPr>
        <w:t xml:space="preserve"> </w:t>
      </w:r>
      <w:proofErr w:type="spellStart"/>
      <w:r>
        <w:rPr>
          <w:rFonts w:ascii="inherit" w:hAnsi="inherit"/>
          <w:color w:val="444444"/>
        </w:rPr>
        <w:t>that</w:t>
      </w:r>
      <w:proofErr w:type="spellEnd"/>
      <w:r>
        <w:rPr>
          <w:rFonts w:ascii="inherit" w:hAnsi="inherit"/>
          <w:color w:val="444444"/>
        </w:rPr>
        <w:t xml:space="preserve">. </w:t>
      </w:r>
      <w:proofErr w:type="spellStart"/>
      <w:r>
        <w:rPr>
          <w:rFonts w:ascii="inherit" w:hAnsi="inherit"/>
          <w:color w:val="444444"/>
        </w:rPr>
        <w:t>Using</w:t>
      </w:r>
      <w:proofErr w:type="spellEnd"/>
      <w:r>
        <w:rPr>
          <w:rFonts w:ascii="inherit" w:hAnsi="inherit"/>
          <w:color w:val="444444"/>
        </w:rPr>
        <w:t xml:space="preserve"> </w:t>
      </w:r>
      <w:proofErr w:type="spellStart"/>
      <w:r>
        <w:rPr>
          <w:rFonts w:ascii="inherit" w:hAnsi="inherit"/>
          <w:color w:val="444444"/>
        </w:rPr>
        <w:t>my</w:t>
      </w:r>
      <w:proofErr w:type="spellEnd"/>
      <w:r>
        <w:rPr>
          <w:rFonts w:ascii="inherit" w:hAnsi="inherit"/>
          <w:color w:val="444444"/>
        </w:rPr>
        <w:t xml:space="preserve"> </w:t>
      </w:r>
      <w:proofErr w:type="spellStart"/>
      <w:r>
        <w:rPr>
          <w:rFonts w:ascii="inherit" w:hAnsi="inherit"/>
          <w:color w:val="444444"/>
        </w:rPr>
        <w:t>library</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measurements</w:t>
      </w:r>
      <w:proofErr w:type="spellEnd"/>
      <w:r>
        <w:rPr>
          <w:rFonts w:ascii="inherit" w:hAnsi="inherit"/>
          <w:color w:val="444444"/>
        </w:rPr>
        <w:t xml:space="preserve"> </w:t>
      </w:r>
      <w:proofErr w:type="spellStart"/>
      <w:r>
        <w:rPr>
          <w:rFonts w:ascii="inherit" w:hAnsi="inherit"/>
          <w:color w:val="444444"/>
        </w:rPr>
        <w:t>are</w:t>
      </w:r>
      <w:proofErr w:type="spellEnd"/>
      <w:r>
        <w:rPr>
          <w:rFonts w:ascii="inherit" w:hAnsi="inherit"/>
          <w:color w:val="444444"/>
        </w:rPr>
        <w:t xml:space="preserve"> </w:t>
      </w:r>
      <w:proofErr w:type="spellStart"/>
      <w:r>
        <w:rPr>
          <w:rFonts w:ascii="inherit" w:hAnsi="inherit"/>
          <w:color w:val="444444"/>
        </w:rPr>
        <w:t>only</w:t>
      </w:r>
      <w:proofErr w:type="spellEnd"/>
      <w:r>
        <w:rPr>
          <w:rFonts w:ascii="inherit" w:hAnsi="inherit"/>
          <w:color w:val="444444"/>
        </w:rPr>
        <w:t xml:space="preserve"> </w:t>
      </w:r>
      <w:proofErr w:type="spellStart"/>
      <w:r>
        <w:rPr>
          <w:rFonts w:ascii="inherit" w:hAnsi="inherit"/>
          <w:color w:val="444444"/>
        </w:rPr>
        <w:t>available</w:t>
      </w:r>
      <w:proofErr w:type="spellEnd"/>
      <w:r>
        <w:rPr>
          <w:rFonts w:ascii="inherit" w:hAnsi="inherit"/>
          <w:color w:val="444444"/>
        </w:rPr>
        <w:t xml:space="preserve"> </w:t>
      </w:r>
      <w:proofErr w:type="spellStart"/>
      <w:r>
        <w:rPr>
          <w:rFonts w:ascii="inherit" w:hAnsi="inherit"/>
          <w:color w:val="444444"/>
        </w:rPr>
        <w:t>in</w:t>
      </w:r>
      <w:proofErr w:type="spellEnd"/>
      <w:r>
        <w:rPr>
          <w:rFonts w:ascii="inherit" w:hAnsi="inherit"/>
          <w:color w:val="444444"/>
        </w:rPr>
        <w:t xml:space="preserve"> a </w:t>
      </w:r>
      <w:proofErr w:type="spellStart"/>
      <w:r>
        <w:rPr>
          <w:rFonts w:ascii="inherit" w:hAnsi="inherit"/>
          <w:color w:val="444444"/>
        </w:rPr>
        <w:t>double</w:t>
      </w:r>
      <w:proofErr w:type="spellEnd"/>
      <w:r>
        <w:rPr>
          <w:rFonts w:ascii="inherit" w:hAnsi="inherit"/>
          <w:color w:val="444444"/>
        </w:rPr>
        <w:t xml:space="preserve"> </w:t>
      </w:r>
      <w:proofErr w:type="spellStart"/>
      <w:r>
        <w:rPr>
          <w:rFonts w:ascii="inherit" w:hAnsi="inherit"/>
          <w:color w:val="444444"/>
        </w:rPr>
        <w:t>pack</w:t>
      </w:r>
      <w:proofErr w:type="spellEnd"/>
      <w:r>
        <w:rPr>
          <w:rFonts w:ascii="inherit" w:hAnsi="inherit"/>
          <w:color w:val="444444"/>
        </w:rPr>
        <w:t>.</w:t>
      </w:r>
    </w:p>
    <w:p w14:paraId="17BFFF43" w14:textId="77777777" w:rsidR="006F6DE0" w:rsidRDefault="006F6DE0" w:rsidP="006F6DE0">
      <w:pPr>
        <w:pStyle w:val="NormalWeb"/>
        <w:shd w:val="clear" w:color="auto" w:fill="FFFFFF"/>
        <w:spacing w:before="0" w:beforeAutospacing="0" w:after="0" w:afterAutospacing="0" w:line="408" w:lineRule="atLeast"/>
        <w:textAlignment w:val="baseline"/>
        <w:rPr>
          <w:rFonts w:ascii="inherit" w:hAnsi="inherit"/>
          <w:color w:val="444444"/>
        </w:rPr>
      </w:pPr>
      <w:proofErr w:type="spellStart"/>
      <w:r>
        <w:rPr>
          <w:rFonts w:ascii="inherit" w:hAnsi="inherit"/>
          <w:color w:val="444444"/>
        </w:rPr>
        <w:t>With</w:t>
      </w:r>
      <w:proofErr w:type="spellEnd"/>
      <w:r>
        <w:rPr>
          <w:rFonts w:ascii="inherit" w:hAnsi="inherit"/>
          <w:color w:val="444444"/>
        </w:rPr>
        <w:t> </w:t>
      </w:r>
      <w:proofErr w:type="spellStart"/>
      <w:r>
        <w:rPr>
          <w:rStyle w:val="HTMLCode"/>
          <w:rFonts w:ascii="Consolas" w:hAnsi="Consolas"/>
          <w:color w:val="444444"/>
          <w:sz w:val="22"/>
          <w:szCs w:val="22"/>
          <w:bdr w:val="single" w:sz="6" w:space="2" w:color="E0E0E0" w:frame="1"/>
          <w:shd w:val="clear" w:color="auto" w:fill="F2F2F2"/>
        </w:rPr>
        <w:t>setCorrectionFactor</w:t>
      </w:r>
      <w:proofErr w:type="spellEnd"/>
      <w:r>
        <w:rPr>
          <w:rStyle w:val="HTMLCode"/>
          <w:rFonts w:ascii="Consolas" w:hAnsi="Consolas"/>
          <w:color w:val="444444"/>
          <w:sz w:val="22"/>
          <w:szCs w:val="22"/>
          <w:bdr w:val="single" w:sz="6" w:space="2" w:color="E0E0E0" w:frame="1"/>
          <w:shd w:val="clear" w:color="auto" w:fill="F2F2F2"/>
        </w:rPr>
        <w:t>()</w:t>
      </w:r>
      <w:r>
        <w:rPr>
          <w:rFonts w:ascii="inherit" w:hAnsi="inherit"/>
          <w:color w:val="444444"/>
        </w:rPr>
        <w:t>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can</w:t>
      </w:r>
      <w:proofErr w:type="spellEnd"/>
      <w:r>
        <w:rPr>
          <w:rFonts w:ascii="inherit" w:hAnsi="inherit"/>
          <w:color w:val="444444"/>
        </w:rPr>
        <w:t xml:space="preserve"> </w:t>
      </w:r>
      <w:proofErr w:type="spellStart"/>
      <w:r>
        <w:rPr>
          <w:rFonts w:ascii="inherit" w:hAnsi="inherit"/>
          <w:color w:val="444444"/>
        </w:rPr>
        <w:t>introduce</w:t>
      </w:r>
      <w:proofErr w:type="spellEnd"/>
      <w:r>
        <w:rPr>
          <w:rFonts w:ascii="inherit" w:hAnsi="inherit"/>
          <w:color w:val="444444"/>
        </w:rPr>
        <w:t xml:space="preserve"> a </w:t>
      </w:r>
      <w:proofErr w:type="spellStart"/>
      <w:r>
        <w:rPr>
          <w:rFonts w:ascii="inherit" w:hAnsi="inherit"/>
          <w:color w:val="444444"/>
        </w:rPr>
        <w:t>correction</w:t>
      </w:r>
      <w:proofErr w:type="spellEnd"/>
      <w:r>
        <w:rPr>
          <w:rFonts w:ascii="inherit" w:hAnsi="inherit"/>
          <w:color w:val="444444"/>
        </w:rPr>
        <w:t xml:space="preserve"> </w:t>
      </w:r>
      <w:proofErr w:type="spellStart"/>
      <w:r>
        <w:rPr>
          <w:rFonts w:ascii="inherit" w:hAnsi="inherit"/>
          <w:color w:val="444444"/>
        </w:rPr>
        <w:t>factor</w:t>
      </w:r>
      <w:proofErr w:type="spellEnd"/>
      <w:r>
        <w:rPr>
          <w:rFonts w:ascii="inherit" w:hAnsi="inherit"/>
          <w:color w:val="444444"/>
        </w:rPr>
        <w:t xml:space="preserve"> </w:t>
      </w:r>
      <w:proofErr w:type="spellStart"/>
      <w:r>
        <w:rPr>
          <w:rFonts w:ascii="inherit" w:hAnsi="inherit"/>
          <w:color w:val="444444"/>
        </w:rPr>
        <w:t>if</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current</w:t>
      </w:r>
      <w:proofErr w:type="spellEnd"/>
      <w:r>
        <w:rPr>
          <w:rFonts w:ascii="inherit" w:hAnsi="inherit"/>
          <w:color w:val="444444"/>
        </w:rPr>
        <w:t xml:space="preserve"> </w:t>
      </w:r>
      <w:proofErr w:type="spellStart"/>
      <w:r>
        <w:rPr>
          <w:rFonts w:ascii="inherit" w:hAnsi="inherit"/>
          <w:color w:val="444444"/>
        </w:rPr>
        <w:t>values</w:t>
      </w:r>
      <w:proofErr w:type="spellEnd"/>
      <w:r>
        <w:rPr>
          <w:rFonts w:ascii="inherit" w:hAnsi="inherit"/>
          <w:color w:val="444444"/>
        </w:rPr>
        <w:t xml:space="preserve"> </w:t>
      </w:r>
      <w:proofErr w:type="spellStart"/>
      <w:r>
        <w:rPr>
          <w:rFonts w:ascii="inherit" w:hAnsi="inherit"/>
          <w:color w:val="444444"/>
        </w:rPr>
        <w:t>determined</w:t>
      </w:r>
      <w:proofErr w:type="spellEnd"/>
      <w:r>
        <w:rPr>
          <w:rFonts w:ascii="inherit" w:hAnsi="inherit"/>
          <w:color w:val="444444"/>
        </w:rPr>
        <w:t xml:space="preserve"> </w:t>
      </w:r>
      <w:proofErr w:type="spellStart"/>
      <w:r>
        <w:rPr>
          <w:rFonts w:ascii="inherit" w:hAnsi="inherit"/>
          <w:color w:val="444444"/>
        </w:rPr>
        <w:t>with</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INA226 </w:t>
      </w:r>
      <w:proofErr w:type="spellStart"/>
      <w:r>
        <w:rPr>
          <w:rFonts w:ascii="inherit" w:hAnsi="inherit"/>
          <w:color w:val="444444"/>
        </w:rPr>
        <w:t>should</w:t>
      </w:r>
      <w:proofErr w:type="spellEnd"/>
      <w:r>
        <w:rPr>
          <w:rFonts w:ascii="inherit" w:hAnsi="inherit"/>
          <w:color w:val="444444"/>
        </w:rPr>
        <w:t xml:space="preserve"> </w:t>
      </w:r>
      <w:proofErr w:type="spellStart"/>
      <w:r>
        <w:rPr>
          <w:rFonts w:ascii="inherit" w:hAnsi="inherit"/>
          <w:color w:val="444444"/>
        </w:rPr>
        <w:t>differ</w:t>
      </w:r>
      <w:proofErr w:type="spellEnd"/>
      <w:r>
        <w:rPr>
          <w:rFonts w:ascii="inherit" w:hAnsi="inherit"/>
          <w:color w:val="444444"/>
        </w:rPr>
        <w:t xml:space="preserve"> </w:t>
      </w:r>
      <w:proofErr w:type="spellStart"/>
      <w:r>
        <w:rPr>
          <w:rFonts w:ascii="inherit" w:hAnsi="inherit"/>
          <w:color w:val="444444"/>
        </w:rPr>
        <w:t>from</w:t>
      </w:r>
      <w:proofErr w:type="spellEnd"/>
      <w:r>
        <w:rPr>
          <w:rFonts w:ascii="inherit" w:hAnsi="inherit"/>
          <w:color w:val="444444"/>
        </w:rPr>
        <w:t xml:space="preserve"> </w:t>
      </w:r>
      <w:proofErr w:type="spellStart"/>
      <w:r>
        <w:rPr>
          <w:rFonts w:ascii="inherit" w:hAnsi="inherit"/>
          <w:color w:val="444444"/>
        </w:rPr>
        <w:t>those</w:t>
      </w:r>
      <w:proofErr w:type="spellEnd"/>
      <w:r>
        <w:rPr>
          <w:rFonts w:ascii="inherit" w:hAnsi="inherit"/>
          <w:color w:val="444444"/>
        </w:rPr>
        <w:t xml:space="preserve"> </w:t>
      </w:r>
      <w:proofErr w:type="spellStart"/>
      <w:r>
        <w:rPr>
          <w:rFonts w:ascii="inherit" w:hAnsi="inherit"/>
          <w:color w:val="444444"/>
        </w:rPr>
        <w:t>determined</w:t>
      </w:r>
      <w:proofErr w:type="spellEnd"/>
      <w:r>
        <w:rPr>
          <w:rFonts w:ascii="inherit" w:hAnsi="inherit"/>
          <w:color w:val="444444"/>
        </w:rPr>
        <w:t xml:space="preserve"> </w:t>
      </w:r>
      <w:proofErr w:type="spellStart"/>
      <w:r>
        <w:rPr>
          <w:rFonts w:ascii="inherit" w:hAnsi="inherit"/>
          <w:color w:val="444444"/>
        </w:rPr>
        <w:t>by</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for</w:t>
      </w:r>
      <w:proofErr w:type="spellEnd"/>
      <w:r>
        <w:rPr>
          <w:rFonts w:ascii="inherit" w:hAnsi="inherit"/>
          <w:color w:val="444444"/>
        </w:rPr>
        <w:t xml:space="preserve"> </w:t>
      </w:r>
      <w:proofErr w:type="spellStart"/>
      <w:r>
        <w:rPr>
          <w:rFonts w:ascii="inherit" w:hAnsi="inherit"/>
          <w:color w:val="444444"/>
        </w:rPr>
        <w:t>example</w:t>
      </w:r>
      <w:proofErr w:type="spellEnd"/>
      <w:r>
        <w:rPr>
          <w:rFonts w:ascii="inherit" w:hAnsi="inherit"/>
          <w:color w:val="444444"/>
        </w:rPr>
        <w:t xml:space="preserve">, </w:t>
      </w:r>
      <w:proofErr w:type="spellStart"/>
      <w:r>
        <w:rPr>
          <w:rFonts w:ascii="inherit" w:hAnsi="inherit"/>
          <w:color w:val="444444"/>
        </w:rPr>
        <w:t>with</w:t>
      </w:r>
      <w:proofErr w:type="spellEnd"/>
      <w:r>
        <w:rPr>
          <w:rFonts w:ascii="inherit" w:hAnsi="inherit"/>
          <w:color w:val="444444"/>
        </w:rPr>
        <w:t xml:space="preserve"> </w:t>
      </w:r>
      <w:proofErr w:type="spellStart"/>
      <w:r>
        <w:rPr>
          <w:rFonts w:ascii="inherit" w:hAnsi="inherit"/>
          <w:color w:val="444444"/>
        </w:rPr>
        <w:t>calibrated</w:t>
      </w:r>
      <w:proofErr w:type="spellEnd"/>
      <w:r>
        <w:rPr>
          <w:rFonts w:ascii="inherit" w:hAnsi="inherit"/>
          <w:color w:val="444444"/>
        </w:rPr>
        <w:t xml:space="preserve"> </w:t>
      </w:r>
      <w:proofErr w:type="spellStart"/>
      <w:r>
        <w:rPr>
          <w:rFonts w:ascii="inherit" w:hAnsi="inherit"/>
          <w:color w:val="444444"/>
        </w:rPr>
        <w:t>measuring</w:t>
      </w:r>
      <w:proofErr w:type="spellEnd"/>
      <w:r>
        <w:rPr>
          <w:rFonts w:ascii="inherit" w:hAnsi="inherit"/>
          <w:color w:val="444444"/>
        </w:rPr>
        <w:t xml:space="preserve"> </w:t>
      </w:r>
      <w:proofErr w:type="spellStart"/>
      <w:r>
        <w:rPr>
          <w:rFonts w:ascii="inherit" w:hAnsi="inherit"/>
          <w:color w:val="444444"/>
        </w:rPr>
        <w:t>instruments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factor</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quotient</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exact</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INA226 </w:t>
      </w:r>
      <w:proofErr w:type="spellStart"/>
      <w:r>
        <w:rPr>
          <w:rFonts w:ascii="inherit" w:hAnsi="inherit"/>
          <w:color w:val="444444"/>
        </w:rPr>
        <w:t>value</w:t>
      </w:r>
      <w:proofErr w:type="spellEnd"/>
      <w:r>
        <w:rPr>
          <w:rFonts w:ascii="inherit" w:hAnsi="inherit"/>
          <w:color w:val="444444"/>
        </w:rPr>
        <w:t>.</w:t>
      </w:r>
    </w:p>
    <w:p w14:paraId="3BB0646A" w14:textId="77777777" w:rsidR="006F6DE0" w:rsidRDefault="006F6DE0" w:rsidP="006F6DE0">
      <w:pPr>
        <w:pStyle w:val="Heading4"/>
        <w:shd w:val="clear" w:color="auto" w:fill="FFFFFF"/>
        <w:spacing w:before="150" w:beforeAutospacing="0" w:after="150" w:afterAutospacing="0"/>
        <w:textAlignment w:val="baseline"/>
        <w:rPr>
          <w:rFonts w:ascii="inherit" w:hAnsi="inherit"/>
          <w:color w:val="444444"/>
          <w:sz w:val="27"/>
          <w:szCs w:val="27"/>
        </w:rPr>
      </w:pPr>
      <w:proofErr w:type="spellStart"/>
      <w:r>
        <w:rPr>
          <w:rFonts w:ascii="inherit" w:hAnsi="inherit"/>
          <w:color w:val="444444"/>
          <w:sz w:val="27"/>
          <w:szCs w:val="27"/>
        </w:rPr>
        <w:t>Other</w:t>
      </w:r>
      <w:proofErr w:type="spellEnd"/>
      <w:r>
        <w:rPr>
          <w:rFonts w:ascii="inherit" w:hAnsi="inherit"/>
          <w:color w:val="444444"/>
          <w:sz w:val="27"/>
          <w:szCs w:val="27"/>
        </w:rPr>
        <w:t xml:space="preserve"> </w:t>
      </w:r>
      <w:proofErr w:type="spellStart"/>
      <w:r>
        <w:rPr>
          <w:rFonts w:ascii="inherit" w:hAnsi="inherit"/>
          <w:color w:val="444444"/>
          <w:sz w:val="27"/>
          <w:szCs w:val="27"/>
        </w:rPr>
        <w:t>functions</w:t>
      </w:r>
      <w:proofErr w:type="spellEnd"/>
      <w:r>
        <w:rPr>
          <w:rFonts w:ascii="inherit" w:hAnsi="inherit"/>
          <w:color w:val="444444"/>
          <w:sz w:val="27"/>
          <w:szCs w:val="27"/>
        </w:rPr>
        <w:t xml:space="preserve"> </w:t>
      </w:r>
      <w:proofErr w:type="spellStart"/>
      <w:r>
        <w:rPr>
          <w:rFonts w:ascii="inherit" w:hAnsi="inherit"/>
          <w:color w:val="444444"/>
          <w:sz w:val="27"/>
          <w:szCs w:val="27"/>
        </w:rPr>
        <w:t>used</w:t>
      </w:r>
      <w:proofErr w:type="spellEnd"/>
      <w:r>
        <w:rPr>
          <w:rFonts w:ascii="inherit" w:hAnsi="inherit"/>
          <w:color w:val="444444"/>
          <w:sz w:val="27"/>
          <w:szCs w:val="27"/>
        </w:rPr>
        <w:t xml:space="preserve"> </w:t>
      </w:r>
      <w:proofErr w:type="spellStart"/>
      <w:r>
        <w:rPr>
          <w:rFonts w:ascii="inherit" w:hAnsi="inherit"/>
          <w:color w:val="444444"/>
          <w:sz w:val="27"/>
          <w:szCs w:val="27"/>
        </w:rPr>
        <w:t>in</w:t>
      </w:r>
      <w:proofErr w:type="spellEnd"/>
      <w:r>
        <w:rPr>
          <w:rFonts w:ascii="inherit" w:hAnsi="inherit"/>
          <w:color w:val="444444"/>
          <w:sz w:val="27"/>
          <w:szCs w:val="27"/>
        </w:rPr>
        <w:t xml:space="preserve"> </w:t>
      </w:r>
      <w:proofErr w:type="spellStart"/>
      <w:r>
        <w:rPr>
          <w:rFonts w:ascii="inherit" w:hAnsi="inherit"/>
          <w:color w:val="444444"/>
          <w:sz w:val="27"/>
          <w:szCs w:val="27"/>
        </w:rPr>
        <w:t>the</w:t>
      </w:r>
      <w:proofErr w:type="spellEnd"/>
      <w:r>
        <w:rPr>
          <w:rFonts w:ascii="inherit" w:hAnsi="inherit"/>
          <w:color w:val="444444"/>
          <w:sz w:val="27"/>
          <w:szCs w:val="27"/>
        </w:rPr>
        <w:t xml:space="preserve"> </w:t>
      </w:r>
      <w:proofErr w:type="spellStart"/>
      <w:r>
        <w:rPr>
          <w:rFonts w:ascii="inherit" w:hAnsi="inherit"/>
          <w:color w:val="444444"/>
          <w:sz w:val="27"/>
          <w:szCs w:val="27"/>
        </w:rPr>
        <w:t>example</w:t>
      </w:r>
      <w:proofErr w:type="spellEnd"/>
    </w:p>
    <w:p w14:paraId="7908FD63" w14:textId="77777777" w:rsidR="006F6DE0" w:rsidRDefault="006F6DE0" w:rsidP="006F6DE0">
      <w:pPr>
        <w:pStyle w:val="NormalWeb"/>
        <w:shd w:val="clear" w:color="auto" w:fill="FFFFFF"/>
        <w:spacing w:before="0" w:beforeAutospacing="0" w:after="0" w:afterAutospacing="0" w:line="408" w:lineRule="atLeast"/>
        <w:textAlignment w:val="baseline"/>
        <w:rPr>
          <w:rFonts w:ascii="inherit" w:hAnsi="inherit"/>
          <w:color w:val="444444"/>
        </w:rPr>
      </w:pP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can</w:t>
      </w:r>
      <w:proofErr w:type="spellEnd"/>
      <w:r>
        <w:rPr>
          <w:rFonts w:ascii="inherit" w:hAnsi="inherit"/>
          <w:color w:val="444444"/>
        </w:rPr>
        <w:t xml:space="preserve"> </w:t>
      </w:r>
      <w:proofErr w:type="spellStart"/>
      <w:r>
        <w:rPr>
          <w:rFonts w:ascii="inherit" w:hAnsi="inherit"/>
          <w:color w:val="444444"/>
        </w:rPr>
        <w:t>query</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data</w:t>
      </w:r>
      <w:proofErr w:type="spellEnd"/>
      <w:r>
        <w:rPr>
          <w:rFonts w:ascii="inherit" w:hAnsi="inherit"/>
          <w:color w:val="444444"/>
        </w:rPr>
        <w:t xml:space="preserve"> </w:t>
      </w:r>
      <w:proofErr w:type="spellStart"/>
      <w:r>
        <w:rPr>
          <w:rFonts w:ascii="inherit" w:hAnsi="inherit"/>
          <w:color w:val="444444"/>
        </w:rPr>
        <w:t>registers</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INA226 </w:t>
      </w:r>
      <w:proofErr w:type="spellStart"/>
      <w:r>
        <w:rPr>
          <w:rFonts w:ascii="inherit" w:hAnsi="inherit"/>
          <w:color w:val="444444"/>
        </w:rPr>
        <w:t>at</w:t>
      </w:r>
      <w:proofErr w:type="spellEnd"/>
      <w:r>
        <w:rPr>
          <w:rFonts w:ascii="inherit" w:hAnsi="inherit"/>
          <w:color w:val="444444"/>
        </w:rPr>
        <w:t xml:space="preserve"> </w:t>
      </w:r>
      <w:proofErr w:type="spellStart"/>
      <w:r>
        <w:rPr>
          <w:rFonts w:ascii="inherit" w:hAnsi="inherit"/>
          <w:color w:val="444444"/>
        </w:rPr>
        <w:t>any</w:t>
      </w:r>
      <w:proofErr w:type="spellEnd"/>
      <w:r>
        <w:rPr>
          <w:rFonts w:ascii="inherit" w:hAnsi="inherit"/>
          <w:color w:val="444444"/>
        </w:rPr>
        <w:t xml:space="preserve"> </w:t>
      </w:r>
      <w:proofErr w:type="spellStart"/>
      <w:r>
        <w:rPr>
          <w:rFonts w:ascii="inherit" w:hAnsi="inherit"/>
          <w:color w:val="444444"/>
        </w:rPr>
        <w:t>time</w:t>
      </w:r>
      <w:proofErr w:type="spellEnd"/>
      <w:r>
        <w:rPr>
          <w:rFonts w:ascii="inherit" w:hAnsi="inherit"/>
          <w:color w:val="444444"/>
        </w:rPr>
        <w:t xml:space="preserve">. </w:t>
      </w:r>
      <w:proofErr w:type="spellStart"/>
      <w:r>
        <w:rPr>
          <w:rFonts w:ascii="inherit" w:hAnsi="inherit"/>
          <w:color w:val="444444"/>
        </w:rPr>
        <w:t>They</w:t>
      </w:r>
      <w:proofErr w:type="spellEnd"/>
      <w:r>
        <w:rPr>
          <w:rFonts w:ascii="inherit" w:hAnsi="inherit"/>
          <w:color w:val="444444"/>
        </w:rPr>
        <w:t xml:space="preserve"> </w:t>
      </w:r>
      <w:proofErr w:type="spellStart"/>
      <w:r>
        <w:rPr>
          <w:rFonts w:ascii="inherit" w:hAnsi="inherit"/>
          <w:color w:val="444444"/>
        </w:rPr>
        <w:t>contain</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last</w:t>
      </w:r>
      <w:proofErr w:type="spellEnd"/>
      <w:r>
        <w:rPr>
          <w:rFonts w:ascii="inherit" w:hAnsi="inherit"/>
          <w:color w:val="444444"/>
        </w:rPr>
        <w:t xml:space="preserve"> </w:t>
      </w:r>
      <w:proofErr w:type="spellStart"/>
      <w:r>
        <w:rPr>
          <w:rFonts w:ascii="inherit" w:hAnsi="inherit"/>
          <w:color w:val="444444"/>
        </w:rPr>
        <w:t>measured</w:t>
      </w:r>
      <w:proofErr w:type="spellEnd"/>
      <w:r>
        <w:rPr>
          <w:rFonts w:ascii="inherit" w:hAnsi="inherit"/>
          <w:color w:val="444444"/>
        </w:rPr>
        <w:t xml:space="preserve"> </w:t>
      </w:r>
      <w:proofErr w:type="spellStart"/>
      <w:r>
        <w:rPr>
          <w:rFonts w:ascii="inherit" w:hAnsi="inherit"/>
          <w:color w:val="444444"/>
        </w:rPr>
        <w:t>value</w:t>
      </w:r>
      <w:proofErr w:type="spellEnd"/>
      <w:r>
        <w:rPr>
          <w:rFonts w:ascii="inherit" w:hAnsi="inherit"/>
          <w:color w:val="444444"/>
        </w:rPr>
        <w:t xml:space="preserve">. </w:t>
      </w:r>
      <w:proofErr w:type="spellStart"/>
      <w:r>
        <w:rPr>
          <w:rFonts w:ascii="inherit" w:hAnsi="inherit"/>
          <w:color w:val="444444"/>
        </w:rPr>
        <w:t>Before</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first</w:t>
      </w:r>
      <w:proofErr w:type="spellEnd"/>
      <w:r>
        <w:rPr>
          <w:rFonts w:ascii="inherit" w:hAnsi="inherit"/>
          <w:color w:val="444444"/>
        </w:rPr>
        <w:t xml:space="preserve"> </w:t>
      </w:r>
      <w:proofErr w:type="spellStart"/>
      <w:r>
        <w:rPr>
          <w:rFonts w:ascii="inherit" w:hAnsi="inherit"/>
          <w:color w:val="444444"/>
        </w:rPr>
        <w:t>measurement</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completed</w:t>
      </w:r>
      <w:proofErr w:type="spellEnd"/>
      <w:r>
        <w:rPr>
          <w:rFonts w:ascii="inherit" w:hAnsi="inherit"/>
          <w:color w:val="444444"/>
        </w:rPr>
        <w:t xml:space="preserve">, </w:t>
      </w:r>
      <w:proofErr w:type="spellStart"/>
      <w:r>
        <w:rPr>
          <w:rFonts w:ascii="inherit" w:hAnsi="inherit"/>
          <w:color w:val="444444"/>
        </w:rPr>
        <w:t>all</w:t>
      </w:r>
      <w:proofErr w:type="spellEnd"/>
      <w:r>
        <w:rPr>
          <w:rFonts w:ascii="inherit" w:hAnsi="inherit"/>
          <w:color w:val="444444"/>
        </w:rPr>
        <w:t xml:space="preserve"> </w:t>
      </w:r>
      <w:proofErr w:type="spellStart"/>
      <w:r>
        <w:rPr>
          <w:rFonts w:ascii="inherit" w:hAnsi="inherit"/>
          <w:color w:val="444444"/>
        </w:rPr>
        <w:t>values</w:t>
      </w:r>
      <w:proofErr w:type="spellEnd"/>
      <w:r>
        <w:rPr>
          <w:rFonts w:ascii="inherit" w:hAnsi="inherit"/>
          <w:color w:val="444444"/>
        </w:rPr>
        <w:t xml:space="preserve"> </w:t>
      </w:r>
      <w:proofErr w:type="spellStart"/>
      <w:r>
        <w:rPr>
          <w:rFonts w:ascii="inherit" w:hAnsi="inherit"/>
          <w:color w:val="444444"/>
        </w:rPr>
        <w:t>are</w:t>
      </w:r>
      <w:proofErr w:type="spellEnd"/>
      <w:r>
        <w:rPr>
          <w:rFonts w:ascii="inherit" w:hAnsi="inherit"/>
          <w:color w:val="444444"/>
        </w:rPr>
        <w:t xml:space="preserve"> </w:t>
      </w:r>
      <w:proofErr w:type="spellStart"/>
      <w:r>
        <w:rPr>
          <w:rFonts w:ascii="inherit" w:hAnsi="inherit"/>
          <w:color w:val="444444"/>
        </w:rPr>
        <w:t>zero</w:t>
      </w:r>
      <w:proofErr w:type="spellEnd"/>
      <w:r>
        <w:rPr>
          <w:rFonts w:ascii="inherit" w:hAnsi="inherit"/>
          <w:color w:val="444444"/>
        </w:rPr>
        <w:t xml:space="preserve">. </w:t>
      </w:r>
      <w:proofErr w:type="spellStart"/>
      <w:r>
        <w:rPr>
          <w:rFonts w:ascii="inherit" w:hAnsi="inherit"/>
          <w:color w:val="444444"/>
        </w:rPr>
        <w:t>With</w:t>
      </w:r>
      <w:proofErr w:type="spellEnd"/>
      <w:r>
        <w:rPr>
          <w:rFonts w:ascii="inherit" w:hAnsi="inherit"/>
          <w:color w:val="444444"/>
        </w:rPr>
        <w:t> </w:t>
      </w:r>
      <w:proofErr w:type="spellStart"/>
      <w:r>
        <w:rPr>
          <w:rStyle w:val="HTMLCode"/>
          <w:rFonts w:ascii="Consolas" w:hAnsi="Consolas"/>
          <w:color w:val="444444"/>
          <w:sz w:val="22"/>
          <w:szCs w:val="22"/>
          <w:bdr w:val="single" w:sz="6" w:space="2" w:color="E0E0E0" w:frame="1"/>
          <w:shd w:val="clear" w:color="auto" w:fill="F2F2F2"/>
        </w:rPr>
        <w:t>waitUntilConversionCompleted</w:t>
      </w:r>
      <w:proofErr w:type="spellEnd"/>
      <w:r>
        <w:rPr>
          <w:rStyle w:val="HTMLCode"/>
          <w:rFonts w:ascii="Consolas" w:hAnsi="Consolas"/>
          <w:color w:val="444444"/>
          <w:sz w:val="22"/>
          <w:szCs w:val="22"/>
          <w:bdr w:val="single" w:sz="6" w:space="2" w:color="E0E0E0" w:frame="1"/>
          <w:shd w:val="clear" w:color="auto" w:fill="F2F2F2"/>
        </w:rPr>
        <w:t>()</w:t>
      </w:r>
      <w:r>
        <w:rPr>
          <w:rFonts w:ascii="inherit" w:hAnsi="inherit"/>
          <w:color w:val="444444"/>
        </w:rPr>
        <w:t>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can</w:t>
      </w:r>
      <w:proofErr w:type="spellEnd"/>
      <w:r>
        <w:rPr>
          <w:rFonts w:ascii="inherit" w:hAnsi="inherit"/>
          <w:color w:val="444444"/>
        </w:rPr>
        <w:t xml:space="preserve"> </w:t>
      </w:r>
      <w:proofErr w:type="spellStart"/>
      <w:r>
        <w:rPr>
          <w:rFonts w:ascii="inherit" w:hAnsi="inherit"/>
          <w:color w:val="444444"/>
        </w:rPr>
        <w:t>wait</w:t>
      </w:r>
      <w:proofErr w:type="spellEnd"/>
      <w:r>
        <w:rPr>
          <w:rFonts w:ascii="inherit" w:hAnsi="inherit"/>
          <w:color w:val="444444"/>
        </w:rPr>
        <w:t xml:space="preserve"> </w:t>
      </w:r>
      <w:proofErr w:type="spellStart"/>
      <w:r>
        <w:rPr>
          <w:rFonts w:ascii="inherit" w:hAnsi="inherit"/>
          <w:color w:val="444444"/>
        </w:rPr>
        <w:t>until</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current</w:t>
      </w:r>
      <w:proofErr w:type="spellEnd"/>
      <w:r>
        <w:rPr>
          <w:rFonts w:ascii="inherit" w:hAnsi="inherit"/>
          <w:color w:val="444444"/>
        </w:rPr>
        <w:t xml:space="preserve"> </w:t>
      </w:r>
      <w:proofErr w:type="spellStart"/>
      <w:r>
        <w:rPr>
          <w:rFonts w:ascii="inherit" w:hAnsi="inherit"/>
          <w:color w:val="444444"/>
        </w:rPr>
        <w:t>measurement</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complete</w:t>
      </w:r>
      <w:proofErr w:type="spellEnd"/>
      <w:r>
        <w:rPr>
          <w:rFonts w:ascii="inherit" w:hAnsi="inherit"/>
          <w:color w:val="444444"/>
        </w:rPr>
        <w:t>.</w:t>
      </w:r>
    </w:p>
    <w:p w14:paraId="68EDB8B9" w14:textId="77777777" w:rsidR="006F6DE0" w:rsidRDefault="006F6DE0" w:rsidP="006F6DE0">
      <w:pPr>
        <w:pStyle w:val="NormalWeb"/>
        <w:shd w:val="clear" w:color="auto" w:fill="FFFFFF"/>
        <w:spacing w:before="0" w:beforeAutospacing="0" w:after="0" w:afterAutospacing="0" w:line="408" w:lineRule="atLeast"/>
        <w:textAlignment w:val="baseline"/>
        <w:rPr>
          <w:rFonts w:ascii="inherit" w:hAnsi="inherit"/>
          <w:color w:val="444444"/>
        </w:rPr>
      </w:pPr>
      <w:proofErr w:type="spellStart"/>
      <w:r>
        <w:rPr>
          <w:rFonts w:ascii="inherit" w:hAnsi="inherit"/>
          <w:color w:val="444444"/>
        </w:rPr>
        <w:t>Using</w:t>
      </w:r>
      <w:proofErr w:type="spellEnd"/>
      <w:r>
        <w:rPr>
          <w:rFonts w:ascii="inherit" w:hAnsi="inherit"/>
          <w:color w:val="444444"/>
        </w:rPr>
        <w:t> </w:t>
      </w:r>
      <w:proofErr w:type="spellStart"/>
      <w:r>
        <w:rPr>
          <w:rStyle w:val="HTMLCode"/>
          <w:rFonts w:ascii="Consolas" w:hAnsi="Consolas"/>
          <w:color w:val="444444"/>
          <w:sz w:val="22"/>
          <w:szCs w:val="22"/>
          <w:bdr w:val="single" w:sz="6" w:space="2" w:color="E0E0E0" w:frame="1"/>
          <w:shd w:val="clear" w:color="auto" w:fill="F2F2F2"/>
        </w:rPr>
        <w:t>readAndClearFlags</w:t>
      </w:r>
      <w:proofErr w:type="spellEnd"/>
      <w:r>
        <w:rPr>
          <w:rStyle w:val="HTMLCode"/>
          <w:rFonts w:ascii="Consolas" w:hAnsi="Consolas"/>
          <w:color w:val="444444"/>
          <w:sz w:val="22"/>
          <w:szCs w:val="22"/>
          <w:bdr w:val="single" w:sz="6" w:space="2" w:color="E0E0E0" w:frame="1"/>
          <w:shd w:val="clear" w:color="auto" w:fill="F2F2F2"/>
        </w:rPr>
        <w:t>()</w:t>
      </w:r>
      <w:r>
        <w:rPr>
          <w:rFonts w:ascii="inherit" w:hAnsi="inherit"/>
          <w:color w:val="444444"/>
        </w:rPr>
        <w:t>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overflow</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alarm</w:t>
      </w:r>
      <w:proofErr w:type="spellEnd"/>
      <w:r>
        <w:rPr>
          <w:rFonts w:ascii="inherit" w:hAnsi="inherit"/>
          <w:color w:val="444444"/>
        </w:rPr>
        <w:t xml:space="preserve"> </w:t>
      </w:r>
      <w:proofErr w:type="spellStart"/>
      <w:r>
        <w:rPr>
          <w:rFonts w:ascii="inherit" w:hAnsi="inherit"/>
          <w:color w:val="444444"/>
        </w:rPr>
        <w:t>flags</w:t>
      </w:r>
      <w:proofErr w:type="spellEnd"/>
      <w:r>
        <w:rPr>
          <w:rFonts w:ascii="inherit" w:hAnsi="inherit"/>
          <w:color w:val="444444"/>
        </w:rPr>
        <w:t xml:space="preserve"> </w:t>
      </w:r>
      <w:proofErr w:type="spellStart"/>
      <w:r>
        <w:rPr>
          <w:rFonts w:ascii="inherit" w:hAnsi="inherit"/>
          <w:color w:val="444444"/>
        </w:rPr>
        <w:t>are</w:t>
      </w:r>
      <w:proofErr w:type="spellEnd"/>
      <w:r>
        <w:rPr>
          <w:rFonts w:ascii="inherit" w:hAnsi="inherit"/>
          <w:color w:val="444444"/>
        </w:rPr>
        <w:t xml:space="preserve"> </w:t>
      </w:r>
      <w:proofErr w:type="spellStart"/>
      <w:r>
        <w:rPr>
          <w:rFonts w:ascii="inherit" w:hAnsi="inherit"/>
          <w:color w:val="444444"/>
        </w:rPr>
        <w:t>read</w:t>
      </w:r>
      <w:proofErr w:type="spellEnd"/>
      <w:r>
        <w:rPr>
          <w:rFonts w:ascii="inherit" w:hAnsi="inherit"/>
          <w:color w:val="444444"/>
        </w:rPr>
        <w:t xml:space="preserve">. </w:t>
      </w:r>
      <w:proofErr w:type="spellStart"/>
      <w:r>
        <w:rPr>
          <w:rFonts w:ascii="inherit" w:hAnsi="inherit"/>
          <w:color w:val="444444"/>
        </w:rPr>
        <w:t>In</w:t>
      </w:r>
      <w:proofErr w:type="spellEnd"/>
      <w:r>
        <w:rPr>
          <w:rFonts w:ascii="inherit" w:hAnsi="inherit"/>
          <w:color w:val="444444"/>
        </w:rPr>
        <w:t xml:space="preserve"> </w:t>
      </w:r>
      <w:proofErr w:type="spellStart"/>
      <w:r>
        <w:rPr>
          <w:rFonts w:ascii="inherit" w:hAnsi="inherit"/>
          <w:color w:val="444444"/>
        </w:rPr>
        <w:t>this</w:t>
      </w:r>
      <w:proofErr w:type="spellEnd"/>
      <w:r>
        <w:rPr>
          <w:rFonts w:ascii="inherit" w:hAnsi="inherit"/>
          <w:color w:val="444444"/>
        </w:rPr>
        <w:t xml:space="preserve"> </w:t>
      </w:r>
      <w:proofErr w:type="spellStart"/>
      <w:r>
        <w:rPr>
          <w:rFonts w:ascii="inherit" w:hAnsi="inherit"/>
          <w:color w:val="444444"/>
        </w:rPr>
        <w:t>example</w:t>
      </w:r>
      <w:proofErr w:type="spellEnd"/>
      <w:r>
        <w:rPr>
          <w:rFonts w:ascii="inherit" w:hAnsi="inherit"/>
          <w:color w:val="444444"/>
        </w:rPr>
        <w:t xml:space="preserve"> </w:t>
      </w:r>
      <w:proofErr w:type="spellStart"/>
      <w:r>
        <w:rPr>
          <w:rFonts w:ascii="inherit" w:hAnsi="inherit"/>
          <w:color w:val="444444"/>
        </w:rPr>
        <w:t>sketch</w:t>
      </w:r>
      <w:proofErr w:type="spellEnd"/>
      <w:r>
        <w:rPr>
          <w:rFonts w:ascii="inherit" w:hAnsi="inherit"/>
          <w:color w:val="444444"/>
        </w:rPr>
        <w:t xml:space="preserve">, </w:t>
      </w:r>
      <w:proofErr w:type="spellStart"/>
      <w:r>
        <w:rPr>
          <w:rFonts w:ascii="inherit" w:hAnsi="inherit"/>
          <w:color w:val="444444"/>
        </w:rPr>
        <w:t>we</w:t>
      </w:r>
      <w:proofErr w:type="spellEnd"/>
      <w:r>
        <w:rPr>
          <w:rFonts w:ascii="inherit" w:hAnsi="inherit"/>
          <w:color w:val="444444"/>
        </w:rPr>
        <w:t xml:space="preserve"> </w:t>
      </w:r>
      <w:proofErr w:type="spellStart"/>
      <w:r>
        <w:rPr>
          <w:rFonts w:ascii="inherit" w:hAnsi="inherit"/>
          <w:color w:val="444444"/>
        </w:rPr>
        <w:t>need</w:t>
      </w:r>
      <w:proofErr w:type="spellEnd"/>
      <w:r>
        <w:rPr>
          <w:rFonts w:ascii="inherit" w:hAnsi="inherit"/>
          <w:color w:val="444444"/>
        </w:rPr>
        <w:t xml:space="preserve"> </w:t>
      </w:r>
      <w:proofErr w:type="spellStart"/>
      <w:r>
        <w:rPr>
          <w:rFonts w:ascii="inherit" w:hAnsi="inherit"/>
          <w:color w:val="444444"/>
        </w:rPr>
        <w:t>this</w:t>
      </w:r>
      <w:proofErr w:type="spellEnd"/>
      <w:r>
        <w:rPr>
          <w:rFonts w:ascii="inherit" w:hAnsi="inherit"/>
          <w:color w:val="444444"/>
        </w:rPr>
        <w:t xml:space="preserve"> </w:t>
      </w:r>
      <w:proofErr w:type="spellStart"/>
      <w:r>
        <w:rPr>
          <w:rFonts w:ascii="inherit" w:hAnsi="inherit"/>
          <w:color w:val="444444"/>
        </w:rPr>
        <w:t>call</w:t>
      </w:r>
      <w:proofErr w:type="spellEnd"/>
      <w:r>
        <w:rPr>
          <w:rFonts w:ascii="inherit" w:hAnsi="inherit"/>
          <w:color w:val="444444"/>
        </w:rPr>
        <w:t xml:space="preserve"> </w:t>
      </w:r>
      <w:proofErr w:type="spellStart"/>
      <w:r>
        <w:rPr>
          <w:rFonts w:ascii="inherit" w:hAnsi="inherit"/>
          <w:color w:val="444444"/>
        </w:rPr>
        <w:t>only</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update</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state</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variable</w:t>
      </w:r>
      <w:proofErr w:type="spellEnd"/>
      <w:r>
        <w:rPr>
          <w:rFonts w:ascii="inherit" w:hAnsi="inherit"/>
          <w:color w:val="444444"/>
        </w:rPr>
        <w:t xml:space="preserve"> </w:t>
      </w:r>
      <w:proofErr w:type="spellStart"/>
      <w:r>
        <w:rPr>
          <w:rFonts w:ascii="inherit" w:hAnsi="inherit"/>
          <w:color w:val="444444"/>
        </w:rPr>
        <w:t>overflow</w:t>
      </w:r>
      <w:proofErr w:type="spellEnd"/>
      <w:r>
        <w:rPr>
          <w:rFonts w:ascii="inherit" w:hAnsi="inherit"/>
          <w:color w:val="444444"/>
        </w:rPr>
        <w:t xml:space="preserve">, </w:t>
      </w:r>
      <w:proofErr w:type="spellStart"/>
      <w:r>
        <w:rPr>
          <w:rFonts w:ascii="inherit" w:hAnsi="inherit"/>
          <w:color w:val="444444"/>
        </w:rPr>
        <w:t>which</w:t>
      </w:r>
      <w:proofErr w:type="spellEnd"/>
      <w:r>
        <w:rPr>
          <w:rFonts w:ascii="inherit" w:hAnsi="inherit"/>
          <w:color w:val="444444"/>
        </w:rPr>
        <w:t xml:space="preserve"> – </w:t>
      </w:r>
      <w:proofErr w:type="spellStart"/>
      <w:r>
        <w:rPr>
          <w:rFonts w:ascii="inherit" w:hAnsi="inherit"/>
          <w:color w:val="444444"/>
        </w:rPr>
        <w:t>if</w:t>
      </w:r>
      <w:proofErr w:type="spellEnd"/>
      <w:r>
        <w:rPr>
          <w:rFonts w:ascii="inherit" w:hAnsi="inherit"/>
          <w:color w:val="444444"/>
        </w:rPr>
        <w:t xml:space="preserve"> </w:t>
      </w:r>
      <w:proofErr w:type="spellStart"/>
      <w:r>
        <w:rPr>
          <w:rFonts w:ascii="inherit" w:hAnsi="inherit"/>
          <w:color w:val="444444"/>
        </w:rPr>
        <w:t>true</w:t>
      </w:r>
      <w:proofErr w:type="spellEnd"/>
      <w:r>
        <w:rPr>
          <w:rFonts w:ascii="inherit" w:hAnsi="inherit"/>
          <w:color w:val="444444"/>
        </w:rPr>
        <w:t xml:space="preserve"> – </w:t>
      </w:r>
      <w:proofErr w:type="spellStart"/>
      <w:r>
        <w:rPr>
          <w:rFonts w:ascii="inherit" w:hAnsi="inherit"/>
          <w:color w:val="444444"/>
        </w:rPr>
        <w:t>signals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overflow</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a </w:t>
      </w:r>
      <w:proofErr w:type="spellStart"/>
      <w:r>
        <w:rPr>
          <w:rFonts w:ascii="inherit" w:hAnsi="inherit"/>
          <w:color w:val="444444"/>
        </w:rPr>
        <w:t>register</w:t>
      </w:r>
      <w:proofErr w:type="spellEnd"/>
      <w:r>
        <w:rPr>
          <w:rFonts w:ascii="inherit" w:hAnsi="inherit"/>
          <w:color w:val="444444"/>
        </w:rPr>
        <w:t>.</w:t>
      </w:r>
    </w:p>
    <w:p w14:paraId="02D4717E" w14:textId="77777777" w:rsidR="006F6DE0" w:rsidRDefault="006F6DE0" w:rsidP="006F6DE0">
      <w:pPr>
        <w:pStyle w:val="NormalWeb"/>
        <w:shd w:val="clear" w:color="auto" w:fill="FFFFFF"/>
        <w:spacing w:before="0" w:beforeAutospacing="0" w:after="0" w:afterAutospacing="0" w:line="408" w:lineRule="atLeast"/>
        <w:textAlignment w:val="baseline"/>
        <w:rPr>
          <w:rFonts w:ascii="inherit" w:hAnsi="inherit"/>
          <w:color w:val="444444"/>
        </w:rPr>
      </w:pP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functions</w:t>
      </w:r>
      <w:proofErr w:type="spellEnd"/>
      <w:r>
        <w:rPr>
          <w:rFonts w:ascii="inherit" w:hAnsi="inherit"/>
          <w:color w:val="444444"/>
        </w:rPr>
        <w:t xml:space="preserve"> </w:t>
      </w:r>
      <w:proofErr w:type="spellStart"/>
      <w:r>
        <w:rPr>
          <w:rFonts w:ascii="inherit" w:hAnsi="inherit"/>
          <w:color w:val="444444"/>
        </w:rPr>
        <w:t>for</w:t>
      </w:r>
      <w:proofErr w:type="spellEnd"/>
      <w:r>
        <w:rPr>
          <w:rFonts w:ascii="inherit" w:hAnsi="inherit"/>
          <w:color w:val="444444"/>
        </w:rPr>
        <w:t xml:space="preserve"> </w:t>
      </w:r>
      <w:proofErr w:type="spellStart"/>
      <w:r>
        <w:rPr>
          <w:rFonts w:ascii="inherit" w:hAnsi="inherit"/>
          <w:color w:val="444444"/>
        </w:rPr>
        <w:t>reading</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data</w:t>
      </w:r>
      <w:proofErr w:type="spellEnd"/>
      <w:r>
        <w:rPr>
          <w:rFonts w:ascii="inherit" w:hAnsi="inherit"/>
          <w:color w:val="444444"/>
        </w:rPr>
        <w:t xml:space="preserve"> </w:t>
      </w:r>
      <w:proofErr w:type="spellStart"/>
      <w:r>
        <w:rPr>
          <w:rFonts w:ascii="inherit" w:hAnsi="inherit"/>
          <w:color w:val="444444"/>
        </w:rPr>
        <w:t>registers</w:t>
      </w:r>
      <w:proofErr w:type="spellEnd"/>
      <w:r>
        <w:rPr>
          <w:rFonts w:ascii="inherit" w:hAnsi="inherit"/>
          <w:color w:val="444444"/>
        </w:rPr>
        <w:t xml:space="preserve">, </w:t>
      </w:r>
      <w:proofErr w:type="spellStart"/>
      <w:r>
        <w:rPr>
          <w:rFonts w:ascii="inherit" w:hAnsi="inherit"/>
          <w:color w:val="444444"/>
        </w:rPr>
        <w:t>such</w:t>
      </w:r>
      <w:proofErr w:type="spellEnd"/>
      <w:r>
        <w:rPr>
          <w:rFonts w:ascii="inherit" w:hAnsi="inherit"/>
          <w:color w:val="444444"/>
        </w:rPr>
        <w:t xml:space="preserve"> </w:t>
      </w:r>
      <w:proofErr w:type="spellStart"/>
      <w:r>
        <w:rPr>
          <w:rFonts w:ascii="inherit" w:hAnsi="inherit"/>
          <w:color w:val="444444"/>
        </w:rPr>
        <w:t>as</w:t>
      </w:r>
      <w:proofErr w:type="spellEnd"/>
      <w:r>
        <w:rPr>
          <w:rFonts w:ascii="inherit" w:hAnsi="inherit"/>
          <w:color w:val="444444"/>
        </w:rPr>
        <w:t> </w:t>
      </w:r>
      <w:proofErr w:type="spellStart"/>
      <w:r>
        <w:rPr>
          <w:rStyle w:val="HTMLCode"/>
          <w:rFonts w:ascii="Consolas" w:hAnsi="Consolas"/>
          <w:color w:val="444444"/>
          <w:sz w:val="22"/>
          <w:szCs w:val="22"/>
          <w:bdr w:val="single" w:sz="6" w:space="2" w:color="E0E0E0" w:frame="1"/>
          <w:shd w:val="clear" w:color="auto" w:fill="F2F2F2"/>
        </w:rPr>
        <w:t>getShuntVoltage_mV</w:t>
      </w:r>
      <w:proofErr w:type="spellEnd"/>
      <w:r>
        <w:rPr>
          <w:rStyle w:val="HTMLCode"/>
          <w:rFonts w:ascii="Consolas" w:hAnsi="Consolas"/>
          <w:color w:val="444444"/>
          <w:sz w:val="22"/>
          <w:szCs w:val="22"/>
          <w:bdr w:val="single" w:sz="6" w:space="2" w:color="E0E0E0" w:frame="1"/>
          <w:shd w:val="clear" w:color="auto" w:fill="F2F2F2"/>
        </w:rPr>
        <w:t>()</w:t>
      </w:r>
      <w:r>
        <w:rPr>
          <w:rFonts w:ascii="inherit" w:hAnsi="inherit"/>
          <w:color w:val="444444"/>
        </w:rPr>
        <w:t xml:space="preserve">, </w:t>
      </w:r>
      <w:proofErr w:type="spellStart"/>
      <w:r>
        <w:rPr>
          <w:rFonts w:ascii="inherit" w:hAnsi="inherit"/>
          <w:color w:val="444444"/>
        </w:rPr>
        <w:t>should</w:t>
      </w:r>
      <w:proofErr w:type="spellEnd"/>
      <w:r>
        <w:rPr>
          <w:rFonts w:ascii="inherit" w:hAnsi="inherit"/>
          <w:color w:val="444444"/>
        </w:rPr>
        <w:t xml:space="preserve"> </w:t>
      </w:r>
      <w:proofErr w:type="spellStart"/>
      <w:r>
        <w:rPr>
          <w:rFonts w:ascii="inherit" w:hAnsi="inherit"/>
          <w:color w:val="444444"/>
        </w:rPr>
        <w:t>be</w:t>
      </w:r>
      <w:proofErr w:type="spellEnd"/>
      <w:r>
        <w:rPr>
          <w:rFonts w:ascii="inherit" w:hAnsi="inherit"/>
          <w:color w:val="444444"/>
        </w:rPr>
        <w:t xml:space="preserve"> </w:t>
      </w:r>
      <w:proofErr w:type="spellStart"/>
      <w:r>
        <w:rPr>
          <w:rFonts w:ascii="inherit" w:hAnsi="inherit"/>
          <w:color w:val="444444"/>
        </w:rPr>
        <w:t>self-explanatory</w:t>
      </w:r>
      <w:proofErr w:type="spellEnd"/>
      <w:r>
        <w:rPr>
          <w:rFonts w:ascii="inherit" w:hAnsi="inherit"/>
          <w:color w:val="444444"/>
        </w:rPr>
        <w:t>.</w:t>
      </w:r>
    </w:p>
    <w:p w14:paraId="2B12B1E9" w14:textId="77777777" w:rsidR="006F6DE0" w:rsidRDefault="006F6DE0" w:rsidP="006F6DE0">
      <w:pPr>
        <w:pStyle w:val="Heading4"/>
        <w:shd w:val="clear" w:color="auto" w:fill="FFFFFF"/>
        <w:spacing w:before="150" w:beforeAutospacing="0" w:after="150" w:afterAutospacing="0"/>
        <w:textAlignment w:val="baseline"/>
        <w:rPr>
          <w:rFonts w:ascii="inherit" w:hAnsi="inherit"/>
          <w:color w:val="444444"/>
          <w:sz w:val="27"/>
          <w:szCs w:val="27"/>
        </w:rPr>
      </w:pPr>
      <w:proofErr w:type="spellStart"/>
      <w:r>
        <w:rPr>
          <w:rFonts w:ascii="inherit" w:hAnsi="inherit"/>
          <w:color w:val="444444"/>
          <w:sz w:val="27"/>
          <w:szCs w:val="27"/>
        </w:rPr>
        <w:t>Calculation</w:t>
      </w:r>
      <w:proofErr w:type="spellEnd"/>
      <w:r>
        <w:rPr>
          <w:rFonts w:ascii="inherit" w:hAnsi="inherit"/>
          <w:color w:val="444444"/>
          <w:sz w:val="27"/>
          <w:szCs w:val="27"/>
        </w:rPr>
        <w:t xml:space="preserve"> </w:t>
      </w:r>
      <w:proofErr w:type="spellStart"/>
      <w:r>
        <w:rPr>
          <w:rFonts w:ascii="inherit" w:hAnsi="inherit"/>
          <w:color w:val="444444"/>
          <w:sz w:val="27"/>
          <w:szCs w:val="27"/>
        </w:rPr>
        <w:t>of</w:t>
      </w:r>
      <w:proofErr w:type="spellEnd"/>
      <w:r>
        <w:rPr>
          <w:rFonts w:ascii="inherit" w:hAnsi="inherit"/>
          <w:color w:val="444444"/>
          <w:sz w:val="27"/>
          <w:szCs w:val="27"/>
        </w:rPr>
        <w:t xml:space="preserve"> </w:t>
      </w:r>
      <w:proofErr w:type="spellStart"/>
      <w:r>
        <w:rPr>
          <w:rFonts w:ascii="inherit" w:hAnsi="inherit"/>
          <w:color w:val="444444"/>
          <w:sz w:val="27"/>
          <w:szCs w:val="27"/>
        </w:rPr>
        <w:t>the</w:t>
      </w:r>
      <w:proofErr w:type="spellEnd"/>
      <w:r>
        <w:rPr>
          <w:rFonts w:ascii="inherit" w:hAnsi="inherit"/>
          <w:color w:val="444444"/>
          <w:sz w:val="27"/>
          <w:szCs w:val="27"/>
        </w:rPr>
        <w:t xml:space="preserve"> </w:t>
      </w:r>
      <w:proofErr w:type="spellStart"/>
      <w:r>
        <w:rPr>
          <w:rFonts w:ascii="inherit" w:hAnsi="inherit"/>
          <w:color w:val="444444"/>
          <w:sz w:val="27"/>
          <w:szCs w:val="27"/>
        </w:rPr>
        <w:t>measurement</w:t>
      </w:r>
      <w:proofErr w:type="spellEnd"/>
      <w:r>
        <w:rPr>
          <w:rFonts w:ascii="inherit" w:hAnsi="inherit"/>
          <w:color w:val="444444"/>
          <w:sz w:val="27"/>
          <w:szCs w:val="27"/>
        </w:rPr>
        <w:t xml:space="preserve"> </w:t>
      </w:r>
      <w:proofErr w:type="spellStart"/>
      <w:r>
        <w:rPr>
          <w:rFonts w:ascii="inherit" w:hAnsi="inherit"/>
          <w:color w:val="444444"/>
          <w:sz w:val="27"/>
          <w:szCs w:val="27"/>
        </w:rPr>
        <w:t>time</w:t>
      </w:r>
      <w:proofErr w:type="spellEnd"/>
    </w:p>
    <w:p w14:paraId="074007E6" w14:textId="77777777" w:rsidR="006F6DE0" w:rsidRDefault="006F6DE0" w:rsidP="006F6DE0">
      <w:pPr>
        <w:pStyle w:val="NormalWeb"/>
        <w:shd w:val="clear" w:color="auto" w:fill="FFFFFF"/>
        <w:spacing w:before="0" w:beforeAutospacing="0" w:after="150" w:afterAutospacing="0" w:line="408" w:lineRule="atLeast"/>
        <w:textAlignment w:val="baseline"/>
        <w:rPr>
          <w:rFonts w:ascii="inherit" w:hAnsi="inherit"/>
          <w:color w:val="444444"/>
        </w:rPr>
      </w:pP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duration</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a </w:t>
      </w:r>
      <w:proofErr w:type="spellStart"/>
      <w:r>
        <w:rPr>
          <w:rFonts w:ascii="inherit" w:hAnsi="inherit"/>
          <w:color w:val="444444"/>
        </w:rPr>
        <w:t>measurement</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as</w:t>
      </w:r>
      <w:proofErr w:type="spellEnd"/>
      <w:r>
        <w:rPr>
          <w:rFonts w:ascii="inherit" w:hAnsi="inherit"/>
          <w:color w:val="444444"/>
        </w:rPr>
        <w:t xml:space="preserve"> </w:t>
      </w:r>
      <w:proofErr w:type="spellStart"/>
      <w:r>
        <w:rPr>
          <w:rFonts w:ascii="inherit" w:hAnsi="inherit"/>
          <w:color w:val="444444"/>
        </w:rPr>
        <w:t>follows</w:t>
      </w:r>
      <w:proofErr w:type="spellEnd"/>
      <w:r>
        <w:rPr>
          <w:rFonts w:ascii="inherit" w:hAnsi="inherit"/>
          <w:color w:val="444444"/>
        </w:rPr>
        <w:t>:</w:t>
      </w:r>
    </w:p>
    <w:p w14:paraId="3E7BBB47" w14:textId="77777777" w:rsidR="006F6DE0" w:rsidRDefault="006F6DE0" w:rsidP="006F6DE0">
      <w:pPr>
        <w:shd w:val="clear" w:color="auto" w:fill="FFFFFF"/>
        <w:spacing w:line="408" w:lineRule="atLeast"/>
        <w:textAlignment w:val="baseline"/>
        <w:rPr>
          <w:rFonts w:ascii="inherit" w:hAnsi="inherit"/>
          <w:color w:val="444444"/>
        </w:rPr>
      </w:pPr>
      <w:r>
        <w:rPr>
          <w:rStyle w:val="katex-mathml"/>
          <w:rFonts w:ascii="inherit" w:hAnsi="inherit"/>
          <w:color w:val="444444"/>
          <w:sz w:val="29"/>
          <w:szCs w:val="29"/>
          <w:bdr w:val="none" w:sz="0" w:space="0" w:color="auto" w:frame="1"/>
        </w:rPr>
        <w:t>𝐷𝑢𝑟𝑎𝑡𝑖𝑜𝑛=𝑁𝑢𝑚𝑏𝑒𝑟𝑚𝑒𝑎𝑠𝑢𝑟𝑒𝑚𝑒𝑛𝑡𝑠(𝐴𝑣𝑒𝑟𝑎𝑔𝑒𝑠)⋅𝐶𝑜𝑛𝑣𝑒𝑟𝑠𝑖𝑜𝑛 𝑇𝑖𝑚𝑒⋅2</w:t>
      </w:r>
      <w:r>
        <w:rPr>
          <w:rStyle w:val="mord"/>
          <w:rFonts w:ascii="KaTeX_Math" w:hAnsi="KaTeX_Math"/>
          <w:i/>
          <w:iCs/>
          <w:color w:val="444444"/>
          <w:sz w:val="29"/>
          <w:szCs w:val="29"/>
          <w:bdr w:val="none" w:sz="0" w:space="0" w:color="auto" w:frame="1"/>
        </w:rPr>
        <w:t>Duration</w:t>
      </w:r>
      <w:r>
        <w:rPr>
          <w:rStyle w:val="mrel"/>
          <w:rFonts w:ascii="inherit" w:hAnsi="inherit"/>
          <w:color w:val="444444"/>
          <w:sz w:val="29"/>
          <w:szCs w:val="29"/>
          <w:bdr w:val="none" w:sz="0" w:space="0" w:color="auto" w:frame="1"/>
        </w:rPr>
        <w:t>=</w:t>
      </w:r>
      <w:r>
        <w:rPr>
          <w:rStyle w:val="mord"/>
          <w:rFonts w:ascii="KaTeX_Math" w:hAnsi="KaTeX_Math"/>
          <w:i/>
          <w:iCs/>
          <w:color w:val="444444"/>
          <w:sz w:val="29"/>
          <w:szCs w:val="29"/>
          <w:bdr w:val="none" w:sz="0" w:space="0" w:color="auto" w:frame="1"/>
        </w:rPr>
        <w:t>Number</w:t>
      </w:r>
      <w:r>
        <w:rPr>
          <w:rStyle w:val="mord"/>
          <w:rFonts w:ascii="KaTeX_Math" w:hAnsi="KaTeX_Math"/>
          <w:i/>
          <w:iCs/>
          <w:color w:val="444444"/>
          <w:sz w:val="20"/>
          <w:szCs w:val="20"/>
          <w:bdr w:val="none" w:sz="0" w:space="0" w:color="auto" w:frame="1"/>
        </w:rPr>
        <w:t>measurements</w:t>
      </w:r>
      <w:r>
        <w:rPr>
          <w:rStyle w:val="vlist-s"/>
          <w:rFonts w:ascii="inherit" w:hAnsi="inherit"/>
          <w:color w:val="444444"/>
          <w:sz w:val="2"/>
          <w:szCs w:val="2"/>
          <w:bdr w:val="none" w:sz="0" w:space="0" w:color="auto" w:frame="1"/>
        </w:rPr>
        <w:t>​</w:t>
      </w:r>
      <w:r>
        <w:rPr>
          <w:rStyle w:val="mopen"/>
          <w:rFonts w:ascii="inherit" w:hAnsi="inherit"/>
          <w:color w:val="444444"/>
          <w:sz w:val="29"/>
          <w:szCs w:val="29"/>
          <w:bdr w:val="none" w:sz="0" w:space="0" w:color="auto" w:frame="1"/>
        </w:rPr>
        <w:t>(</w:t>
      </w:r>
      <w:r>
        <w:rPr>
          <w:rStyle w:val="mord"/>
          <w:rFonts w:ascii="KaTeX_Math" w:hAnsi="KaTeX_Math"/>
          <w:i/>
          <w:iCs/>
          <w:color w:val="444444"/>
          <w:sz w:val="29"/>
          <w:szCs w:val="29"/>
          <w:bdr w:val="none" w:sz="0" w:space="0" w:color="auto" w:frame="1"/>
        </w:rPr>
        <w:t>Averages</w:t>
      </w:r>
      <w:r>
        <w:rPr>
          <w:rStyle w:val="mclose"/>
          <w:rFonts w:ascii="inherit" w:hAnsi="inherit"/>
          <w:color w:val="444444"/>
          <w:sz w:val="29"/>
          <w:szCs w:val="29"/>
          <w:bdr w:val="none" w:sz="0" w:space="0" w:color="auto" w:frame="1"/>
        </w:rPr>
        <w:t>)</w:t>
      </w:r>
      <w:r>
        <w:rPr>
          <w:rStyle w:val="mbin"/>
          <w:rFonts w:ascii="inherit" w:hAnsi="inherit"/>
          <w:color w:val="444444"/>
          <w:sz w:val="29"/>
          <w:szCs w:val="29"/>
          <w:bdr w:val="none" w:sz="0" w:space="0" w:color="auto" w:frame="1"/>
        </w:rPr>
        <w:t>⋅</w:t>
      </w:r>
      <w:r>
        <w:rPr>
          <w:rStyle w:val="mord"/>
          <w:rFonts w:ascii="KaTeX_Math" w:hAnsi="KaTeX_Math"/>
          <w:i/>
          <w:iCs/>
          <w:color w:val="444444"/>
          <w:sz w:val="29"/>
          <w:szCs w:val="29"/>
          <w:bdr w:val="none" w:sz="0" w:space="0" w:color="auto" w:frame="1"/>
        </w:rPr>
        <w:t>Conversion</w:t>
      </w:r>
      <w:r>
        <w:rPr>
          <w:rStyle w:val="mspace"/>
          <w:rFonts w:ascii="inherit" w:hAnsi="inherit"/>
          <w:color w:val="444444"/>
          <w:sz w:val="29"/>
          <w:szCs w:val="29"/>
          <w:bdr w:val="none" w:sz="0" w:space="0" w:color="auto" w:frame="1"/>
        </w:rPr>
        <w:t> </w:t>
      </w:r>
      <w:r>
        <w:rPr>
          <w:rStyle w:val="mord"/>
          <w:rFonts w:ascii="KaTeX_Math" w:hAnsi="KaTeX_Math"/>
          <w:i/>
          <w:iCs/>
          <w:color w:val="444444"/>
          <w:sz w:val="29"/>
          <w:szCs w:val="29"/>
          <w:bdr w:val="none" w:sz="0" w:space="0" w:color="auto" w:frame="1"/>
        </w:rPr>
        <w:t>Time</w:t>
      </w:r>
      <w:r>
        <w:rPr>
          <w:rStyle w:val="mbin"/>
          <w:rFonts w:ascii="inherit" w:hAnsi="inherit"/>
          <w:color w:val="444444"/>
          <w:sz w:val="29"/>
          <w:szCs w:val="29"/>
          <w:bdr w:val="none" w:sz="0" w:space="0" w:color="auto" w:frame="1"/>
        </w:rPr>
        <w:t>⋅</w:t>
      </w:r>
      <w:r>
        <w:rPr>
          <w:rStyle w:val="mord"/>
          <w:rFonts w:ascii="inherit" w:hAnsi="inherit"/>
          <w:color w:val="444444"/>
          <w:sz w:val="29"/>
          <w:szCs w:val="29"/>
          <w:bdr w:val="none" w:sz="0" w:space="0" w:color="auto" w:frame="1"/>
        </w:rPr>
        <w:t>2</w:t>
      </w:r>
    </w:p>
    <w:p w14:paraId="2BCC5987" w14:textId="77777777" w:rsidR="006F6DE0" w:rsidRDefault="006F6DE0" w:rsidP="006F6DE0">
      <w:pPr>
        <w:pStyle w:val="Heading4"/>
        <w:shd w:val="clear" w:color="auto" w:fill="FFFFFF"/>
        <w:spacing w:before="150" w:beforeAutospacing="0" w:after="150" w:afterAutospacing="0"/>
        <w:textAlignment w:val="baseline"/>
        <w:rPr>
          <w:rFonts w:ascii="inherit" w:hAnsi="inherit"/>
          <w:color w:val="444444"/>
          <w:sz w:val="27"/>
          <w:szCs w:val="27"/>
        </w:rPr>
      </w:pPr>
      <w:proofErr w:type="spellStart"/>
      <w:r>
        <w:rPr>
          <w:rFonts w:ascii="inherit" w:hAnsi="inherit"/>
          <w:color w:val="444444"/>
          <w:sz w:val="27"/>
          <w:szCs w:val="27"/>
        </w:rPr>
        <w:t>Output</w:t>
      </w:r>
      <w:proofErr w:type="spellEnd"/>
    </w:p>
    <w:p w14:paraId="59935580" w14:textId="77777777" w:rsidR="006F6DE0" w:rsidRDefault="006F6DE0" w:rsidP="006F6DE0">
      <w:pPr>
        <w:pStyle w:val="NormalWeb"/>
        <w:shd w:val="clear" w:color="auto" w:fill="FFFFFF"/>
        <w:spacing w:before="0" w:beforeAutospacing="0" w:after="150" w:afterAutospacing="0" w:line="408" w:lineRule="atLeast"/>
        <w:textAlignment w:val="baseline"/>
        <w:rPr>
          <w:rFonts w:ascii="inherit" w:hAnsi="inherit"/>
          <w:color w:val="444444"/>
        </w:rPr>
      </w:pP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this</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what</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output</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sketch</w:t>
      </w:r>
      <w:proofErr w:type="spellEnd"/>
      <w:r>
        <w:rPr>
          <w:rFonts w:ascii="inherit" w:hAnsi="inherit"/>
          <w:color w:val="444444"/>
        </w:rPr>
        <w:t xml:space="preserve"> </w:t>
      </w:r>
      <w:proofErr w:type="spellStart"/>
      <w:r>
        <w:rPr>
          <w:rFonts w:ascii="inherit" w:hAnsi="inherit"/>
          <w:color w:val="444444"/>
        </w:rPr>
        <w:t>looks</w:t>
      </w:r>
      <w:proofErr w:type="spellEnd"/>
      <w:r>
        <w:rPr>
          <w:rFonts w:ascii="inherit" w:hAnsi="inherit"/>
          <w:color w:val="444444"/>
        </w:rPr>
        <w:t xml:space="preserve"> </w:t>
      </w:r>
      <w:proofErr w:type="spellStart"/>
      <w:r>
        <w:rPr>
          <w:rFonts w:ascii="inherit" w:hAnsi="inherit"/>
          <w:color w:val="444444"/>
        </w:rPr>
        <w:t>like</w:t>
      </w:r>
      <w:proofErr w:type="spellEnd"/>
      <w:r>
        <w:rPr>
          <w:rFonts w:ascii="inherit" w:hAnsi="inherit"/>
          <w:color w:val="444444"/>
        </w:rPr>
        <w:t xml:space="preserve"> </w:t>
      </w:r>
      <w:proofErr w:type="spellStart"/>
      <w:r>
        <w:rPr>
          <w:rFonts w:ascii="inherit" w:hAnsi="inherit"/>
          <w:color w:val="444444"/>
        </w:rPr>
        <w:t>on</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serial</w:t>
      </w:r>
      <w:proofErr w:type="spellEnd"/>
      <w:r>
        <w:rPr>
          <w:rFonts w:ascii="inherit" w:hAnsi="inherit"/>
          <w:color w:val="444444"/>
        </w:rPr>
        <w:t xml:space="preserve"> </w:t>
      </w:r>
      <w:proofErr w:type="spellStart"/>
      <w:r>
        <w:rPr>
          <w:rFonts w:ascii="inherit" w:hAnsi="inherit"/>
          <w:color w:val="444444"/>
        </w:rPr>
        <w:t>monitor</w:t>
      </w:r>
      <w:proofErr w:type="spellEnd"/>
      <w:r>
        <w:rPr>
          <w:rFonts w:ascii="inherit" w:hAnsi="inherit"/>
          <w:color w:val="444444"/>
        </w:rPr>
        <w:t>:</w:t>
      </w:r>
    </w:p>
    <w:p w14:paraId="0443F7F4" w14:textId="64C85DA9" w:rsidR="006F6DE0" w:rsidRDefault="006F6DE0" w:rsidP="006F6DE0">
      <w:pPr>
        <w:shd w:val="clear" w:color="auto" w:fill="FFFFFF"/>
        <w:spacing w:line="408" w:lineRule="atLeast"/>
        <w:textAlignment w:val="baseline"/>
        <w:rPr>
          <w:rFonts w:ascii="Roboto Slab" w:hAnsi="Roboto Slab"/>
          <w:color w:val="444444"/>
        </w:rPr>
      </w:pPr>
      <w:r>
        <w:rPr>
          <w:rFonts w:ascii="inherit" w:hAnsi="inherit"/>
          <w:noProof/>
          <w:color w:val="00BF8F"/>
          <w:bdr w:val="none" w:sz="0" w:space="0" w:color="auto" w:frame="1"/>
        </w:rPr>
        <w:lastRenderedPageBreak/>
        <w:drawing>
          <wp:inline distT="0" distB="0" distL="0" distR="0" wp14:anchorId="1A149ECE" wp14:editId="518E8D1C">
            <wp:extent cx="6120765" cy="2516505"/>
            <wp:effectExtent l="0" t="0" r="0" b="0"/>
            <wp:docPr id="50" name="Picture 50" descr="Output of the continuous sketch">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Output of the continuous sketch">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20765" cy="2516505"/>
                    </a:xfrm>
                    <a:prstGeom prst="rect">
                      <a:avLst/>
                    </a:prstGeom>
                    <a:noFill/>
                    <a:ln>
                      <a:noFill/>
                    </a:ln>
                  </pic:spPr>
                </pic:pic>
              </a:graphicData>
            </a:graphic>
          </wp:inline>
        </w:drawing>
      </w:r>
      <w:proofErr w:type="spellStart"/>
      <w:r>
        <w:rPr>
          <w:rFonts w:ascii="Roboto Slab" w:hAnsi="Roboto Slab"/>
          <w:color w:val="444444"/>
        </w:rPr>
        <w:t>Output</w:t>
      </w:r>
      <w:proofErr w:type="spellEnd"/>
      <w:r>
        <w:rPr>
          <w:rFonts w:ascii="Roboto Slab" w:hAnsi="Roboto Slab"/>
          <w:color w:val="444444"/>
        </w:rPr>
        <w:t xml:space="preserve"> </w:t>
      </w:r>
      <w:proofErr w:type="spellStart"/>
      <w:r>
        <w:rPr>
          <w:rFonts w:ascii="Roboto Slab" w:hAnsi="Roboto Slab"/>
          <w:color w:val="444444"/>
        </w:rPr>
        <w:t>of</w:t>
      </w:r>
      <w:proofErr w:type="spellEnd"/>
      <w:r>
        <w:rPr>
          <w:rFonts w:ascii="Roboto Slab" w:hAnsi="Roboto Slab"/>
          <w:color w:val="444444"/>
        </w:rPr>
        <w:t xml:space="preserve"> </w:t>
      </w:r>
      <w:proofErr w:type="spellStart"/>
      <w:r>
        <w:rPr>
          <w:rFonts w:ascii="Roboto Slab" w:hAnsi="Roboto Slab"/>
          <w:color w:val="444444"/>
        </w:rPr>
        <w:t>the</w:t>
      </w:r>
      <w:proofErr w:type="spellEnd"/>
      <w:r>
        <w:rPr>
          <w:rFonts w:ascii="Roboto Slab" w:hAnsi="Roboto Slab"/>
          <w:color w:val="444444"/>
        </w:rPr>
        <w:t xml:space="preserve"> </w:t>
      </w:r>
      <w:proofErr w:type="spellStart"/>
      <w:r>
        <w:rPr>
          <w:rFonts w:ascii="Roboto Slab" w:hAnsi="Roboto Slab"/>
          <w:color w:val="444444"/>
        </w:rPr>
        <w:t>continuous</w:t>
      </w:r>
      <w:proofErr w:type="spellEnd"/>
      <w:r>
        <w:rPr>
          <w:rFonts w:ascii="Roboto Slab" w:hAnsi="Roboto Slab"/>
          <w:color w:val="444444"/>
        </w:rPr>
        <w:t xml:space="preserve"> </w:t>
      </w:r>
      <w:proofErr w:type="spellStart"/>
      <w:r>
        <w:rPr>
          <w:rFonts w:ascii="Roboto Slab" w:hAnsi="Roboto Slab"/>
          <w:color w:val="444444"/>
        </w:rPr>
        <w:t>sketch</w:t>
      </w:r>
      <w:proofErr w:type="spellEnd"/>
    </w:p>
    <w:p w14:paraId="3E8C070F" w14:textId="77777777" w:rsidR="006F6DE0" w:rsidRDefault="006F6DE0" w:rsidP="006F6DE0">
      <w:pPr>
        <w:pStyle w:val="Heading3"/>
        <w:shd w:val="clear" w:color="auto" w:fill="FFFFFF"/>
        <w:spacing w:before="300" w:beforeAutospacing="0" w:after="150" w:afterAutospacing="0"/>
        <w:textAlignment w:val="baseline"/>
        <w:rPr>
          <w:rFonts w:ascii="inherit" w:hAnsi="inherit"/>
          <w:color w:val="00BF8F"/>
          <w:sz w:val="36"/>
          <w:szCs w:val="36"/>
        </w:rPr>
      </w:pPr>
      <w:proofErr w:type="spellStart"/>
      <w:r>
        <w:rPr>
          <w:rFonts w:ascii="inherit" w:hAnsi="inherit"/>
          <w:color w:val="00BF8F"/>
          <w:sz w:val="36"/>
          <w:szCs w:val="36"/>
        </w:rPr>
        <w:t>Example</w:t>
      </w:r>
      <w:proofErr w:type="spellEnd"/>
      <w:r>
        <w:rPr>
          <w:rFonts w:ascii="inherit" w:hAnsi="inherit"/>
          <w:color w:val="00BF8F"/>
          <w:sz w:val="36"/>
          <w:szCs w:val="36"/>
        </w:rPr>
        <w:t xml:space="preserve"> 2: </w:t>
      </w:r>
      <w:proofErr w:type="spellStart"/>
      <w:r>
        <w:rPr>
          <w:rFonts w:ascii="inherit" w:hAnsi="inherit"/>
          <w:color w:val="00BF8F"/>
          <w:sz w:val="36"/>
          <w:szCs w:val="36"/>
        </w:rPr>
        <w:t>On-Demand</w:t>
      </w:r>
      <w:proofErr w:type="spellEnd"/>
      <w:r>
        <w:rPr>
          <w:rFonts w:ascii="inherit" w:hAnsi="inherit"/>
          <w:color w:val="00BF8F"/>
          <w:sz w:val="36"/>
          <w:szCs w:val="36"/>
        </w:rPr>
        <w:t xml:space="preserve"> (</w:t>
      </w:r>
      <w:proofErr w:type="spellStart"/>
      <w:r>
        <w:rPr>
          <w:rFonts w:ascii="inherit" w:hAnsi="inherit"/>
          <w:color w:val="00BF8F"/>
          <w:sz w:val="36"/>
          <w:szCs w:val="36"/>
        </w:rPr>
        <w:t>Triggered</w:t>
      </w:r>
      <w:proofErr w:type="spellEnd"/>
      <w:r>
        <w:rPr>
          <w:rFonts w:ascii="inherit" w:hAnsi="inherit"/>
          <w:color w:val="00BF8F"/>
          <w:sz w:val="36"/>
          <w:szCs w:val="36"/>
        </w:rPr>
        <w:t xml:space="preserve">) </w:t>
      </w:r>
      <w:proofErr w:type="spellStart"/>
      <w:r>
        <w:rPr>
          <w:rFonts w:ascii="inherit" w:hAnsi="inherit"/>
          <w:color w:val="00BF8F"/>
          <w:sz w:val="36"/>
          <w:szCs w:val="36"/>
        </w:rPr>
        <w:t>Mode</w:t>
      </w:r>
      <w:proofErr w:type="spellEnd"/>
    </w:p>
    <w:p w14:paraId="1CF7A5DD" w14:textId="77777777" w:rsidR="006F6DE0" w:rsidRDefault="006F6DE0" w:rsidP="006F6DE0">
      <w:pPr>
        <w:pStyle w:val="NormalWeb"/>
        <w:shd w:val="clear" w:color="auto" w:fill="FFFFFF"/>
        <w:spacing w:before="0" w:beforeAutospacing="0" w:after="0" w:afterAutospacing="0" w:line="408" w:lineRule="atLeast"/>
        <w:textAlignment w:val="baseline"/>
        <w:rPr>
          <w:rFonts w:ascii="inherit" w:hAnsi="inherit"/>
          <w:color w:val="444444"/>
        </w:rPr>
      </w:pP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set</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triggered</w:t>
      </w:r>
      <w:proofErr w:type="spellEnd"/>
      <w:r>
        <w:rPr>
          <w:rFonts w:ascii="inherit" w:hAnsi="inherit"/>
          <w:color w:val="444444"/>
        </w:rPr>
        <w:t xml:space="preserve"> </w:t>
      </w:r>
      <w:proofErr w:type="spellStart"/>
      <w:r>
        <w:rPr>
          <w:rFonts w:ascii="inherit" w:hAnsi="inherit"/>
          <w:color w:val="444444"/>
        </w:rPr>
        <w:t>mode</w:t>
      </w:r>
      <w:proofErr w:type="spellEnd"/>
      <w:r>
        <w:rPr>
          <w:rFonts w:ascii="inherit" w:hAnsi="inherit"/>
          <w:color w:val="444444"/>
        </w:rPr>
        <w:t xml:space="preserve"> </w:t>
      </w:r>
      <w:proofErr w:type="spellStart"/>
      <w:r>
        <w:rPr>
          <w:rFonts w:ascii="inherit" w:hAnsi="inherit"/>
          <w:color w:val="444444"/>
        </w:rPr>
        <w:t>with</w:t>
      </w:r>
      <w:proofErr w:type="spellEnd"/>
      <w:r>
        <w:rPr>
          <w:rFonts w:ascii="inherit" w:hAnsi="inherit"/>
          <w:color w:val="444444"/>
        </w:rPr>
        <w:t> </w:t>
      </w:r>
      <w:proofErr w:type="spellStart"/>
      <w:r>
        <w:rPr>
          <w:rStyle w:val="HTMLCode"/>
          <w:rFonts w:ascii="Consolas" w:hAnsi="Consolas"/>
          <w:color w:val="444444"/>
          <w:sz w:val="22"/>
          <w:szCs w:val="22"/>
          <w:bdr w:val="single" w:sz="6" w:space="2" w:color="E0E0E0" w:frame="1"/>
          <w:shd w:val="clear" w:color="auto" w:fill="F2F2F2"/>
        </w:rPr>
        <w:t>setMeasureMode</w:t>
      </w:r>
      <w:proofErr w:type="spellEnd"/>
      <w:r>
        <w:rPr>
          <w:rStyle w:val="HTMLCode"/>
          <w:rFonts w:ascii="Consolas" w:hAnsi="Consolas"/>
          <w:color w:val="444444"/>
          <w:sz w:val="22"/>
          <w:szCs w:val="22"/>
          <w:bdr w:val="single" w:sz="6" w:space="2" w:color="E0E0E0" w:frame="1"/>
          <w:shd w:val="clear" w:color="auto" w:fill="F2F2F2"/>
        </w:rPr>
        <w:t>(TRIGGERED)</w:t>
      </w:r>
      <w:r>
        <w:rPr>
          <w:rFonts w:ascii="inherit" w:hAnsi="inherit"/>
          <w:color w:val="444444"/>
        </w:rPr>
        <w:t> (</w:t>
      </w:r>
      <w:proofErr w:type="spellStart"/>
      <w:r>
        <w:rPr>
          <w:rFonts w:ascii="inherit" w:hAnsi="inherit"/>
          <w:color w:val="444444"/>
        </w:rPr>
        <w:t>line</w:t>
      </w:r>
      <w:proofErr w:type="spellEnd"/>
      <w:r>
        <w:rPr>
          <w:rFonts w:ascii="inherit" w:hAnsi="inherit"/>
          <w:color w:val="444444"/>
        </w:rPr>
        <w:t xml:space="preserve"> 47 </w:t>
      </w:r>
      <w:proofErr w:type="spellStart"/>
      <w:r>
        <w:rPr>
          <w:rFonts w:ascii="inherit" w:hAnsi="inherit"/>
          <w:color w:val="444444"/>
        </w:rPr>
        <w:t>in</w:t>
      </w:r>
      <w:proofErr w:type="spellEnd"/>
      <w:r>
        <w:rPr>
          <w:rFonts w:ascii="inherit" w:hAnsi="inherit"/>
          <w:color w:val="444444"/>
        </w:rPr>
        <w:t xml:space="preserve"> </w:t>
      </w:r>
      <w:proofErr w:type="spellStart"/>
      <w:r>
        <w:rPr>
          <w:rFonts w:ascii="inherit" w:hAnsi="inherit"/>
          <w:color w:val="444444"/>
        </w:rPr>
        <w:t>Triggered.ino</w:t>
      </w:r>
      <w:proofErr w:type="spellEnd"/>
      <w:r>
        <w:rPr>
          <w:rFonts w:ascii="inherit" w:hAnsi="inherit"/>
          <w:color w:val="444444"/>
        </w:rPr>
        <w:t xml:space="preserve">).   </w:t>
      </w:r>
      <w:proofErr w:type="spellStart"/>
      <w:r>
        <w:rPr>
          <w:rFonts w:ascii="inherit" w:hAnsi="inherit"/>
          <w:color w:val="444444"/>
        </w:rPr>
        <w:t>Each</w:t>
      </w:r>
      <w:proofErr w:type="spellEnd"/>
      <w:r>
        <w:rPr>
          <w:rFonts w:ascii="inherit" w:hAnsi="inherit"/>
          <w:color w:val="444444"/>
        </w:rPr>
        <w:t xml:space="preserve"> </w:t>
      </w:r>
      <w:proofErr w:type="spellStart"/>
      <w:r>
        <w:rPr>
          <w:rFonts w:ascii="inherit" w:hAnsi="inherit"/>
          <w:color w:val="444444"/>
        </w:rPr>
        <w:t>measurement</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started</w:t>
      </w:r>
      <w:proofErr w:type="spellEnd"/>
      <w:r>
        <w:rPr>
          <w:rFonts w:ascii="inherit" w:hAnsi="inherit"/>
          <w:color w:val="444444"/>
        </w:rPr>
        <w:t xml:space="preserve"> </w:t>
      </w:r>
      <w:proofErr w:type="spellStart"/>
      <w:r>
        <w:rPr>
          <w:rFonts w:ascii="inherit" w:hAnsi="inherit"/>
          <w:color w:val="444444"/>
        </w:rPr>
        <w:t>manually</w:t>
      </w:r>
      <w:proofErr w:type="spellEnd"/>
      <w:r>
        <w:rPr>
          <w:rFonts w:ascii="inherit" w:hAnsi="inherit"/>
          <w:color w:val="444444"/>
        </w:rPr>
        <w:t xml:space="preserve"> </w:t>
      </w:r>
      <w:proofErr w:type="spellStart"/>
      <w:r>
        <w:rPr>
          <w:rFonts w:ascii="inherit" w:hAnsi="inherit"/>
          <w:color w:val="444444"/>
        </w:rPr>
        <w:t>with</w:t>
      </w:r>
      <w:proofErr w:type="spellEnd"/>
      <w:r>
        <w:rPr>
          <w:rFonts w:ascii="inherit" w:hAnsi="inherit"/>
          <w:color w:val="444444"/>
        </w:rPr>
        <w:t> </w:t>
      </w:r>
      <w:proofErr w:type="spellStart"/>
      <w:r>
        <w:rPr>
          <w:rStyle w:val="HTMLCode"/>
          <w:rFonts w:ascii="Consolas" w:hAnsi="Consolas"/>
          <w:color w:val="444444"/>
          <w:sz w:val="22"/>
          <w:szCs w:val="22"/>
          <w:bdr w:val="single" w:sz="6" w:space="2" w:color="E0E0E0" w:frame="1"/>
          <w:shd w:val="clear" w:color="auto" w:fill="F2F2F2"/>
        </w:rPr>
        <w:t>startSingleMeasurement</w:t>
      </w:r>
      <w:proofErr w:type="spellEnd"/>
      <w:r>
        <w:rPr>
          <w:rStyle w:val="HTMLCode"/>
          <w:rFonts w:ascii="Consolas" w:hAnsi="Consolas"/>
          <w:color w:val="444444"/>
          <w:sz w:val="22"/>
          <w:szCs w:val="22"/>
          <w:bdr w:val="single" w:sz="6" w:space="2" w:color="E0E0E0" w:frame="1"/>
          <w:shd w:val="clear" w:color="auto" w:fill="F2F2F2"/>
        </w:rPr>
        <w:t>()</w:t>
      </w:r>
      <w:r>
        <w:rPr>
          <w:rFonts w:ascii="inherit" w:hAnsi="inherit"/>
          <w:color w:val="444444"/>
        </w:rPr>
        <w:t> (</w:t>
      </w:r>
      <w:proofErr w:type="spellStart"/>
      <w:r>
        <w:rPr>
          <w:rFonts w:ascii="inherit" w:hAnsi="inherit"/>
          <w:color w:val="444444"/>
        </w:rPr>
        <w:t>line</w:t>
      </w:r>
      <w:proofErr w:type="spellEnd"/>
      <w:r>
        <w:rPr>
          <w:rFonts w:ascii="inherit" w:hAnsi="inherit"/>
          <w:color w:val="444444"/>
        </w:rPr>
        <w:t xml:space="preserve"> 74). I </w:t>
      </w:r>
      <w:proofErr w:type="spellStart"/>
      <w:r>
        <w:rPr>
          <w:rFonts w:ascii="inherit" w:hAnsi="inherit"/>
          <w:color w:val="444444"/>
        </w:rPr>
        <w:t>have</w:t>
      </w:r>
      <w:proofErr w:type="spellEnd"/>
      <w:r>
        <w:rPr>
          <w:rFonts w:ascii="inherit" w:hAnsi="inherit"/>
          <w:color w:val="444444"/>
        </w:rPr>
        <w:t xml:space="preserve"> </w:t>
      </w:r>
      <w:proofErr w:type="spellStart"/>
      <w:r>
        <w:rPr>
          <w:rFonts w:ascii="inherit" w:hAnsi="inherit"/>
          <w:color w:val="444444"/>
        </w:rPr>
        <w:t>programmed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function</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automatically</w:t>
      </w:r>
      <w:proofErr w:type="spellEnd"/>
      <w:r>
        <w:rPr>
          <w:rFonts w:ascii="inherit" w:hAnsi="inherit"/>
          <w:color w:val="444444"/>
        </w:rPr>
        <w:t xml:space="preserve"> </w:t>
      </w:r>
      <w:proofErr w:type="spellStart"/>
      <w:r>
        <w:rPr>
          <w:rFonts w:ascii="inherit" w:hAnsi="inherit"/>
          <w:color w:val="444444"/>
        </w:rPr>
        <w:t>wait</w:t>
      </w:r>
      <w:proofErr w:type="spellEnd"/>
      <w:r>
        <w:rPr>
          <w:rFonts w:ascii="inherit" w:hAnsi="inherit"/>
          <w:color w:val="444444"/>
        </w:rPr>
        <w:t xml:space="preserve"> </w:t>
      </w:r>
      <w:proofErr w:type="spellStart"/>
      <w:r>
        <w:rPr>
          <w:rFonts w:ascii="inherit" w:hAnsi="inherit"/>
          <w:color w:val="444444"/>
        </w:rPr>
        <w:t>until</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current</w:t>
      </w:r>
      <w:proofErr w:type="spellEnd"/>
      <w:r>
        <w:rPr>
          <w:rFonts w:ascii="inherit" w:hAnsi="inherit"/>
          <w:color w:val="444444"/>
        </w:rPr>
        <w:t xml:space="preserve"> </w:t>
      </w:r>
      <w:proofErr w:type="spellStart"/>
      <w:r>
        <w:rPr>
          <w:rFonts w:ascii="inherit" w:hAnsi="inherit"/>
          <w:color w:val="444444"/>
        </w:rPr>
        <w:t>readings</w:t>
      </w:r>
      <w:proofErr w:type="spellEnd"/>
      <w:r>
        <w:rPr>
          <w:rFonts w:ascii="inherit" w:hAnsi="inherit"/>
          <w:color w:val="444444"/>
        </w:rPr>
        <w:t xml:space="preserve"> </w:t>
      </w:r>
      <w:proofErr w:type="spellStart"/>
      <w:r>
        <w:rPr>
          <w:rFonts w:ascii="inherit" w:hAnsi="inherit"/>
          <w:color w:val="444444"/>
        </w:rPr>
        <w:t>are</w:t>
      </w:r>
      <w:proofErr w:type="spellEnd"/>
      <w:r>
        <w:rPr>
          <w:rFonts w:ascii="inherit" w:hAnsi="inherit"/>
          <w:color w:val="444444"/>
        </w:rPr>
        <w:t xml:space="preserve"> </w:t>
      </w:r>
      <w:proofErr w:type="spellStart"/>
      <w:r>
        <w:rPr>
          <w:rFonts w:ascii="inherit" w:hAnsi="inherit"/>
          <w:color w:val="444444"/>
        </w:rPr>
        <w:t>available</w:t>
      </w:r>
      <w:proofErr w:type="spellEnd"/>
      <w:r>
        <w:rPr>
          <w:rFonts w:ascii="inherit" w:hAnsi="inherit"/>
          <w:color w:val="444444"/>
        </w:rPr>
        <w:t xml:space="preserve">. </w:t>
      </w:r>
      <w:proofErr w:type="spellStart"/>
      <w:r>
        <w:rPr>
          <w:rFonts w:ascii="inherit" w:hAnsi="inherit"/>
          <w:color w:val="444444"/>
        </w:rPr>
        <w:t>So</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w:t>
      </w:r>
      <w:proofErr w:type="spellStart"/>
      <w:r>
        <w:rPr>
          <w:rStyle w:val="Strong"/>
          <w:rFonts w:ascii="inherit" w:hAnsi="inherit"/>
          <w:color w:val="444444"/>
          <w:bdr w:val="none" w:sz="0" w:space="0" w:color="auto" w:frame="1"/>
        </w:rPr>
        <w:t>don’t</w:t>
      </w:r>
      <w:proofErr w:type="spellEnd"/>
      <w:r>
        <w:rPr>
          <w:rFonts w:ascii="inherit" w:hAnsi="inherit"/>
          <w:color w:val="444444"/>
        </w:rPr>
        <w:t> </w:t>
      </w:r>
      <w:proofErr w:type="spellStart"/>
      <w:r>
        <w:rPr>
          <w:rFonts w:ascii="inherit" w:hAnsi="inherit"/>
          <w:color w:val="444444"/>
        </w:rPr>
        <w:t>need</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call</w:t>
      </w:r>
      <w:proofErr w:type="spellEnd"/>
      <w:r>
        <w:rPr>
          <w:rFonts w:ascii="inherit" w:hAnsi="inherit"/>
          <w:color w:val="444444"/>
        </w:rPr>
        <w:t> </w:t>
      </w:r>
      <w:proofErr w:type="spellStart"/>
      <w:r>
        <w:rPr>
          <w:rStyle w:val="HTMLCode"/>
          <w:rFonts w:ascii="Consolas" w:hAnsi="Consolas"/>
          <w:color w:val="444444"/>
          <w:sz w:val="22"/>
          <w:szCs w:val="22"/>
          <w:bdr w:val="single" w:sz="6" w:space="2" w:color="E0E0E0" w:frame="1"/>
          <w:shd w:val="clear" w:color="auto" w:fill="F2F2F2"/>
        </w:rPr>
        <w:t>waitUntilConversionCompleted</w:t>
      </w:r>
      <w:proofErr w:type="spellEnd"/>
      <w:r>
        <w:rPr>
          <w:rStyle w:val="HTMLCode"/>
          <w:rFonts w:ascii="Consolas" w:hAnsi="Consolas"/>
          <w:color w:val="444444"/>
          <w:sz w:val="22"/>
          <w:szCs w:val="22"/>
          <w:bdr w:val="single" w:sz="6" w:space="2" w:color="E0E0E0" w:frame="1"/>
          <w:shd w:val="clear" w:color="auto" w:fill="F2F2F2"/>
        </w:rPr>
        <w:t>()</w:t>
      </w:r>
      <w:r>
        <w:rPr>
          <w:rFonts w:ascii="inherit" w:hAnsi="inherit"/>
          <w:color w:val="444444"/>
        </w:rPr>
        <w:t> </w:t>
      </w:r>
      <w:proofErr w:type="spellStart"/>
      <w:r>
        <w:rPr>
          <w:rFonts w:ascii="inherit" w:hAnsi="inherit"/>
          <w:color w:val="444444"/>
        </w:rPr>
        <w:t>in</w:t>
      </w:r>
      <w:proofErr w:type="spellEnd"/>
      <w:r>
        <w:rPr>
          <w:rFonts w:ascii="inherit" w:hAnsi="inherit"/>
          <w:color w:val="444444"/>
        </w:rPr>
        <w:t xml:space="preserve"> </w:t>
      </w:r>
      <w:proofErr w:type="spellStart"/>
      <w:r>
        <w:rPr>
          <w:rFonts w:ascii="inherit" w:hAnsi="inherit"/>
          <w:color w:val="444444"/>
        </w:rPr>
        <w:t>triggered</w:t>
      </w:r>
      <w:proofErr w:type="spellEnd"/>
      <w:r>
        <w:rPr>
          <w:rFonts w:ascii="inherit" w:hAnsi="inherit"/>
          <w:color w:val="444444"/>
        </w:rPr>
        <w:t xml:space="preserve"> </w:t>
      </w:r>
      <w:proofErr w:type="spellStart"/>
      <w:r>
        <w:rPr>
          <w:rFonts w:ascii="inherit" w:hAnsi="inherit"/>
          <w:color w:val="444444"/>
        </w:rPr>
        <w:t>mode</w:t>
      </w:r>
      <w:proofErr w:type="spellEnd"/>
      <w:r>
        <w:rPr>
          <w:rFonts w:ascii="inherit" w:hAnsi="inherit"/>
          <w:color w:val="444444"/>
        </w:rPr>
        <w:t>.</w:t>
      </w:r>
    </w:p>
    <w:p w14:paraId="63A2D9D6" w14:textId="77777777" w:rsidR="006F6DE0" w:rsidRDefault="006F6DE0" w:rsidP="006F6DE0">
      <w:pPr>
        <w:pStyle w:val="NormalWeb"/>
        <w:shd w:val="clear" w:color="auto" w:fill="FFFFFF"/>
        <w:spacing w:before="0" w:beforeAutospacing="0" w:after="150" w:afterAutospacing="0" w:line="408" w:lineRule="atLeast"/>
        <w:textAlignment w:val="baseline"/>
        <w:rPr>
          <w:rFonts w:ascii="inherit" w:hAnsi="inherit"/>
          <w:color w:val="444444"/>
        </w:rPr>
      </w:pPr>
      <w:proofErr w:type="spellStart"/>
      <w:r>
        <w:rPr>
          <w:rFonts w:ascii="inherit" w:hAnsi="inherit"/>
          <w:color w:val="444444"/>
        </w:rPr>
        <w:t>Otherwise</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sketch</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identical</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Continuous.ino</w:t>
      </w:r>
      <w:proofErr w:type="spellEnd"/>
      <w:r>
        <w:rPr>
          <w:rFonts w:ascii="inherit" w:hAnsi="inherit"/>
          <w:color w:val="444444"/>
        </w:rPr>
        <w:t>.</w:t>
      </w:r>
    </w:p>
    <w:p w14:paraId="798BDCAD" w14:textId="77777777" w:rsidR="006F6DE0" w:rsidRDefault="006F6DE0" w:rsidP="006F6DE0">
      <w:pPr>
        <w:shd w:val="clear" w:color="auto" w:fill="F7F7F9"/>
        <w:spacing w:line="324" w:lineRule="atLeast"/>
        <w:textAlignment w:val="baseline"/>
        <w:rPr>
          <w:rFonts w:ascii="inherit" w:hAnsi="inherit"/>
          <w:b/>
          <w:bCs/>
          <w:color w:val="000000"/>
          <w:sz w:val="18"/>
          <w:szCs w:val="18"/>
        </w:rPr>
      </w:pPr>
      <w:proofErr w:type="spellStart"/>
      <w:r>
        <w:rPr>
          <w:rFonts w:ascii="inherit" w:hAnsi="inherit"/>
          <w:b/>
          <w:bCs/>
          <w:color w:val="000000"/>
          <w:sz w:val="18"/>
          <w:szCs w:val="18"/>
        </w:rPr>
        <w:t>Triggered.ino</w:t>
      </w:r>
      <w:proofErr w:type="spellEnd"/>
    </w:p>
    <w:p w14:paraId="059DD54F"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#include &lt;</w:t>
      </w:r>
      <w:proofErr w:type="spellStart"/>
      <w:r>
        <w:rPr>
          <w:rStyle w:val="enlighter-c0"/>
          <w:rFonts w:ascii="inherit" w:hAnsi="inherit"/>
          <w:color w:val="086B08"/>
          <w:sz w:val="20"/>
          <w:szCs w:val="20"/>
          <w:bdr w:val="none" w:sz="0" w:space="0" w:color="auto" w:frame="1"/>
        </w:rPr>
        <w:t>Wire.h</w:t>
      </w:r>
      <w:proofErr w:type="spellEnd"/>
      <w:r>
        <w:rPr>
          <w:rStyle w:val="enlighter-c0"/>
          <w:rFonts w:ascii="inherit" w:hAnsi="inherit"/>
          <w:color w:val="086B08"/>
          <w:sz w:val="20"/>
          <w:szCs w:val="20"/>
          <w:bdr w:val="none" w:sz="0" w:space="0" w:color="auto" w:frame="1"/>
        </w:rPr>
        <w:t>&gt;</w:t>
      </w:r>
    </w:p>
    <w:p w14:paraId="130CDFF0"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#include &lt;INA226_WE.h&gt;</w:t>
      </w:r>
    </w:p>
    <w:p w14:paraId="6FF7C26A"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#define I2C_ADDRESS 0x40</w:t>
      </w:r>
    </w:p>
    <w:p w14:paraId="0EEA609C" w14:textId="77777777" w:rsidR="006F6DE0" w:rsidRDefault="006F6DE0" w:rsidP="006F6DE0">
      <w:pPr>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 xml:space="preserve">INA226_WE </w:t>
      </w:r>
      <w:r>
        <w:rPr>
          <w:rStyle w:val="enlighter-m0"/>
          <w:rFonts w:ascii="inherit" w:hAnsi="inherit"/>
          <w:color w:val="000000"/>
          <w:sz w:val="20"/>
          <w:szCs w:val="20"/>
          <w:bdr w:val="none" w:sz="0" w:space="0" w:color="auto" w:frame="1"/>
        </w:rPr>
        <w:t>ina226</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I2C_ADDRESS</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5088FD23"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 xml:space="preserve">// INA226_WE ina226 = INA226_WE(); // </w:t>
      </w:r>
      <w:proofErr w:type="spellStart"/>
      <w:r>
        <w:rPr>
          <w:rStyle w:val="enlighter-c0"/>
          <w:rFonts w:ascii="inherit" w:hAnsi="inherit"/>
          <w:color w:val="086B08"/>
          <w:sz w:val="20"/>
          <w:szCs w:val="20"/>
          <w:bdr w:val="none" w:sz="0" w:space="0" w:color="auto" w:frame="1"/>
        </w:rPr>
        <w:t>Alternative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sets</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default</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address</w:t>
      </w:r>
      <w:proofErr w:type="spellEnd"/>
      <w:r>
        <w:rPr>
          <w:rStyle w:val="enlighter-c0"/>
          <w:rFonts w:ascii="inherit" w:hAnsi="inherit"/>
          <w:color w:val="086B08"/>
          <w:sz w:val="20"/>
          <w:szCs w:val="20"/>
          <w:bdr w:val="none" w:sz="0" w:space="0" w:color="auto" w:frame="1"/>
        </w:rPr>
        <w:t xml:space="preserve"> 0x40</w:t>
      </w:r>
    </w:p>
    <w:p w14:paraId="326417F5"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void</w:t>
      </w:r>
      <w:proofErr w:type="spellEnd"/>
      <w:r>
        <w:rPr>
          <w:rStyle w:val="enlighter-text"/>
          <w:rFonts w:ascii="inherit" w:hAnsi="inherit"/>
          <w:color w:val="000000"/>
          <w:sz w:val="20"/>
          <w:szCs w:val="20"/>
          <w:bdr w:val="none" w:sz="0" w:space="0" w:color="auto" w:frame="1"/>
        </w:rPr>
        <w:t xml:space="preserve"> </w:t>
      </w:r>
      <w:proofErr w:type="spellStart"/>
      <w:r>
        <w:rPr>
          <w:rStyle w:val="enlighter-m0"/>
          <w:rFonts w:ascii="inherit" w:hAnsi="inherit"/>
          <w:color w:val="000000"/>
          <w:sz w:val="20"/>
          <w:szCs w:val="20"/>
          <w:bdr w:val="none" w:sz="0" w:space="0" w:color="auto" w:frame="1"/>
        </w:rPr>
        <w:t>setup</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r>
        <w:rPr>
          <w:rStyle w:val="enlighter-g1"/>
          <w:rFonts w:ascii="inherit" w:hAnsi="inherit"/>
          <w:color w:val="12217C"/>
          <w:sz w:val="20"/>
          <w:szCs w:val="20"/>
          <w:bdr w:val="none" w:sz="0" w:space="0" w:color="auto" w:frame="1"/>
        </w:rPr>
        <w:t>{</w:t>
      </w:r>
    </w:p>
    <w:p w14:paraId="44F7EF97"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begin</w:t>
      </w:r>
      <w:proofErr w:type="spellEnd"/>
      <w:r>
        <w:rPr>
          <w:rStyle w:val="enlighter-g1"/>
          <w:rFonts w:ascii="inherit" w:hAnsi="inherit"/>
          <w:color w:val="12217C"/>
          <w:sz w:val="20"/>
          <w:szCs w:val="20"/>
          <w:bdr w:val="none" w:sz="0" w:space="0" w:color="auto" w:frame="1"/>
        </w:rPr>
        <w:t>(</w:t>
      </w:r>
      <w:r>
        <w:rPr>
          <w:rStyle w:val="enlighter-n1"/>
          <w:rFonts w:ascii="inherit" w:hAnsi="inherit"/>
          <w:color w:val="007F7F"/>
          <w:sz w:val="20"/>
          <w:szCs w:val="20"/>
          <w:bdr w:val="none" w:sz="0" w:space="0" w:color="auto" w:frame="1"/>
        </w:rPr>
        <w:t>9600</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76AF48AC"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Wire.</w:t>
      </w:r>
      <w:r>
        <w:rPr>
          <w:rStyle w:val="enlighter-m3"/>
          <w:rFonts w:ascii="inherit" w:hAnsi="inherit"/>
          <w:color w:val="000000"/>
          <w:sz w:val="20"/>
          <w:szCs w:val="20"/>
          <w:bdr w:val="none" w:sz="0" w:space="0" w:color="auto" w:frame="1"/>
        </w:rPr>
        <w:t>begin</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3D83E000" w14:textId="77777777" w:rsidR="006F6DE0" w:rsidRDefault="006F6DE0" w:rsidP="006F6DE0">
      <w:pPr>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init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07354109"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Set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Number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of</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measurements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for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shunt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and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bus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voltage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which</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shall</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averaged</w:t>
      </w:r>
      <w:proofErr w:type="spellEnd"/>
    </w:p>
    <w:p w14:paraId="210CB25D"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Mode</w:t>
      </w:r>
      <w:proofErr w:type="spellEnd"/>
      <w:r>
        <w:rPr>
          <w:rStyle w:val="enlighter-c1"/>
          <w:rFonts w:ascii="inherit" w:hAnsi="inherit"/>
          <w:color w:val="086B08"/>
          <w:sz w:val="20"/>
          <w:szCs w:val="20"/>
          <w:bdr w:val="none" w:sz="0" w:space="0" w:color="auto" w:frame="1"/>
        </w:rPr>
        <w:t xml:space="preserve"> * * </w:t>
      </w:r>
      <w:proofErr w:type="spellStart"/>
      <w:r>
        <w:rPr>
          <w:rStyle w:val="enlighter-c1"/>
          <w:rFonts w:ascii="inherit" w:hAnsi="inherit"/>
          <w:color w:val="086B08"/>
          <w:sz w:val="20"/>
          <w:szCs w:val="20"/>
          <w:bdr w:val="none" w:sz="0" w:space="0" w:color="auto" w:frame="1"/>
        </w:rPr>
        <w:t>Number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of</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samples</w:t>
      </w:r>
      <w:proofErr w:type="spellEnd"/>
      <w:r>
        <w:rPr>
          <w:rStyle w:val="enlighter-c1"/>
          <w:rFonts w:ascii="inherit" w:hAnsi="inherit"/>
          <w:color w:val="086B08"/>
          <w:sz w:val="20"/>
          <w:szCs w:val="20"/>
          <w:bdr w:val="none" w:sz="0" w:space="0" w:color="auto" w:frame="1"/>
        </w:rPr>
        <w:t xml:space="preserve"> *</w:t>
      </w:r>
    </w:p>
    <w:p w14:paraId="7F23672F"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AVERAGE_1 1 (</w:t>
      </w:r>
      <w:proofErr w:type="spellStart"/>
      <w:r>
        <w:rPr>
          <w:rStyle w:val="enlighter-c1"/>
          <w:rFonts w:ascii="inherit" w:hAnsi="inherit"/>
          <w:color w:val="086B08"/>
          <w:sz w:val="20"/>
          <w:szCs w:val="20"/>
          <w:bdr w:val="none" w:sz="0" w:space="0" w:color="auto" w:frame="1"/>
        </w:rPr>
        <w:t>default</w:t>
      </w:r>
      <w:proofErr w:type="spellEnd"/>
      <w:r>
        <w:rPr>
          <w:rStyle w:val="enlighter-c1"/>
          <w:rFonts w:ascii="inherit" w:hAnsi="inherit"/>
          <w:color w:val="086B08"/>
          <w:sz w:val="20"/>
          <w:szCs w:val="20"/>
          <w:bdr w:val="none" w:sz="0" w:space="0" w:color="auto" w:frame="1"/>
        </w:rPr>
        <w:t>)</w:t>
      </w:r>
    </w:p>
    <w:p w14:paraId="0C3A6845"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AVERAGE_4 4</w:t>
      </w:r>
    </w:p>
    <w:p w14:paraId="37BECBA6"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AVERAGE_16 8</w:t>
      </w:r>
    </w:p>
    <w:p w14:paraId="2D977C11"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lastRenderedPageBreak/>
        <w:t>AVERAGE_64 64</w:t>
      </w:r>
    </w:p>
    <w:p w14:paraId="277F6D12"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AVERAGE_128 128</w:t>
      </w:r>
    </w:p>
    <w:p w14:paraId="5E881DA9"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AVERAGE_256 256</w:t>
      </w:r>
    </w:p>
    <w:p w14:paraId="26E6B93C"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AVERAGE_512 512</w:t>
      </w:r>
    </w:p>
    <w:p w14:paraId="7C5CE84B"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AVERAGE_1024 1024</w:t>
      </w:r>
    </w:p>
    <w:p w14:paraId="1348799D"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w:t>
      </w:r>
    </w:p>
    <w:p w14:paraId="5E6E32F5"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 xml:space="preserve">//ina226.setAverage(AVERAGE_1); // </w:t>
      </w:r>
      <w:proofErr w:type="spellStart"/>
      <w:r>
        <w:rPr>
          <w:rStyle w:val="enlighter-c0"/>
          <w:rFonts w:ascii="inherit" w:hAnsi="inherit"/>
          <w:color w:val="086B08"/>
          <w:sz w:val="20"/>
          <w:szCs w:val="20"/>
          <w:bdr w:val="none" w:sz="0" w:space="0" w:color="auto" w:frame="1"/>
        </w:rPr>
        <w:t>choose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mode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and</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uncomment</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for</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change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of</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default</w:t>
      </w:r>
      <w:proofErr w:type="spellEnd"/>
    </w:p>
    <w:p w14:paraId="44A5C050"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Set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conversion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time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in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microseconds</w:t>
      </w:r>
      <w:proofErr w:type="spellEnd"/>
    </w:p>
    <w:p w14:paraId="25CF98B4"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c1"/>
          <w:rFonts w:ascii="inherit" w:hAnsi="inherit"/>
          <w:color w:val="086B08"/>
          <w:sz w:val="20"/>
          <w:szCs w:val="20"/>
          <w:bdr w:val="none" w:sz="0" w:space="0" w:color="auto" w:frame="1"/>
        </w:rPr>
        <w:t>One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set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of</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shunt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and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bus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voltage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conversion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will</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take</w:t>
      </w:r>
      <w:proofErr w:type="spellEnd"/>
      <w:r>
        <w:rPr>
          <w:rStyle w:val="enlighter-c1"/>
          <w:rFonts w:ascii="inherit" w:hAnsi="inherit"/>
          <w:color w:val="086B08"/>
          <w:sz w:val="20"/>
          <w:szCs w:val="20"/>
          <w:bdr w:val="none" w:sz="0" w:space="0" w:color="auto" w:frame="1"/>
        </w:rPr>
        <w:t xml:space="preserve">: </w:t>
      </w:r>
    </w:p>
    <w:p w14:paraId="2821EA7D"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c1"/>
          <w:rFonts w:ascii="inherit" w:hAnsi="inherit"/>
          <w:color w:val="086B08"/>
          <w:sz w:val="20"/>
          <w:szCs w:val="20"/>
          <w:bdr w:val="none" w:sz="0" w:space="0" w:color="auto" w:frame="1"/>
        </w:rPr>
        <w:t>number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of</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samples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to</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averaged</w:t>
      </w:r>
      <w:proofErr w:type="spellEnd"/>
      <w:r>
        <w:rPr>
          <w:rStyle w:val="enlighter-c1"/>
          <w:rFonts w:ascii="inherit" w:hAnsi="inherit"/>
          <w:color w:val="086B08"/>
          <w:sz w:val="20"/>
          <w:szCs w:val="20"/>
          <w:bdr w:val="none" w:sz="0" w:space="0" w:color="auto" w:frame="1"/>
        </w:rPr>
        <w:t xml:space="preserve"> x </w:t>
      </w:r>
      <w:proofErr w:type="spellStart"/>
      <w:r>
        <w:rPr>
          <w:rStyle w:val="enlighter-c1"/>
          <w:rFonts w:ascii="inherit" w:hAnsi="inherit"/>
          <w:color w:val="086B08"/>
          <w:sz w:val="20"/>
          <w:szCs w:val="20"/>
          <w:bdr w:val="none" w:sz="0" w:space="0" w:color="auto" w:frame="1"/>
        </w:rPr>
        <w:t>conversion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time</w:t>
      </w:r>
      <w:proofErr w:type="spellEnd"/>
      <w:r>
        <w:rPr>
          <w:rStyle w:val="enlighter-c1"/>
          <w:rFonts w:ascii="inherit" w:hAnsi="inherit"/>
          <w:color w:val="086B08"/>
          <w:sz w:val="20"/>
          <w:szCs w:val="20"/>
          <w:bdr w:val="none" w:sz="0" w:space="0" w:color="auto" w:frame="1"/>
        </w:rPr>
        <w:t xml:space="preserve"> x 2</w:t>
      </w:r>
    </w:p>
    <w:p w14:paraId="382D809F"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Mode</w:t>
      </w:r>
      <w:proofErr w:type="spellEnd"/>
      <w:r>
        <w:rPr>
          <w:rStyle w:val="enlighter-c1"/>
          <w:rFonts w:ascii="inherit" w:hAnsi="inherit"/>
          <w:color w:val="086B08"/>
          <w:sz w:val="20"/>
          <w:szCs w:val="20"/>
          <w:bdr w:val="none" w:sz="0" w:space="0" w:color="auto" w:frame="1"/>
        </w:rPr>
        <w:t xml:space="preserve"> * * </w:t>
      </w:r>
      <w:proofErr w:type="spellStart"/>
      <w:r>
        <w:rPr>
          <w:rStyle w:val="enlighter-c1"/>
          <w:rFonts w:ascii="inherit" w:hAnsi="inherit"/>
          <w:color w:val="086B08"/>
          <w:sz w:val="20"/>
          <w:szCs w:val="20"/>
          <w:bdr w:val="none" w:sz="0" w:space="0" w:color="auto" w:frame="1"/>
        </w:rPr>
        <w:t>conversion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time</w:t>
      </w:r>
      <w:proofErr w:type="spellEnd"/>
      <w:r>
        <w:rPr>
          <w:rStyle w:val="enlighter-c1"/>
          <w:rFonts w:ascii="inherit" w:hAnsi="inherit"/>
          <w:color w:val="086B08"/>
          <w:sz w:val="20"/>
          <w:szCs w:val="20"/>
          <w:bdr w:val="none" w:sz="0" w:space="0" w:color="auto" w:frame="1"/>
        </w:rPr>
        <w:t xml:space="preserve"> *</w:t>
      </w:r>
    </w:p>
    <w:p w14:paraId="44AC2AFA"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CONV_TIME_140 140 µs</w:t>
      </w:r>
    </w:p>
    <w:p w14:paraId="1BF9A325"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CONV_TIME_204 204 µs</w:t>
      </w:r>
    </w:p>
    <w:p w14:paraId="52F4929D"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CONV_TIME_332 332 µs</w:t>
      </w:r>
    </w:p>
    <w:p w14:paraId="0BA97884"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CONV_TIME_588 588 µs</w:t>
      </w:r>
    </w:p>
    <w:p w14:paraId="7F810D82"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CONV_TIME_1100 1.1 </w:t>
      </w:r>
      <w:proofErr w:type="spellStart"/>
      <w:r>
        <w:rPr>
          <w:rStyle w:val="enlighter-c1"/>
          <w:rFonts w:ascii="inherit" w:hAnsi="inherit"/>
          <w:color w:val="086B08"/>
          <w:sz w:val="20"/>
          <w:szCs w:val="20"/>
          <w:bdr w:val="none" w:sz="0" w:space="0" w:color="auto" w:frame="1"/>
        </w:rPr>
        <w:t>ms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default</w:t>
      </w:r>
      <w:proofErr w:type="spellEnd"/>
      <w:r>
        <w:rPr>
          <w:rStyle w:val="enlighter-c1"/>
          <w:rFonts w:ascii="inherit" w:hAnsi="inherit"/>
          <w:color w:val="086B08"/>
          <w:sz w:val="20"/>
          <w:szCs w:val="20"/>
          <w:bdr w:val="none" w:sz="0" w:space="0" w:color="auto" w:frame="1"/>
        </w:rPr>
        <w:t>)</w:t>
      </w:r>
    </w:p>
    <w:p w14:paraId="14F01EDA"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CONV_TIME_2116 2.116 </w:t>
      </w:r>
      <w:proofErr w:type="spellStart"/>
      <w:r>
        <w:rPr>
          <w:rStyle w:val="enlighter-c1"/>
          <w:rFonts w:ascii="inherit" w:hAnsi="inherit"/>
          <w:color w:val="086B08"/>
          <w:sz w:val="20"/>
          <w:szCs w:val="20"/>
          <w:bdr w:val="none" w:sz="0" w:space="0" w:color="auto" w:frame="1"/>
        </w:rPr>
        <w:t>ms</w:t>
      </w:r>
      <w:proofErr w:type="spellEnd"/>
    </w:p>
    <w:p w14:paraId="5ADC56F4"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CONV_TIME_4156 4.156 </w:t>
      </w:r>
      <w:proofErr w:type="spellStart"/>
      <w:r>
        <w:rPr>
          <w:rStyle w:val="enlighter-c1"/>
          <w:rFonts w:ascii="inherit" w:hAnsi="inherit"/>
          <w:color w:val="086B08"/>
          <w:sz w:val="20"/>
          <w:szCs w:val="20"/>
          <w:bdr w:val="none" w:sz="0" w:space="0" w:color="auto" w:frame="1"/>
        </w:rPr>
        <w:t>ms</w:t>
      </w:r>
      <w:proofErr w:type="spellEnd"/>
    </w:p>
    <w:p w14:paraId="5200AC9A"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CONV_TIME_8244 8.244 </w:t>
      </w:r>
      <w:proofErr w:type="spellStart"/>
      <w:r>
        <w:rPr>
          <w:rStyle w:val="enlighter-c1"/>
          <w:rFonts w:ascii="inherit" w:hAnsi="inherit"/>
          <w:color w:val="086B08"/>
          <w:sz w:val="20"/>
          <w:szCs w:val="20"/>
          <w:bdr w:val="none" w:sz="0" w:space="0" w:color="auto" w:frame="1"/>
        </w:rPr>
        <w:t>ms</w:t>
      </w:r>
      <w:proofErr w:type="spellEnd"/>
      <w:r>
        <w:rPr>
          <w:rStyle w:val="enlighter-c1"/>
          <w:rFonts w:ascii="inherit" w:hAnsi="inherit"/>
          <w:color w:val="086B08"/>
          <w:sz w:val="20"/>
          <w:szCs w:val="20"/>
          <w:bdr w:val="none" w:sz="0" w:space="0" w:color="auto" w:frame="1"/>
        </w:rPr>
        <w:t xml:space="preserve"> </w:t>
      </w:r>
    </w:p>
    <w:p w14:paraId="7EEA613D"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w:t>
      </w:r>
    </w:p>
    <w:p w14:paraId="00A16470"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//ina226.setConversionTime(CONV_TIME_1100); //</w:t>
      </w:r>
      <w:proofErr w:type="spellStart"/>
      <w:r>
        <w:rPr>
          <w:rStyle w:val="enlighter-c0"/>
          <w:rFonts w:ascii="inherit" w:hAnsi="inherit"/>
          <w:color w:val="086B08"/>
          <w:sz w:val="20"/>
          <w:szCs w:val="20"/>
          <w:bdr w:val="none" w:sz="0" w:space="0" w:color="auto" w:frame="1"/>
        </w:rPr>
        <w:t>choose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conversion</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time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and</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uncomment</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for</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change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of</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default</w:t>
      </w:r>
      <w:proofErr w:type="spellEnd"/>
    </w:p>
    <w:p w14:paraId="4A96D928"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Set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measure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mode</w:t>
      </w:r>
      <w:proofErr w:type="spellEnd"/>
    </w:p>
    <w:p w14:paraId="18159D6A"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POWER_DOWN - INA219 </w:t>
      </w:r>
      <w:proofErr w:type="spellStart"/>
      <w:r>
        <w:rPr>
          <w:rStyle w:val="enlighter-c1"/>
          <w:rFonts w:ascii="inherit" w:hAnsi="inherit"/>
          <w:color w:val="086B08"/>
          <w:sz w:val="20"/>
          <w:szCs w:val="20"/>
          <w:bdr w:val="none" w:sz="0" w:space="0" w:color="auto" w:frame="1"/>
        </w:rPr>
        <w:t>switched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off</w:t>
      </w:r>
      <w:proofErr w:type="spellEnd"/>
    </w:p>
    <w:p w14:paraId="1044AE32"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TRIGGERED - </w:t>
      </w:r>
      <w:proofErr w:type="spellStart"/>
      <w:r>
        <w:rPr>
          <w:rStyle w:val="enlighter-c1"/>
          <w:rFonts w:ascii="inherit" w:hAnsi="inherit"/>
          <w:color w:val="086B08"/>
          <w:sz w:val="20"/>
          <w:szCs w:val="20"/>
          <w:bdr w:val="none" w:sz="0" w:space="0" w:color="auto" w:frame="1"/>
        </w:rPr>
        <w:t>measurement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demand</w:t>
      </w:r>
      <w:proofErr w:type="spellEnd"/>
    </w:p>
    <w:p w14:paraId="35DB80F7"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CONTINUOUS - </w:t>
      </w:r>
      <w:proofErr w:type="spellStart"/>
      <w:r>
        <w:rPr>
          <w:rStyle w:val="enlighter-c1"/>
          <w:rFonts w:ascii="inherit" w:hAnsi="inherit"/>
          <w:color w:val="086B08"/>
          <w:sz w:val="20"/>
          <w:szCs w:val="20"/>
          <w:bdr w:val="none" w:sz="0" w:space="0" w:color="auto" w:frame="1"/>
        </w:rPr>
        <w:t>Continuous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measurements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default</w:t>
      </w:r>
      <w:proofErr w:type="spellEnd"/>
      <w:r>
        <w:rPr>
          <w:rStyle w:val="enlighter-c1"/>
          <w:rFonts w:ascii="inherit" w:hAnsi="inherit"/>
          <w:color w:val="086B08"/>
          <w:sz w:val="20"/>
          <w:szCs w:val="20"/>
          <w:bdr w:val="none" w:sz="0" w:space="0" w:color="auto" w:frame="1"/>
        </w:rPr>
        <w:t>)</w:t>
      </w:r>
    </w:p>
    <w:p w14:paraId="40EF648A"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w:t>
      </w:r>
    </w:p>
    <w:p w14:paraId="3AF0CFAF" w14:textId="77777777" w:rsidR="006F6DE0" w:rsidRDefault="006F6DE0" w:rsidP="006F6DE0">
      <w:pPr>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setMeasureMode</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TRIGGERED</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choose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mode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and</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uncomment</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for</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change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of</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default</w:t>
      </w:r>
      <w:proofErr w:type="spellEnd"/>
    </w:p>
    <w:p w14:paraId="435C4657"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If</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the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current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values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delivered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by</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the</w:t>
      </w:r>
      <w:proofErr w:type="spellEnd"/>
      <w:r>
        <w:rPr>
          <w:rStyle w:val="enlighter-c1"/>
          <w:rFonts w:ascii="inherit" w:hAnsi="inherit"/>
          <w:color w:val="086B08"/>
          <w:sz w:val="20"/>
          <w:szCs w:val="20"/>
          <w:bdr w:val="none" w:sz="0" w:space="0" w:color="auto" w:frame="1"/>
        </w:rPr>
        <w:t xml:space="preserve"> INA226 </w:t>
      </w:r>
      <w:proofErr w:type="spellStart"/>
      <w:r>
        <w:rPr>
          <w:rStyle w:val="enlighter-c1"/>
          <w:rFonts w:ascii="inherit" w:hAnsi="inherit"/>
          <w:color w:val="086B08"/>
          <w:sz w:val="20"/>
          <w:szCs w:val="20"/>
          <w:bdr w:val="none" w:sz="0" w:space="0" w:color="auto" w:frame="1"/>
        </w:rPr>
        <w:t>differ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by</w:t>
      </w:r>
      <w:proofErr w:type="spellEnd"/>
      <w:r>
        <w:rPr>
          <w:rStyle w:val="enlighter-c1"/>
          <w:rFonts w:ascii="inherit" w:hAnsi="inherit"/>
          <w:color w:val="086B08"/>
          <w:sz w:val="20"/>
          <w:szCs w:val="20"/>
          <w:bdr w:val="none" w:sz="0" w:space="0" w:color="auto" w:frame="1"/>
        </w:rPr>
        <w:t xml:space="preserve"> a </w:t>
      </w:r>
      <w:proofErr w:type="spellStart"/>
      <w:r>
        <w:rPr>
          <w:rStyle w:val="enlighter-c1"/>
          <w:rFonts w:ascii="inherit" w:hAnsi="inherit"/>
          <w:color w:val="086B08"/>
          <w:sz w:val="20"/>
          <w:szCs w:val="20"/>
          <w:bdr w:val="none" w:sz="0" w:space="0" w:color="auto" w:frame="1"/>
        </w:rPr>
        <w:t>constant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factor</w:t>
      </w:r>
      <w:proofErr w:type="spellEnd"/>
    </w:p>
    <w:p w14:paraId="4603424F"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c1"/>
          <w:rFonts w:ascii="inherit" w:hAnsi="inherit"/>
          <w:color w:val="086B08"/>
          <w:sz w:val="20"/>
          <w:szCs w:val="20"/>
          <w:bdr w:val="none" w:sz="0" w:space="0" w:color="auto" w:frame="1"/>
        </w:rPr>
        <w:t>from</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values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obtained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with</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calibrated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equipment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you</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can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define</w:t>
      </w:r>
      <w:proofErr w:type="spellEnd"/>
      <w:r>
        <w:rPr>
          <w:rStyle w:val="enlighter-c1"/>
          <w:rFonts w:ascii="inherit" w:hAnsi="inherit"/>
          <w:color w:val="086B08"/>
          <w:sz w:val="20"/>
          <w:szCs w:val="20"/>
          <w:bdr w:val="none" w:sz="0" w:space="0" w:color="auto" w:frame="1"/>
        </w:rPr>
        <w:t xml:space="preserve"> a </w:t>
      </w:r>
      <w:proofErr w:type="spellStart"/>
      <w:r>
        <w:rPr>
          <w:rStyle w:val="enlighter-c1"/>
          <w:rFonts w:ascii="inherit" w:hAnsi="inherit"/>
          <w:color w:val="086B08"/>
          <w:sz w:val="20"/>
          <w:szCs w:val="20"/>
          <w:bdr w:val="none" w:sz="0" w:space="0" w:color="auto" w:frame="1"/>
        </w:rPr>
        <w:t>correction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factor</w:t>
      </w:r>
      <w:proofErr w:type="spellEnd"/>
      <w:r>
        <w:rPr>
          <w:rStyle w:val="enlighter-c1"/>
          <w:rFonts w:ascii="inherit" w:hAnsi="inherit"/>
          <w:color w:val="086B08"/>
          <w:sz w:val="20"/>
          <w:szCs w:val="20"/>
          <w:bdr w:val="none" w:sz="0" w:space="0" w:color="auto" w:frame="1"/>
        </w:rPr>
        <w:t>.</w:t>
      </w:r>
    </w:p>
    <w:p w14:paraId="0613AE37"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c1"/>
          <w:rFonts w:ascii="inherit" w:hAnsi="inherit"/>
          <w:color w:val="086B08"/>
          <w:sz w:val="20"/>
          <w:szCs w:val="20"/>
          <w:bdr w:val="none" w:sz="0" w:space="0" w:color="auto" w:frame="1"/>
        </w:rPr>
        <w:t>Correction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factor</w:t>
      </w:r>
      <w:proofErr w:type="spellEnd"/>
      <w:r>
        <w:rPr>
          <w:rStyle w:val="enlighter-c1"/>
          <w:rFonts w:ascii="inherit" w:hAnsi="inherit"/>
          <w:color w:val="086B08"/>
          <w:sz w:val="20"/>
          <w:szCs w:val="20"/>
          <w:bdr w:val="none" w:sz="0" w:space="0" w:color="auto" w:frame="1"/>
        </w:rPr>
        <w:t xml:space="preserve"> = </w:t>
      </w:r>
      <w:proofErr w:type="spellStart"/>
      <w:r>
        <w:rPr>
          <w:rStyle w:val="enlighter-c1"/>
          <w:rFonts w:ascii="inherit" w:hAnsi="inherit"/>
          <w:color w:val="086B08"/>
          <w:sz w:val="20"/>
          <w:szCs w:val="20"/>
          <w:bdr w:val="none" w:sz="0" w:space="0" w:color="auto" w:frame="1"/>
        </w:rPr>
        <w:t>current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delivered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from</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calibrated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equipment</w:t>
      </w:r>
      <w:proofErr w:type="spellEnd"/>
      <w:r>
        <w:rPr>
          <w:rStyle w:val="enlighter-c1"/>
          <w:rFonts w:ascii="inherit" w:hAnsi="inherit"/>
          <w:color w:val="086B08"/>
          <w:sz w:val="20"/>
          <w:szCs w:val="20"/>
          <w:bdr w:val="none" w:sz="0" w:space="0" w:color="auto" w:frame="1"/>
        </w:rPr>
        <w:t xml:space="preserve"> / </w:t>
      </w:r>
      <w:proofErr w:type="spellStart"/>
      <w:r>
        <w:rPr>
          <w:rStyle w:val="enlighter-c1"/>
          <w:rFonts w:ascii="inherit" w:hAnsi="inherit"/>
          <w:color w:val="086B08"/>
          <w:sz w:val="20"/>
          <w:szCs w:val="20"/>
          <w:bdr w:val="none" w:sz="0" w:space="0" w:color="auto" w:frame="1"/>
        </w:rPr>
        <w:t>current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delivered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by</w:t>
      </w:r>
      <w:proofErr w:type="spellEnd"/>
      <w:r>
        <w:rPr>
          <w:rStyle w:val="enlighter-c1"/>
          <w:rFonts w:ascii="inherit" w:hAnsi="inherit"/>
          <w:color w:val="086B08"/>
          <w:sz w:val="20"/>
          <w:szCs w:val="20"/>
          <w:bdr w:val="none" w:sz="0" w:space="0" w:color="auto" w:frame="1"/>
        </w:rPr>
        <w:t xml:space="preserve"> INA226</w:t>
      </w:r>
    </w:p>
    <w:p w14:paraId="3C0F1B78"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lastRenderedPageBreak/>
        <w:t>*/</w:t>
      </w:r>
    </w:p>
    <w:p w14:paraId="2A9D99DF"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 ina226.setCorrectionFactor(0.95);</w:t>
      </w:r>
    </w:p>
    <w:p w14:paraId="7B24BA3A"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 xml:space="preserve">"INA226 </w:t>
      </w:r>
      <w:proofErr w:type="spellStart"/>
      <w:r>
        <w:rPr>
          <w:rStyle w:val="enlighter-s0"/>
          <w:rFonts w:ascii="inherit" w:hAnsi="inherit"/>
          <w:color w:val="961414"/>
          <w:sz w:val="20"/>
          <w:szCs w:val="20"/>
          <w:bdr w:val="none" w:sz="0" w:space="0" w:color="auto" w:frame="1"/>
        </w:rPr>
        <w:t>Current</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Sensor</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Example</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Sketch</w:t>
      </w:r>
      <w:proofErr w:type="spellEnd"/>
      <w:r>
        <w:rPr>
          <w:rStyle w:val="enlighter-s0"/>
          <w:rFonts w:ascii="inherit" w:hAnsi="inherit"/>
          <w:color w:val="961414"/>
          <w:sz w:val="20"/>
          <w:szCs w:val="20"/>
          <w:bdr w:val="none" w:sz="0" w:space="0" w:color="auto" w:frame="1"/>
        </w:rPr>
        <w:t xml:space="preserve"> - </w:t>
      </w:r>
      <w:proofErr w:type="spellStart"/>
      <w:r>
        <w:rPr>
          <w:rStyle w:val="enlighter-s0"/>
          <w:rFonts w:ascii="inherit" w:hAnsi="inherit"/>
          <w:color w:val="961414"/>
          <w:sz w:val="20"/>
          <w:szCs w:val="20"/>
          <w:bdr w:val="none" w:sz="0" w:space="0" w:color="auto" w:frame="1"/>
        </w:rPr>
        <w:t>Triggered</w:t>
      </w:r>
      <w:proofErr w:type="spellEnd"/>
      <w:r>
        <w:rPr>
          <w:rStyle w:val="enlighter-s0"/>
          <w:rFonts w:ascii="inherit" w:hAnsi="inherit"/>
          <w:color w:val="961414"/>
          <w:sz w:val="20"/>
          <w:szCs w:val="20"/>
          <w:bdr w:val="none" w:sz="0" w:space="0" w:color="auto" w:frame="1"/>
        </w:rPr>
        <w: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4B094871"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 ina226.waitUntilConversionCompleted(); //</w:t>
      </w:r>
      <w:proofErr w:type="spellStart"/>
      <w:r>
        <w:rPr>
          <w:rStyle w:val="enlighter-c0"/>
          <w:rFonts w:ascii="inherit" w:hAnsi="inherit"/>
          <w:color w:val="086B08"/>
          <w:sz w:val="20"/>
          <w:szCs w:val="20"/>
          <w:bdr w:val="none" w:sz="0" w:space="0" w:color="auto" w:frame="1"/>
        </w:rPr>
        <w:t>makes</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no</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sense</w:t>
      </w:r>
      <w:proofErr w:type="spellEnd"/>
      <w:r>
        <w:rPr>
          <w:rStyle w:val="enlighter-c0"/>
          <w:rFonts w:ascii="inherit" w:hAnsi="inherit"/>
          <w:color w:val="086B08"/>
          <w:sz w:val="20"/>
          <w:szCs w:val="20"/>
          <w:bdr w:val="none" w:sz="0" w:space="0" w:color="auto" w:frame="1"/>
        </w:rPr>
        <w:t xml:space="preserve"> - </w:t>
      </w:r>
      <w:proofErr w:type="spellStart"/>
      <w:r>
        <w:rPr>
          <w:rStyle w:val="enlighter-c0"/>
          <w:rFonts w:ascii="inherit" w:hAnsi="inherit"/>
          <w:color w:val="086B08"/>
          <w:sz w:val="20"/>
          <w:szCs w:val="20"/>
          <w:bdr w:val="none" w:sz="0" w:space="0" w:color="auto" w:frame="1"/>
        </w:rPr>
        <w:t>in</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triggered</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mode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we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wait</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anyway</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for</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completed</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conversion</w:t>
      </w:r>
      <w:proofErr w:type="spellEnd"/>
    </w:p>
    <w:p w14:paraId="3E2CFD2E"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5EF9974A"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void</w:t>
      </w:r>
      <w:proofErr w:type="spellEnd"/>
      <w:r>
        <w:rPr>
          <w:rStyle w:val="enlighter-text"/>
          <w:rFonts w:ascii="inherit" w:hAnsi="inherit"/>
          <w:color w:val="000000"/>
          <w:sz w:val="20"/>
          <w:szCs w:val="20"/>
          <w:bdr w:val="none" w:sz="0" w:space="0" w:color="auto" w:frame="1"/>
        </w:rPr>
        <w:t xml:space="preserve"> </w:t>
      </w:r>
      <w:proofErr w:type="spellStart"/>
      <w:r>
        <w:rPr>
          <w:rStyle w:val="enlighter-m0"/>
          <w:rFonts w:ascii="inherit" w:hAnsi="inherit"/>
          <w:color w:val="000000"/>
          <w:sz w:val="20"/>
          <w:szCs w:val="20"/>
          <w:bdr w:val="none" w:sz="0" w:space="0" w:color="auto" w:frame="1"/>
        </w:rPr>
        <w:t>loop</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r>
        <w:rPr>
          <w:rStyle w:val="enlighter-g1"/>
          <w:rFonts w:ascii="inherit" w:hAnsi="inherit"/>
          <w:color w:val="12217C"/>
          <w:sz w:val="20"/>
          <w:szCs w:val="20"/>
          <w:bdr w:val="none" w:sz="0" w:space="0" w:color="auto" w:frame="1"/>
        </w:rPr>
        <w:t>{</w:t>
      </w:r>
    </w:p>
    <w:p w14:paraId="282DD9F6"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shuntVoltage_mV</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w:t>
      </w:r>
    </w:p>
    <w:p w14:paraId="020F7150"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loadVoltage_V</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w:t>
      </w:r>
    </w:p>
    <w:p w14:paraId="257AAD5B"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busVoltage_V</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w:t>
      </w:r>
    </w:p>
    <w:p w14:paraId="6E5944BD"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current_mA</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w:t>
      </w:r>
    </w:p>
    <w:p w14:paraId="71AEFED8"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power_mW</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 xml:space="preserve">; </w:t>
      </w:r>
    </w:p>
    <w:p w14:paraId="61738BCB" w14:textId="77777777" w:rsidR="006F6DE0" w:rsidRDefault="006F6DE0" w:rsidP="006F6DE0">
      <w:pPr>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startSingleMeasurement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28C6D72B" w14:textId="77777777" w:rsidR="006F6DE0" w:rsidRDefault="006F6DE0" w:rsidP="006F6DE0">
      <w:pPr>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readAndClearFlags</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6F396017"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shuntVoltage_mV</w:t>
      </w:r>
      <w:proofErr w:type="spellEnd"/>
      <w:r>
        <w:rPr>
          <w:rStyle w:val="enlighter-text"/>
          <w:rFonts w:ascii="inherit" w:hAnsi="inherit"/>
          <w:color w:val="000000"/>
          <w:sz w:val="20"/>
          <w:szCs w:val="20"/>
          <w:bdr w:val="none" w:sz="0" w:space="0" w:color="auto" w:frame="1"/>
        </w:rPr>
        <w:t xml:space="preserve"> = ina226.</w:t>
      </w:r>
      <w:r>
        <w:rPr>
          <w:rStyle w:val="enlighter-m3"/>
          <w:rFonts w:ascii="inherit" w:hAnsi="inherit"/>
          <w:color w:val="000000"/>
          <w:sz w:val="20"/>
          <w:szCs w:val="20"/>
          <w:bdr w:val="none" w:sz="0" w:space="0" w:color="auto" w:frame="1"/>
        </w:rPr>
        <w:t>getShuntVoltage_mV</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07283989"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busVoltage_V</w:t>
      </w:r>
      <w:proofErr w:type="spellEnd"/>
      <w:r>
        <w:rPr>
          <w:rStyle w:val="enlighter-text"/>
          <w:rFonts w:ascii="inherit" w:hAnsi="inherit"/>
          <w:color w:val="000000"/>
          <w:sz w:val="20"/>
          <w:szCs w:val="20"/>
          <w:bdr w:val="none" w:sz="0" w:space="0" w:color="auto" w:frame="1"/>
        </w:rPr>
        <w:t xml:space="preserve"> = ina226.</w:t>
      </w:r>
      <w:r>
        <w:rPr>
          <w:rStyle w:val="enlighter-m3"/>
          <w:rFonts w:ascii="inherit" w:hAnsi="inherit"/>
          <w:color w:val="000000"/>
          <w:sz w:val="20"/>
          <w:szCs w:val="20"/>
          <w:bdr w:val="none" w:sz="0" w:space="0" w:color="auto" w:frame="1"/>
        </w:rPr>
        <w:t>getBusVoltage_V</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2D33F4E4"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current_mA</w:t>
      </w:r>
      <w:proofErr w:type="spellEnd"/>
      <w:r>
        <w:rPr>
          <w:rStyle w:val="enlighter-text"/>
          <w:rFonts w:ascii="inherit" w:hAnsi="inherit"/>
          <w:color w:val="000000"/>
          <w:sz w:val="20"/>
          <w:szCs w:val="20"/>
          <w:bdr w:val="none" w:sz="0" w:space="0" w:color="auto" w:frame="1"/>
        </w:rPr>
        <w:t xml:space="preserve"> = ina226.</w:t>
      </w:r>
      <w:r>
        <w:rPr>
          <w:rStyle w:val="enlighter-m3"/>
          <w:rFonts w:ascii="inherit" w:hAnsi="inherit"/>
          <w:color w:val="000000"/>
          <w:sz w:val="20"/>
          <w:szCs w:val="20"/>
          <w:bdr w:val="none" w:sz="0" w:space="0" w:color="auto" w:frame="1"/>
        </w:rPr>
        <w:t>getCurrent_mA</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3D46AA8A"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power_mW</w:t>
      </w:r>
      <w:proofErr w:type="spellEnd"/>
      <w:r>
        <w:rPr>
          <w:rStyle w:val="enlighter-text"/>
          <w:rFonts w:ascii="inherit" w:hAnsi="inherit"/>
          <w:color w:val="000000"/>
          <w:sz w:val="20"/>
          <w:szCs w:val="20"/>
          <w:bdr w:val="none" w:sz="0" w:space="0" w:color="auto" w:frame="1"/>
        </w:rPr>
        <w:t xml:space="preserve"> = ina226.</w:t>
      </w:r>
      <w:r>
        <w:rPr>
          <w:rStyle w:val="enlighter-m3"/>
          <w:rFonts w:ascii="inherit" w:hAnsi="inherit"/>
          <w:color w:val="000000"/>
          <w:sz w:val="20"/>
          <w:szCs w:val="20"/>
          <w:bdr w:val="none" w:sz="0" w:space="0" w:color="auto" w:frame="1"/>
        </w:rPr>
        <w:t>getBusPower</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5B09568F"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loadVoltage_V</w:t>
      </w:r>
      <w:proofErr w:type="spellEnd"/>
      <w:r>
        <w:rPr>
          <w:rStyle w:val="enlighter-text"/>
          <w:rFonts w:ascii="inherit" w:hAnsi="inherit"/>
          <w:color w:val="000000"/>
          <w:sz w:val="20"/>
          <w:szCs w:val="20"/>
          <w:bdr w:val="none" w:sz="0" w:space="0" w:color="auto" w:frame="1"/>
        </w:rPr>
        <w:t xml:space="preserve"> = </w:t>
      </w:r>
      <w:proofErr w:type="spellStart"/>
      <w:r>
        <w:rPr>
          <w:rStyle w:val="enlighter-text"/>
          <w:rFonts w:ascii="inherit" w:hAnsi="inherit"/>
          <w:color w:val="000000"/>
          <w:sz w:val="20"/>
          <w:szCs w:val="20"/>
          <w:bdr w:val="none" w:sz="0" w:space="0" w:color="auto" w:frame="1"/>
        </w:rPr>
        <w:t>busVoltage_V</w:t>
      </w:r>
      <w:proofErr w:type="spellEnd"/>
      <w:r>
        <w:rPr>
          <w:rStyle w:val="enlighter-text"/>
          <w:rFonts w:ascii="inherit" w:hAnsi="inherit"/>
          <w:color w:val="000000"/>
          <w:sz w:val="20"/>
          <w:szCs w:val="20"/>
          <w:bdr w:val="none" w:sz="0" w:space="0" w:color="auto" w:frame="1"/>
        </w:rPr>
        <w:t xml:space="preserve"> + </w:t>
      </w:r>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shuntVoltage_mV</w:t>
      </w:r>
      <w:proofErr w:type="spellEnd"/>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1000</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104A9168"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Shunt</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Voltage</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mV</w:t>
      </w:r>
      <w:proofErr w:type="spellEnd"/>
      <w:r>
        <w:rPr>
          <w:rStyle w:val="enlighter-s0"/>
          <w:rFonts w:ascii="inherit" w:hAnsi="inherit"/>
          <w:color w:val="961414"/>
          <w:sz w:val="20"/>
          <w:szCs w:val="20"/>
          <w:bdr w:val="none" w:sz="0" w:space="0" w:color="auto" w:frame="1"/>
        </w:rPr>
        <w:t>]: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shuntVoltage_mV</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17B8F403"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Bus</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Voltage</w:t>
      </w:r>
      <w:proofErr w:type="spellEnd"/>
      <w:r>
        <w:rPr>
          <w:rStyle w:val="enlighter-s0"/>
          <w:rFonts w:ascii="inherit" w:hAnsi="inherit"/>
          <w:color w:val="961414"/>
          <w:sz w:val="20"/>
          <w:szCs w:val="20"/>
          <w:bdr w:val="none" w:sz="0" w:space="0" w:color="auto" w:frame="1"/>
        </w:rPr>
        <w:t xml:space="preserve"> [V]: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busVoltage_V</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2D75D788"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Load</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Voltage</w:t>
      </w:r>
      <w:proofErr w:type="spellEnd"/>
      <w:r>
        <w:rPr>
          <w:rStyle w:val="enlighter-s0"/>
          <w:rFonts w:ascii="inherit" w:hAnsi="inherit"/>
          <w:color w:val="961414"/>
          <w:sz w:val="20"/>
          <w:szCs w:val="20"/>
          <w:bdr w:val="none" w:sz="0" w:space="0" w:color="auto" w:frame="1"/>
        </w:rPr>
        <w:t xml:space="preserve"> [V]: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loadVoltage_V</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1CDA37FA"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Current</w:t>
      </w:r>
      <w:proofErr w:type="spellEnd"/>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mA</w:t>
      </w:r>
      <w:proofErr w:type="spellEnd"/>
      <w:r>
        <w:rPr>
          <w:rStyle w:val="enlighter-s0"/>
          <w:rFonts w:ascii="inherit" w:hAnsi="inherit"/>
          <w:color w:val="961414"/>
          <w:sz w:val="20"/>
          <w:szCs w:val="20"/>
          <w:bdr w:val="none" w:sz="0" w:space="0" w:color="auto" w:frame="1"/>
        </w:rPr>
        <w:t>]: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current_mA</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7AA234CE"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Bus</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Power</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mW</w:t>
      </w:r>
      <w:proofErr w:type="spellEnd"/>
      <w:r>
        <w:rPr>
          <w:rStyle w:val="enlighter-s0"/>
          <w:rFonts w:ascii="inherit" w:hAnsi="inherit"/>
          <w:color w:val="961414"/>
          <w:sz w:val="20"/>
          <w:szCs w:val="20"/>
          <w:bdr w:val="none" w:sz="0" w:space="0" w:color="auto" w:frame="1"/>
        </w:rPr>
        <w:t>]: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power_mW</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3BD0AB83"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if</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overflow</w:t>
      </w:r>
      <w:r>
        <w:rPr>
          <w:rStyle w:val="enlighter-g1"/>
          <w:rFonts w:ascii="inherit" w:hAnsi="inherit"/>
          <w:color w:val="12217C"/>
          <w:sz w:val="20"/>
          <w:szCs w:val="20"/>
          <w:bdr w:val="none" w:sz="0" w:space="0" w:color="auto" w:frame="1"/>
        </w:rPr>
        <w:t>){</w:t>
      </w:r>
    </w:p>
    <w:p w14:paraId="4F5090FD"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Values</w:t>
      </w:r>
      <w:proofErr w:type="spellEnd"/>
      <w:r>
        <w:rPr>
          <w:rStyle w:val="enlighter-s0"/>
          <w:rFonts w:ascii="inherit" w:hAnsi="inherit"/>
          <w:color w:val="961414"/>
          <w:sz w:val="20"/>
          <w:szCs w:val="20"/>
          <w:bdr w:val="none" w:sz="0" w:space="0" w:color="auto" w:frame="1"/>
        </w:rPr>
        <w:t xml:space="preserve"> OK - </w:t>
      </w:r>
      <w:proofErr w:type="spellStart"/>
      <w:r>
        <w:rPr>
          <w:rStyle w:val="enlighter-s0"/>
          <w:rFonts w:ascii="inherit" w:hAnsi="inherit"/>
          <w:color w:val="961414"/>
          <w:sz w:val="20"/>
          <w:szCs w:val="20"/>
          <w:bdr w:val="none" w:sz="0" w:space="0" w:color="auto" w:frame="1"/>
        </w:rPr>
        <w:t>no</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overflow</w:t>
      </w:r>
      <w:proofErr w:type="spellEnd"/>
      <w:r>
        <w:rPr>
          <w:rStyle w:val="enlighter-s0"/>
          <w:rFonts w:ascii="inherit" w:hAnsi="inherit"/>
          <w:color w:val="961414"/>
          <w:sz w:val="20"/>
          <w:szCs w:val="20"/>
          <w:bdr w:val="none" w:sz="0" w:space="0" w:color="auto" w:frame="1"/>
        </w:rPr>
        <w: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60D70FED"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358AE505"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else</w:t>
      </w:r>
      <w:proofErr w:type="spellEnd"/>
      <w:r>
        <w:rPr>
          <w:rStyle w:val="enlighter-g1"/>
          <w:rFonts w:ascii="inherit" w:hAnsi="inherit"/>
          <w:color w:val="12217C"/>
          <w:sz w:val="20"/>
          <w:szCs w:val="20"/>
          <w:bdr w:val="none" w:sz="0" w:space="0" w:color="auto" w:frame="1"/>
        </w:rPr>
        <w:t>{</w:t>
      </w:r>
    </w:p>
    <w:p w14:paraId="2C80B634"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Overflow</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Choose</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higher</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current</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range</w:t>
      </w:r>
      <w:proofErr w:type="spellEnd"/>
      <w:r>
        <w:rPr>
          <w:rStyle w:val="enlighter-s0"/>
          <w:rFonts w:ascii="inherit" w:hAnsi="inherit"/>
          <w:color w:val="961414"/>
          <w:sz w:val="20"/>
          <w:szCs w:val="20"/>
          <w:bdr w:val="none" w:sz="0" w:space="0" w:color="auto" w:frame="1"/>
        </w:rPr>
        <w: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60DAA402"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3ED2C6A1"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371AE987"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m0"/>
          <w:rFonts w:ascii="inherit" w:hAnsi="inherit"/>
          <w:color w:val="000000"/>
          <w:sz w:val="20"/>
          <w:szCs w:val="20"/>
          <w:bdr w:val="none" w:sz="0" w:space="0" w:color="auto" w:frame="1"/>
        </w:rPr>
        <w:lastRenderedPageBreak/>
        <w:t>delay</w:t>
      </w:r>
      <w:proofErr w:type="spellEnd"/>
      <w:r>
        <w:rPr>
          <w:rStyle w:val="enlighter-g1"/>
          <w:rFonts w:ascii="inherit" w:hAnsi="inherit"/>
          <w:color w:val="12217C"/>
          <w:sz w:val="20"/>
          <w:szCs w:val="20"/>
          <w:bdr w:val="none" w:sz="0" w:space="0" w:color="auto" w:frame="1"/>
        </w:rPr>
        <w:t>(</w:t>
      </w:r>
      <w:r>
        <w:rPr>
          <w:rStyle w:val="enlighter-n1"/>
          <w:rFonts w:ascii="inherit" w:hAnsi="inherit"/>
          <w:color w:val="007F7F"/>
          <w:sz w:val="20"/>
          <w:szCs w:val="20"/>
          <w:bdr w:val="none" w:sz="0" w:space="0" w:color="auto" w:frame="1"/>
        </w:rPr>
        <w:t>3000</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1E7DAE1F"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568D9914" w14:textId="77777777" w:rsidR="006F6DE0" w:rsidRDefault="006F6DE0" w:rsidP="006F6DE0">
      <w:pPr>
        <w:shd w:val="clear" w:color="auto" w:fill="FFFFFF"/>
        <w:spacing w:line="408" w:lineRule="atLeast"/>
        <w:textAlignment w:val="baseline"/>
        <w:rPr>
          <w:rFonts w:ascii="inherit" w:hAnsi="inherit"/>
          <w:color w:val="444444"/>
          <w:sz w:val="24"/>
          <w:szCs w:val="24"/>
        </w:rPr>
      </w:pPr>
      <w:r>
        <w:rPr>
          <w:rFonts w:ascii="inherit" w:hAnsi="inherit"/>
          <w:color w:val="444444"/>
        </w:rPr>
        <w:t> </w:t>
      </w:r>
    </w:p>
    <w:p w14:paraId="1136687D" w14:textId="77777777" w:rsidR="006F6DE0" w:rsidRDefault="006F6DE0" w:rsidP="006F6DE0">
      <w:pPr>
        <w:pStyle w:val="Heading3"/>
        <w:shd w:val="clear" w:color="auto" w:fill="FFFFFF"/>
        <w:spacing w:before="300" w:beforeAutospacing="0" w:after="150" w:afterAutospacing="0"/>
        <w:textAlignment w:val="baseline"/>
        <w:rPr>
          <w:rFonts w:ascii="inherit" w:hAnsi="inherit"/>
          <w:color w:val="00BF8F"/>
          <w:sz w:val="36"/>
          <w:szCs w:val="36"/>
        </w:rPr>
      </w:pPr>
      <w:proofErr w:type="spellStart"/>
      <w:r>
        <w:rPr>
          <w:rFonts w:ascii="inherit" w:hAnsi="inherit"/>
          <w:color w:val="00BF8F"/>
          <w:sz w:val="36"/>
          <w:szCs w:val="36"/>
        </w:rPr>
        <w:t>Example</w:t>
      </w:r>
      <w:proofErr w:type="spellEnd"/>
      <w:r>
        <w:rPr>
          <w:rFonts w:ascii="inherit" w:hAnsi="inherit"/>
          <w:color w:val="00BF8F"/>
          <w:sz w:val="36"/>
          <w:szCs w:val="36"/>
        </w:rPr>
        <w:t xml:space="preserve"> 3: </w:t>
      </w:r>
      <w:proofErr w:type="spellStart"/>
      <w:r>
        <w:rPr>
          <w:rFonts w:ascii="inherit" w:hAnsi="inherit"/>
          <w:color w:val="00BF8F"/>
          <w:sz w:val="36"/>
          <w:szCs w:val="36"/>
        </w:rPr>
        <w:t>Power-Down</w:t>
      </w:r>
      <w:proofErr w:type="spellEnd"/>
      <w:r>
        <w:rPr>
          <w:rFonts w:ascii="inherit" w:hAnsi="inherit"/>
          <w:color w:val="00BF8F"/>
          <w:sz w:val="36"/>
          <w:szCs w:val="36"/>
        </w:rPr>
        <w:t xml:space="preserve"> </w:t>
      </w:r>
      <w:proofErr w:type="spellStart"/>
      <w:r>
        <w:rPr>
          <w:rFonts w:ascii="inherit" w:hAnsi="inherit"/>
          <w:color w:val="00BF8F"/>
          <w:sz w:val="36"/>
          <w:szCs w:val="36"/>
        </w:rPr>
        <w:t>Mode</w:t>
      </w:r>
      <w:proofErr w:type="spellEnd"/>
    </w:p>
    <w:p w14:paraId="6F533D2D" w14:textId="77777777" w:rsidR="006F6DE0" w:rsidRDefault="006F6DE0" w:rsidP="006F6DE0">
      <w:pPr>
        <w:pStyle w:val="NormalWeb"/>
        <w:shd w:val="clear" w:color="auto" w:fill="FFFFFF"/>
        <w:spacing w:before="0" w:beforeAutospacing="0" w:after="150" w:afterAutospacing="0" w:line="408" w:lineRule="atLeast"/>
        <w:textAlignment w:val="baseline"/>
        <w:rPr>
          <w:rFonts w:ascii="inherit" w:hAnsi="inherit"/>
          <w:color w:val="444444"/>
        </w:rPr>
      </w:pPr>
      <w:proofErr w:type="spellStart"/>
      <w:r>
        <w:rPr>
          <w:rFonts w:ascii="inherit" w:hAnsi="inherit"/>
          <w:color w:val="444444"/>
        </w:rPr>
        <w:t>In</w:t>
      </w:r>
      <w:proofErr w:type="spellEnd"/>
      <w:r>
        <w:rPr>
          <w:rFonts w:ascii="inherit" w:hAnsi="inherit"/>
          <w:color w:val="444444"/>
        </w:rPr>
        <w:t xml:space="preserve"> </w:t>
      </w:r>
      <w:proofErr w:type="spellStart"/>
      <w:r>
        <w:rPr>
          <w:rFonts w:ascii="inherit" w:hAnsi="inherit"/>
          <w:color w:val="444444"/>
        </w:rPr>
        <w:t>power-down</w:t>
      </w:r>
      <w:proofErr w:type="spellEnd"/>
      <w:r>
        <w:rPr>
          <w:rFonts w:ascii="inherit" w:hAnsi="inherit"/>
          <w:color w:val="444444"/>
        </w:rPr>
        <w:t xml:space="preserve"> </w:t>
      </w:r>
      <w:proofErr w:type="spellStart"/>
      <w:r>
        <w:rPr>
          <w:rFonts w:ascii="inherit" w:hAnsi="inherit"/>
          <w:color w:val="444444"/>
        </w:rPr>
        <w:t>mode</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bring</w:t>
      </w:r>
      <w:proofErr w:type="spellEnd"/>
      <w:r>
        <w:rPr>
          <w:rFonts w:ascii="inherit" w:hAnsi="inherit"/>
          <w:color w:val="444444"/>
        </w:rPr>
        <w:t xml:space="preserve"> </w:t>
      </w:r>
      <w:proofErr w:type="spellStart"/>
      <w:r>
        <w:rPr>
          <w:rFonts w:ascii="inherit" w:hAnsi="inherit"/>
          <w:color w:val="444444"/>
        </w:rPr>
        <w:t>down</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power</w:t>
      </w:r>
      <w:proofErr w:type="spellEnd"/>
      <w:r>
        <w:rPr>
          <w:rFonts w:ascii="inherit" w:hAnsi="inherit"/>
          <w:color w:val="444444"/>
        </w:rPr>
        <w:t xml:space="preserve"> </w:t>
      </w:r>
      <w:proofErr w:type="spellStart"/>
      <w:r>
        <w:rPr>
          <w:rFonts w:ascii="inherit" w:hAnsi="inherit"/>
          <w:color w:val="444444"/>
        </w:rPr>
        <w:t>consumption</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INA226 </w:t>
      </w:r>
      <w:proofErr w:type="spellStart"/>
      <w:r>
        <w:rPr>
          <w:rFonts w:ascii="inherit" w:hAnsi="inherit"/>
          <w:color w:val="444444"/>
        </w:rPr>
        <w:t>from</w:t>
      </w:r>
      <w:proofErr w:type="spellEnd"/>
      <w:r>
        <w:rPr>
          <w:rFonts w:ascii="inherit" w:hAnsi="inherit"/>
          <w:color w:val="444444"/>
        </w:rPr>
        <w:t xml:space="preserve"> </w:t>
      </w:r>
      <w:proofErr w:type="spellStart"/>
      <w:r>
        <w:rPr>
          <w:rFonts w:ascii="inherit" w:hAnsi="inherit"/>
          <w:color w:val="444444"/>
        </w:rPr>
        <w:t>approx</w:t>
      </w:r>
      <w:proofErr w:type="spellEnd"/>
      <w:r>
        <w:rPr>
          <w:rFonts w:ascii="inherit" w:hAnsi="inherit"/>
          <w:color w:val="444444"/>
        </w:rPr>
        <w:t xml:space="preserve">. 0.35 </w:t>
      </w:r>
      <w:proofErr w:type="spellStart"/>
      <w:r>
        <w:rPr>
          <w:rFonts w:ascii="inherit" w:hAnsi="inherit"/>
          <w:color w:val="444444"/>
        </w:rPr>
        <w:t>mA</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approx</w:t>
      </w:r>
      <w:proofErr w:type="spellEnd"/>
      <w:r>
        <w:rPr>
          <w:rFonts w:ascii="inherit" w:hAnsi="inherit"/>
          <w:color w:val="444444"/>
        </w:rPr>
        <w:t>. 2.3 µA (</w:t>
      </w:r>
      <w:proofErr w:type="spellStart"/>
      <w:r>
        <w:rPr>
          <w:rFonts w:ascii="inherit" w:hAnsi="inherit"/>
          <w:color w:val="444444"/>
        </w:rPr>
        <w:t>own</w:t>
      </w:r>
      <w:proofErr w:type="spellEnd"/>
      <w:r>
        <w:rPr>
          <w:rFonts w:ascii="inherit" w:hAnsi="inherit"/>
          <w:color w:val="444444"/>
        </w:rPr>
        <w:t xml:space="preserve"> </w:t>
      </w:r>
      <w:proofErr w:type="spellStart"/>
      <w:r>
        <w:rPr>
          <w:rFonts w:ascii="inherit" w:hAnsi="inherit"/>
          <w:color w:val="444444"/>
        </w:rPr>
        <w:t>measurements</w:t>
      </w:r>
      <w:proofErr w:type="spellEnd"/>
      <w:r>
        <w:rPr>
          <w:rFonts w:ascii="inherit" w:hAnsi="inherit"/>
          <w:color w:val="444444"/>
        </w:rPr>
        <w:t>).</w:t>
      </w:r>
    </w:p>
    <w:p w14:paraId="675EE945" w14:textId="77777777" w:rsidR="006F6DE0" w:rsidRDefault="006F6DE0" w:rsidP="006F6DE0">
      <w:pPr>
        <w:pStyle w:val="NormalWeb"/>
        <w:shd w:val="clear" w:color="auto" w:fill="FFFFFF"/>
        <w:spacing w:before="0" w:beforeAutospacing="0" w:after="0" w:afterAutospacing="0" w:line="408" w:lineRule="atLeast"/>
        <w:textAlignment w:val="baseline"/>
        <w:rPr>
          <w:rFonts w:ascii="inherit" w:hAnsi="inherit"/>
          <w:color w:val="444444"/>
        </w:rPr>
      </w:pP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example</w:t>
      </w:r>
      <w:proofErr w:type="spellEnd"/>
      <w:r>
        <w:rPr>
          <w:rFonts w:ascii="inherit" w:hAnsi="inherit"/>
          <w:color w:val="444444"/>
        </w:rPr>
        <w:t xml:space="preserve"> </w:t>
      </w:r>
      <w:proofErr w:type="spellStart"/>
      <w:r>
        <w:rPr>
          <w:rFonts w:ascii="inherit" w:hAnsi="inherit"/>
          <w:color w:val="444444"/>
        </w:rPr>
        <w:t>sketch</w:t>
      </w:r>
      <w:proofErr w:type="spellEnd"/>
      <w:r>
        <w:rPr>
          <w:rFonts w:ascii="inherit" w:hAnsi="inherit"/>
          <w:color w:val="444444"/>
        </w:rPr>
        <w:t xml:space="preserve"> </w:t>
      </w:r>
      <w:proofErr w:type="spellStart"/>
      <w:r>
        <w:rPr>
          <w:rFonts w:ascii="inherit" w:hAnsi="inherit"/>
          <w:color w:val="444444"/>
        </w:rPr>
        <w:t>PowerDown.ino</w:t>
      </w:r>
      <w:proofErr w:type="spellEnd"/>
      <w:r>
        <w:rPr>
          <w:rFonts w:ascii="inherit" w:hAnsi="inherit"/>
          <w:color w:val="444444"/>
        </w:rPr>
        <w:t xml:space="preserve"> </w:t>
      </w:r>
      <w:proofErr w:type="spellStart"/>
      <w:r>
        <w:rPr>
          <w:rFonts w:ascii="inherit" w:hAnsi="inherit"/>
          <w:color w:val="444444"/>
        </w:rPr>
        <w:t>shows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power-down</w:t>
      </w:r>
      <w:proofErr w:type="spellEnd"/>
      <w:r>
        <w:rPr>
          <w:rFonts w:ascii="inherit" w:hAnsi="inherit"/>
          <w:color w:val="444444"/>
        </w:rPr>
        <w:t xml:space="preserve"> </w:t>
      </w:r>
      <w:proofErr w:type="spellStart"/>
      <w:r>
        <w:rPr>
          <w:rFonts w:ascii="inherit" w:hAnsi="inherit"/>
          <w:color w:val="444444"/>
        </w:rPr>
        <w:t>mode</w:t>
      </w:r>
      <w:proofErr w:type="spellEnd"/>
      <w:r>
        <w:rPr>
          <w:rFonts w:ascii="inherit" w:hAnsi="inherit"/>
          <w:color w:val="444444"/>
        </w:rPr>
        <w:t xml:space="preserve"> </w:t>
      </w:r>
      <w:proofErr w:type="spellStart"/>
      <w:r>
        <w:rPr>
          <w:rFonts w:ascii="inherit" w:hAnsi="inherit"/>
          <w:color w:val="444444"/>
        </w:rPr>
        <w:t>in</w:t>
      </w:r>
      <w:proofErr w:type="spellEnd"/>
      <w:r>
        <w:rPr>
          <w:rFonts w:ascii="inherit" w:hAnsi="inherit"/>
          <w:color w:val="444444"/>
        </w:rPr>
        <w:t xml:space="preserve"> </w:t>
      </w:r>
      <w:proofErr w:type="spellStart"/>
      <w:r>
        <w:rPr>
          <w:rFonts w:ascii="inherit" w:hAnsi="inherit"/>
          <w:color w:val="444444"/>
        </w:rPr>
        <w:t>action</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sketch</w:t>
      </w:r>
      <w:proofErr w:type="spellEnd"/>
      <w:r>
        <w:rPr>
          <w:rFonts w:ascii="inherit" w:hAnsi="inherit"/>
          <w:color w:val="444444"/>
        </w:rPr>
        <w:t xml:space="preserve"> </w:t>
      </w:r>
      <w:proofErr w:type="spellStart"/>
      <w:r>
        <w:rPr>
          <w:rFonts w:ascii="inherit" w:hAnsi="inherit"/>
          <w:color w:val="444444"/>
        </w:rPr>
        <w:t>initializes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INA226 </w:t>
      </w:r>
      <w:proofErr w:type="spellStart"/>
      <w:r>
        <w:rPr>
          <w:rFonts w:ascii="inherit" w:hAnsi="inherit"/>
          <w:color w:val="444444"/>
        </w:rPr>
        <w:t>with</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default</w:t>
      </w:r>
      <w:proofErr w:type="spellEnd"/>
      <w:r>
        <w:rPr>
          <w:rFonts w:ascii="inherit" w:hAnsi="inherit"/>
          <w:color w:val="444444"/>
        </w:rPr>
        <w:t xml:space="preserve"> </w:t>
      </w:r>
      <w:proofErr w:type="spellStart"/>
      <w:r>
        <w:rPr>
          <w:rFonts w:ascii="inherit" w:hAnsi="inherit"/>
          <w:color w:val="444444"/>
        </w:rPr>
        <w:t>parameters</w:t>
      </w:r>
      <w:proofErr w:type="spellEnd"/>
      <w:r>
        <w:rPr>
          <w:rFonts w:ascii="inherit" w:hAnsi="inherit"/>
          <w:color w:val="444444"/>
        </w:rPr>
        <w:t xml:space="preserve">. </w:t>
      </w:r>
      <w:proofErr w:type="spellStart"/>
      <w:r>
        <w:rPr>
          <w:rFonts w:ascii="inherit" w:hAnsi="inherit"/>
          <w:color w:val="444444"/>
        </w:rPr>
        <w:t>Five</w:t>
      </w:r>
      <w:proofErr w:type="spellEnd"/>
      <w:r>
        <w:rPr>
          <w:rFonts w:ascii="inherit" w:hAnsi="inherit"/>
          <w:color w:val="444444"/>
        </w:rPr>
        <w:t xml:space="preserve"> </w:t>
      </w:r>
      <w:proofErr w:type="spellStart"/>
      <w:r>
        <w:rPr>
          <w:rFonts w:ascii="inherit" w:hAnsi="inherit"/>
          <w:color w:val="444444"/>
        </w:rPr>
        <w:t>sets</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w:t>
      </w:r>
      <w:proofErr w:type="spellStart"/>
      <w:r>
        <w:rPr>
          <w:rFonts w:ascii="inherit" w:hAnsi="inherit"/>
          <w:color w:val="444444"/>
        </w:rPr>
        <w:t>measurements</w:t>
      </w:r>
      <w:proofErr w:type="spellEnd"/>
      <w:r>
        <w:rPr>
          <w:rFonts w:ascii="inherit" w:hAnsi="inherit"/>
          <w:color w:val="444444"/>
        </w:rPr>
        <w:t xml:space="preserve"> </w:t>
      </w:r>
      <w:proofErr w:type="spellStart"/>
      <w:r>
        <w:rPr>
          <w:rFonts w:ascii="inherit" w:hAnsi="inherit"/>
          <w:color w:val="444444"/>
        </w:rPr>
        <w:t>are</w:t>
      </w:r>
      <w:proofErr w:type="spellEnd"/>
      <w:r>
        <w:rPr>
          <w:rFonts w:ascii="inherit" w:hAnsi="inherit"/>
          <w:color w:val="444444"/>
        </w:rPr>
        <w:t xml:space="preserve"> </w:t>
      </w:r>
      <w:proofErr w:type="spellStart"/>
      <w:r>
        <w:rPr>
          <w:rFonts w:ascii="inherit" w:hAnsi="inherit"/>
          <w:color w:val="444444"/>
        </w:rPr>
        <w:t>output</w:t>
      </w:r>
      <w:proofErr w:type="spellEnd"/>
      <w:r>
        <w:rPr>
          <w:rFonts w:ascii="inherit" w:hAnsi="inherit"/>
          <w:color w:val="444444"/>
        </w:rPr>
        <w:t xml:space="preserve"> </w:t>
      </w:r>
      <w:proofErr w:type="spellStart"/>
      <w:r>
        <w:rPr>
          <w:rFonts w:ascii="inherit" w:hAnsi="inherit"/>
          <w:color w:val="444444"/>
        </w:rPr>
        <w:t>every</w:t>
      </w:r>
      <w:proofErr w:type="spellEnd"/>
      <w:r>
        <w:rPr>
          <w:rFonts w:ascii="inherit" w:hAnsi="inherit"/>
          <w:color w:val="444444"/>
        </w:rPr>
        <w:t xml:space="preserve"> </w:t>
      </w:r>
      <w:proofErr w:type="spellStart"/>
      <w:r>
        <w:rPr>
          <w:rFonts w:ascii="inherit" w:hAnsi="inherit"/>
          <w:color w:val="444444"/>
        </w:rPr>
        <w:t>three</w:t>
      </w:r>
      <w:proofErr w:type="spellEnd"/>
      <w:r>
        <w:rPr>
          <w:rFonts w:ascii="inherit" w:hAnsi="inherit"/>
          <w:color w:val="444444"/>
        </w:rPr>
        <w:t xml:space="preserve"> </w:t>
      </w:r>
      <w:proofErr w:type="spellStart"/>
      <w:r>
        <w:rPr>
          <w:rFonts w:ascii="inherit" w:hAnsi="inherit"/>
          <w:color w:val="444444"/>
        </w:rPr>
        <w:t>seconds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function</w:t>
      </w:r>
      <w:proofErr w:type="spellEnd"/>
      <w:r>
        <w:rPr>
          <w:rFonts w:ascii="inherit" w:hAnsi="inherit"/>
          <w:color w:val="444444"/>
        </w:rPr>
        <w:t> </w:t>
      </w:r>
      <w:proofErr w:type="spellStart"/>
      <w:r>
        <w:rPr>
          <w:rStyle w:val="HTMLCode"/>
          <w:rFonts w:ascii="Consolas" w:hAnsi="Consolas"/>
          <w:color w:val="444444"/>
          <w:sz w:val="22"/>
          <w:szCs w:val="22"/>
          <w:bdr w:val="single" w:sz="6" w:space="2" w:color="E0E0E0" w:frame="1"/>
          <w:shd w:val="clear" w:color="auto" w:fill="F2F2F2"/>
        </w:rPr>
        <w:t>powerDown</w:t>
      </w:r>
      <w:proofErr w:type="spellEnd"/>
      <w:r>
        <w:rPr>
          <w:rStyle w:val="HTMLCode"/>
          <w:rFonts w:ascii="Consolas" w:hAnsi="Consolas"/>
          <w:color w:val="444444"/>
          <w:sz w:val="22"/>
          <w:szCs w:val="22"/>
          <w:bdr w:val="single" w:sz="6" w:space="2" w:color="E0E0E0" w:frame="1"/>
          <w:shd w:val="clear" w:color="auto" w:fill="F2F2F2"/>
        </w:rPr>
        <w:t>()</w:t>
      </w:r>
      <w:r>
        <w:rPr>
          <w:rFonts w:ascii="inherit" w:hAnsi="inherit"/>
          <w:color w:val="444444"/>
        </w:rPr>
        <w:t> </w:t>
      </w:r>
      <w:proofErr w:type="spellStart"/>
      <w:r>
        <w:rPr>
          <w:rFonts w:ascii="inherit" w:hAnsi="inherit"/>
          <w:color w:val="444444"/>
        </w:rPr>
        <w:t>then</w:t>
      </w:r>
      <w:proofErr w:type="spellEnd"/>
      <w:r>
        <w:rPr>
          <w:rFonts w:ascii="inherit" w:hAnsi="inherit"/>
          <w:color w:val="444444"/>
        </w:rPr>
        <w:t xml:space="preserve"> </w:t>
      </w:r>
      <w:proofErr w:type="spellStart"/>
      <w:r>
        <w:rPr>
          <w:rFonts w:ascii="inherit" w:hAnsi="inherit"/>
          <w:color w:val="444444"/>
        </w:rPr>
        <w:t>saves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contents</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configuration</w:t>
      </w:r>
      <w:proofErr w:type="spellEnd"/>
      <w:r>
        <w:rPr>
          <w:rFonts w:ascii="inherit" w:hAnsi="inherit"/>
          <w:color w:val="444444"/>
        </w:rPr>
        <w:t xml:space="preserve"> </w:t>
      </w:r>
      <w:proofErr w:type="spellStart"/>
      <w:r>
        <w:rPr>
          <w:rFonts w:ascii="inherit" w:hAnsi="inherit"/>
          <w:color w:val="444444"/>
        </w:rPr>
        <w:t>register</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disables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INA226.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function</w:t>
      </w:r>
      <w:proofErr w:type="spellEnd"/>
      <w:r>
        <w:rPr>
          <w:rFonts w:ascii="inherit" w:hAnsi="inherit"/>
          <w:color w:val="444444"/>
        </w:rPr>
        <w:t> </w:t>
      </w:r>
      <w:proofErr w:type="spellStart"/>
      <w:r>
        <w:rPr>
          <w:rStyle w:val="HTMLCode"/>
          <w:rFonts w:ascii="Consolas" w:hAnsi="Consolas"/>
          <w:color w:val="444444"/>
          <w:sz w:val="22"/>
          <w:szCs w:val="22"/>
          <w:bdr w:val="single" w:sz="6" w:space="2" w:color="E0E0E0" w:frame="1"/>
          <w:shd w:val="clear" w:color="auto" w:fill="F2F2F2"/>
        </w:rPr>
        <w:t>powerUp</w:t>
      </w:r>
      <w:proofErr w:type="spellEnd"/>
      <w:r>
        <w:rPr>
          <w:rStyle w:val="HTMLCode"/>
          <w:rFonts w:ascii="Consolas" w:hAnsi="Consolas"/>
          <w:color w:val="444444"/>
          <w:sz w:val="22"/>
          <w:szCs w:val="22"/>
          <w:bdr w:val="single" w:sz="6" w:space="2" w:color="E0E0E0" w:frame="1"/>
          <w:shd w:val="clear" w:color="auto" w:fill="F2F2F2"/>
        </w:rPr>
        <w:t>()</w:t>
      </w:r>
      <w:r>
        <w:rPr>
          <w:rFonts w:ascii="inherit" w:hAnsi="inherit"/>
          <w:color w:val="444444"/>
        </w:rPr>
        <w:t> </w:t>
      </w:r>
      <w:proofErr w:type="spellStart"/>
      <w:r>
        <w:rPr>
          <w:rFonts w:ascii="inherit" w:hAnsi="inherit"/>
          <w:color w:val="444444"/>
        </w:rPr>
        <w:t>writes</w:t>
      </w:r>
      <w:proofErr w:type="spellEnd"/>
      <w:r>
        <w:rPr>
          <w:rFonts w:ascii="inherit" w:hAnsi="inherit"/>
          <w:color w:val="444444"/>
        </w:rPr>
        <w:t xml:space="preserve"> </w:t>
      </w:r>
      <w:proofErr w:type="spellStart"/>
      <w:r>
        <w:rPr>
          <w:rFonts w:ascii="inherit" w:hAnsi="inherit"/>
          <w:color w:val="444444"/>
        </w:rPr>
        <w:t>back</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copy</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configuration</w:t>
      </w:r>
      <w:proofErr w:type="spellEnd"/>
      <w:r>
        <w:rPr>
          <w:rFonts w:ascii="inherit" w:hAnsi="inherit"/>
          <w:color w:val="444444"/>
        </w:rPr>
        <w:t xml:space="preserve"> </w:t>
      </w:r>
      <w:proofErr w:type="spellStart"/>
      <w:r>
        <w:rPr>
          <w:rFonts w:ascii="inherit" w:hAnsi="inherit"/>
          <w:color w:val="444444"/>
        </w:rPr>
        <w:t>register</w:t>
      </w:r>
      <w:proofErr w:type="spellEnd"/>
      <w:r>
        <w:rPr>
          <w:rFonts w:ascii="inherit" w:hAnsi="inherit"/>
          <w:color w:val="444444"/>
        </w:rPr>
        <w:t xml:space="preserve">. </w:t>
      </w:r>
      <w:proofErr w:type="spellStart"/>
      <w:r>
        <w:rPr>
          <w:rFonts w:ascii="inherit" w:hAnsi="inherit"/>
          <w:color w:val="444444"/>
        </w:rPr>
        <w:t>On</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one</w:t>
      </w:r>
      <w:proofErr w:type="spellEnd"/>
      <w:r>
        <w:rPr>
          <w:rFonts w:ascii="inherit" w:hAnsi="inherit"/>
          <w:color w:val="444444"/>
        </w:rPr>
        <w:t xml:space="preserve"> </w:t>
      </w:r>
      <w:proofErr w:type="spellStart"/>
      <w:r>
        <w:rPr>
          <w:rFonts w:ascii="inherit" w:hAnsi="inherit"/>
          <w:color w:val="444444"/>
        </w:rPr>
        <w:t>hand</w:t>
      </w:r>
      <w:proofErr w:type="spellEnd"/>
      <w:r>
        <w:rPr>
          <w:rFonts w:ascii="inherit" w:hAnsi="inherit"/>
          <w:color w:val="444444"/>
        </w:rPr>
        <w:t xml:space="preserve">, </w:t>
      </w:r>
      <w:proofErr w:type="spellStart"/>
      <w:r>
        <w:rPr>
          <w:rFonts w:ascii="inherit" w:hAnsi="inherit"/>
          <w:color w:val="444444"/>
        </w:rPr>
        <w:t>this</w:t>
      </w:r>
      <w:proofErr w:type="spellEnd"/>
      <w:r>
        <w:rPr>
          <w:rFonts w:ascii="inherit" w:hAnsi="inherit"/>
          <w:color w:val="444444"/>
        </w:rPr>
        <w:t xml:space="preserve"> </w:t>
      </w:r>
      <w:proofErr w:type="spellStart"/>
      <w:r>
        <w:rPr>
          <w:rFonts w:ascii="inherit" w:hAnsi="inherit"/>
          <w:color w:val="444444"/>
        </w:rPr>
        <w:t>writing</w:t>
      </w:r>
      <w:proofErr w:type="spellEnd"/>
      <w:r>
        <w:rPr>
          <w:rFonts w:ascii="inherit" w:hAnsi="inherit"/>
          <w:color w:val="444444"/>
        </w:rPr>
        <w:t xml:space="preserve"> </w:t>
      </w:r>
      <w:proofErr w:type="spellStart"/>
      <w:r>
        <w:rPr>
          <w:rFonts w:ascii="inherit" w:hAnsi="inherit"/>
          <w:color w:val="444444"/>
        </w:rPr>
        <w:t>process</w:t>
      </w:r>
      <w:proofErr w:type="spellEnd"/>
      <w:r>
        <w:rPr>
          <w:rFonts w:ascii="inherit" w:hAnsi="inherit"/>
          <w:color w:val="444444"/>
        </w:rPr>
        <w:t xml:space="preserve"> </w:t>
      </w:r>
      <w:proofErr w:type="spellStart"/>
      <w:r>
        <w:rPr>
          <w:rFonts w:ascii="inherit" w:hAnsi="inherit"/>
          <w:color w:val="444444"/>
        </w:rPr>
        <w:t>awakens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INA226, </w:t>
      </w:r>
      <w:proofErr w:type="spellStart"/>
      <w:r>
        <w:rPr>
          <w:rFonts w:ascii="inherit" w:hAnsi="inherit"/>
          <w:color w:val="444444"/>
        </w:rPr>
        <w:t>on</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other</w:t>
      </w:r>
      <w:proofErr w:type="spellEnd"/>
      <w:r>
        <w:rPr>
          <w:rFonts w:ascii="inherit" w:hAnsi="inherit"/>
          <w:color w:val="444444"/>
        </w:rPr>
        <w:t xml:space="preserve"> </w:t>
      </w:r>
      <w:proofErr w:type="spellStart"/>
      <w:r>
        <w:rPr>
          <w:rFonts w:ascii="inherit" w:hAnsi="inherit"/>
          <w:color w:val="444444"/>
        </w:rPr>
        <w:t>hand</w:t>
      </w:r>
      <w:proofErr w:type="spellEnd"/>
      <w:r>
        <w:rPr>
          <w:rFonts w:ascii="inherit" w:hAnsi="inherit"/>
          <w:color w:val="444444"/>
        </w:rPr>
        <w:t xml:space="preserve"> </w:t>
      </w:r>
      <w:proofErr w:type="spellStart"/>
      <w:r>
        <w:rPr>
          <w:rFonts w:ascii="inherit" w:hAnsi="inherit"/>
          <w:color w:val="444444"/>
        </w:rPr>
        <w:t>it</w:t>
      </w:r>
      <w:proofErr w:type="spellEnd"/>
      <w:r>
        <w:rPr>
          <w:rFonts w:ascii="inherit" w:hAnsi="inherit"/>
          <w:color w:val="444444"/>
        </w:rPr>
        <w:t xml:space="preserve"> </w:t>
      </w:r>
      <w:proofErr w:type="spellStart"/>
      <w:r>
        <w:rPr>
          <w:rFonts w:ascii="inherit" w:hAnsi="inherit"/>
          <w:color w:val="444444"/>
        </w:rPr>
        <w:t>ensures</w:t>
      </w:r>
      <w:proofErr w:type="spellEnd"/>
      <w:r>
        <w:rPr>
          <w:rFonts w:ascii="inherit" w:hAnsi="inherit"/>
          <w:color w:val="444444"/>
        </w:rPr>
        <w:t xml:space="preserve"> </w:t>
      </w:r>
      <w:proofErr w:type="spellStart"/>
      <w:r>
        <w:rPr>
          <w:rFonts w:ascii="inherit" w:hAnsi="inherit"/>
          <w:color w:val="444444"/>
        </w:rPr>
        <w:t>that</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INA226 </w:t>
      </w:r>
      <w:proofErr w:type="spellStart"/>
      <w:r>
        <w:rPr>
          <w:rFonts w:ascii="inherit" w:hAnsi="inherit"/>
          <w:color w:val="444444"/>
        </w:rPr>
        <w:t>returns</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previously</w:t>
      </w:r>
      <w:proofErr w:type="spellEnd"/>
      <w:r>
        <w:rPr>
          <w:rFonts w:ascii="inherit" w:hAnsi="inherit"/>
          <w:color w:val="444444"/>
        </w:rPr>
        <w:t xml:space="preserve"> </w:t>
      </w:r>
      <w:proofErr w:type="spellStart"/>
      <w:r>
        <w:rPr>
          <w:rFonts w:ascii="inherit" w:hAnsi="inherit"/>
          <w:color w:val="444444"/>
        </w:rPr>
        <w:t>selected</w:t>
      </w:r>
      <w:proofErr w:type="spellEnd"/>
      <w:r>
        <w:rPr>
          <w:rFonts w:ascii="inherit" w:hAnsi="inherit"/>
          <w:color w:val="444444"/>
        </w:rPr>
        <w:t xml:space="preserve"> </w:t>
      </w:r>
      <w:proofErr w:type="spellStart"/>
      <w:r>
        <w:rPr>
          <w:rFonts w:ascii="inherit" w:hAnsi="inherit"/>
          <w:color w:val="444444"/>
        </w:rPr>
        <w:t>mode</w:t>
      </w:r>
      <w:proofErr w:type="spellEnd"/>
      <w:r>
        <w:rPr>
          <w:rFonts w:ascii="inherit" w:hAnsi="inherit"/>
          <w:color w:val="444444"/>
        </w:rPr>
        <w:t xml:space="preserve"> (</w:t>
      </w:r>
      <w:proofErr w:type="spellStart"/>
      <w:r>
        <w:rPr>
          <w:rFonts w:ascii="inherit" w:hAnsi="inherit"/>
          <w:color w:val="444444"/>
        </w:rPr>
        <w:t>here</w:t>
      </w:r>
      <w:proofErr w:type="spellEnd"/>
      <w:r>
        <w:rPr>
          <w:rFonts w:ascii="inherit" w:hAnsi="inherit"/>
          <w:color w:val="444444"/>
        </w:rPr>
        <w:t xml:space="preserve">: </w:t>
      </w:r>
      <w:proofErr w:type="spellStart"/>
      <w:r>
        <w:rPr>
          <w:rFonts w:ascii="inherit" w:hAnsi="inherit"/>
          <w:color w:val="444444"/>
        </w:rPr>
        <w:t>continuous</w:t>
      </w:r>
      <w:proofErr w:type="spellEnd"/>
      <w:r>
        <w:rPr>
          <w:rFonts w:ascii="inherit" w:hAnsi="inherit"/>
          <w:color w:val="444444"/>
        </w:rPr>
        <w:t>).</w:t>
      </w:r>
    </w:p>
    <w:p w14:paraId="3F27FB12" w14:textId="77777777" w:rsidR="006F6DE0" w:rsidRDefault="006F6DE0" w:rsidP="006F6DE0">
      <w:pPr>
        <w:shd w:val="clear" w:color="auto" w:fill="F7F7F9"/>
        <w:spacing w:line="324" w:lineRule="atLeast"/>
        <w:textAlignment w:val="baseline"/>
        <w:rPr>
          <w:rFonts w:ascii="inherit" w:hAnsi="inherit"/>
          <w:b/>
          <w:bCs/>
          <w:color w:val="000000"/>
          <w:sz w:val="18"/>
          <w:szCs w:val="18"/>
        </w:rPr>
      </w:pPr>
      <w:proofErr w:type="spellStart"/>
      <w:r>
        <w:rPr>
          <w:rFonts w:ascii="inherit" w:hAnsi="inherit"/>
          <w:b/>
          <w:bCs/>
          <w:color w:val="000000"/>
          <w:sz w:val="18"/>
          <w:szCs w:val="18"/>
        </w:rPr>
        <w:t>PowerDown.ino</w:t>
      </w:r>
      <w:proofErr w:type="spellEnd"/>
    </w:p>
    <w:p w14:paraId="7BD7B6CE"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#include &lt;</w:t>
      </w:r>
      <w:proofErr w:type="spellStart"/>
      <w:r>
        <w:rPr>
          <w:rStyle w:val="enlighter-c0"/>
          <w:rFonts w:ascii="inherit" w:hAnsi="inherit"/>
          <w:color w:val="086B08"/>
          <w:sz w:val="20"/>
          <w:szCs w:val="20"/>
          <w:bdr w:val="none" w:sz="0" w:space="0" w:color="auto" w:frame="1"/>
        </w:rPr>
        <w:t>Wire.h</w:t>
      </w:r>
      <w:proofErr w:type="spellEnd"/>
      <w:r>
        <w:rPr>
          <w:rStyle w:val="enlighter-c0"/>
          <w:rFonts w:ascii="inherit" w:hAnsi="inherit"/>
          <w:color w:val="086B08"/>
          <w:sz w:val="20"/>
          <w:szCs w:val="20"/>
          <w:bdr w:val="none" w:sz="0" w:space="0" w:color="auto" w:frame="1"/>
        </w:rPr>
        <w:t>&gt;</w:t>
      </w:r>
    </w:p>
    <w:p w14:paraId="1D8CF1CD"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#include &lt;INA226_WE.h&gt;</w:t>
      </w:r>
    </w:p>
    <w:p w14:paraId="43250DC7"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#define I2C_ADDRESS 0x40</w:t>
      </w:r>
    </w:p>
    <w:p w14:paraId="7F8E6FFE" w14:textId="77777777" w:rsidR="006F6DE0" w:rsidRDefault="006F6DE0" w:rsidP="006F6DE0">
      <w:pPr>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 xml:space="preserve">INA226_WE </w:t>
      </w:r>
      <w:r>
        <w:rPr>
          <w:rStyle w:val="enlighter-m0"/>
          <w:rFonts w:ascii="inherit" w:hAnsi="inherit"/>
          <w:color w:val="000000"/>
          <w:sz w:val="20"/>
          <w:szCs w:val="20"/>
          <w:bdr w:val="none" w:sz="0" w:space="0" w:color="auto" w:frame="1"/>
        </w:rPr>
        <w:t>ina226</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I2C_ADDRESS</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166B6846"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 xml:space="preserve">// INA226_WE ina226 = INA226_WE(); // </w:t>
      </w:r>
      <w:proofErr w:type="spellStart"/>
      <w:r>
        <w:rPr>
          <w:rStyle w:val="enlighter-c0"/>
          <w:rFonts w:ascii="inherit" w:hAnsi="inherit"/>
          <w:color w:val="086B08"/>
          <w:sz w:val="20"/>
          <w:szCs w:val="20"/>
          <w:bdr w:val="none" w:sz="0" w:space="0" w:color="auto" w:frame="1"/>
        </w:rPr>
        <w:t>Alternative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sets</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default</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address</w:t>
      </w:r>
      <w:proofErr w:type="spellEnd"/>
      <w:r>
        <w:rPr>
          <w:rStyle w:val="enlighter-c0"/>
          <w:rFonts w:ascii="inherit" w:hAnsi="inherit"/>
          <w:color w:val="086B08"/>
          <w:sz w:val="20"/>
          <w:szCs w:val="20"/>
          <w:bdr w:val="none" w:sz="0" w:space="0" w:color="auto" w:frame="1"/>
        </w:rPr>
        <w:t xml:space="preserve"> 0x40</w:t>
      </w:r>
    </w:p>
    <w:p w14:paraId="318C08CB"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void</w:t>
      </w:r>
      <w:proofErr w:type="spellEnd"/>
      <w:r>
        <w:rPr>
          <w:rStyle w:val="enlighter-text"/>
          <w:rFonts w:ascii="inherit" w:hAnsi="inherit"/>
          <w:color w:val="000000"/>
          <w:sz w:val="20"/>
          <w:szCs w:val="20"/>
          <w:bdr w:val="none" w:sz="0" w:space="0" w:color="auto" w:frame="1"/>
        </w:rPr>
        <w:t xml:space="preserve"> </w:t>
      </w:r>
      <w:proofErr w:type="spellStart"/>
      <w:r>
        <w:rPr>
          <w:rStyle w:val="enlighter-m0"/>
          <w:rFonts w:ascii="inherit" w:hAnsi="inherit"/>
          <w:color w:val="000000"/>
          <w:sz w:val="20"/>
          <w:szCs w:val="20"/>
          <w:bdr w:val="none" w:sz="0" w:space="0" w:color="auto" w:frame="1"/>
        </w:rPr>
        <w:t>setup</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r>
        <w:rPr>
          <w:rStyle w:val="enlighter-g1"/>
          <w:rFonts w:ascii="inherit" w:hAnsi="inherit"/>
          <w:color w:val="12217C"/>
          <w:sz w:val="20"/>
          <w:szCs w:val="20"/>
          <w:bdr w:val="none" w:sz="0" w:space="0" w:color="auto" w:frame="1"/>
        </w:rPr>
        <w:t>{</w:t>
      </w:r>
    </w:p>
    <w:p w14:paraId="643A1289"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begin</w:t>
      </w:r>
      <w:proofErr w:type="spellEnd"/>
      <w:r>
        <w:rPr>
          <w:rStyle w:val="enlighter-g1"/>
          <w:rFonts w:ascii="inherit" w:hAnsi="inherit"/>
          <w:color w:val="12217C"/>
          <w:sz w:val="20"/>
          <w:szCs w:val="20"/>
          <w:bdr w:val="none" w:sz="0" w:space="0" w:color="auto" w:frame="1"/>
        </w:rPr>
        <w:t>(</w:t>
      </w:r>
      <w:r>
        <w:rPr>
          <w:rStyle w:val="enlighter-n1"/>
          <w:rFonts w:ascii="inherit" w:hAnsi="inherit"/>
          <w:color w:val="007F7F"/>
          <w:sz w:val="20"/>
          <w:szCs w:val="20"/>
          <w:bdr w:val="none" w:sz="0" w:space="0" w:color="auto" w:frame="1"/>
        </w:rPr>
        <w:t>9600</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22E5F3DA"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Wire.</w:t>
      </w:r>
      <w:r>
        <w:rPr>
          <w:rStyle w:val="enlighter-m3"/>
          <w:rFonts w:ascii="inherit" w:hAnsi="inherit"/>
          <w:color w:val="000000"/>
          <w:sz w:val="20"/>
          <w:szCs w:val="20"/>
          <w:bdr w:val="none" w:sz="0" w:space="0" w:color="auto" w:frame="1"/>
        </w:rPr>
        <w:t>begin</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6AC8C31E"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default</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parameters</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are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set</w:t>
      </w:r>
      <w:proofErr w:type="spellEnd"/>
      <w:r>
        <w:rPr>
          <w:rStyle w:val="enlighter-c0"/>
          <w:rFonts w:ascii="inherit" w:hAnsi="inherit"/>
          <w:color w:val="086B08"/>
          <w:sz w:val="20"/>
          <w:szCs w:val="20"/>
          <w:bdr w:val="none" w:sz="0" w:space="0" w:color="auto" w:frame="1"/>
        </w:rPr>
        <w:t xml:space="preserve"> - </w:t>
      </w:r>
      <w:proofErr w:type="spellStart"/>
      <w:r>
        <w:rPr>
          <w:rStyle w:val="enlighter-c0"/>
          <w:rFonts w:ascii="inherit" w:hAnsi="inherit"/>
          <w:color w:val="086B08"/>
          <w:sz w:val="20"/>
          <w:szCs w:val="20"/>
          <w:bdr w:val="none" w:sz="0" w:space="0" w:color="auto" w:frame="1"/>
        </w:rPr>
        <w:t>for</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change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check</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the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other</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examples</w:t>
      </w:r>
      <w:proofErr w:type="spellEnd"/>
    </w:p>
    <w:p w14:paraId="32F23655" w14:textId="77777777" w:rsidR="006F6DE0" w:rsidRDefault="006F6DE0" w:rsidP="006F6DE0">
      <w:pPr>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init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111B2C08"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 xml:space="preserve">"INA226 </w:t>
      </w:r>
      <w:proofErr w:type="spellStart"/>
      <w:r>
        <w:rPr>
          <w:rStyle w:val="enlighter-s0"/>
          <w:rFonts w:ascii="inherit" w:hAnsi="inherit"/>
          <w:color w:val="961414"/>
          <w:sz w:val="20"/>
          <w:szCs w:val="20"/>
          <w:bdr w:val="none" w:sz="0" w:space="0" w:color="auto" w:frame="1"/>
        </w:rPr>
        <w:t>Current</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Sensor</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Example</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Sketch</w:t>
      </w:r>
      <w:proofErr w:type="spellEnd"/>
      <w:r>
        <w:rPr>
          <w:rStyle w:val="enlighter-s0"/>
          <w:rFonts w:ascii="inherit" w:hAnsi="inherit"/>
          <w:color w:val="961414"/>
          <w:sz w:val="20"/>
          <w:szCs w:val="20"/>
          <w:bdr w:val="none" w:sz="0" w:space="0" w:color="auto" w:frame="1"/>
        </w:rPr>
        <w:t xml:space="preserve"> - </w:t>
      </w:r>
      <w:proofErr w:type="spellStart"/>
      <w:r>
        <w:rPr>
          <w:rStyle w:val="enlighter-s0"/>
          <w:rFonts w:ascii="inherit" w:hAnsi="inherit"/>
          <w:color w:val="961414"/>
          <w:sz w:val="20"/>
          <w:szCs w:val="20"/>
          <w:bdr w:val="none" w:sz="0" w:space="0" w:color="auto" w:frame="1"/>
        </w:rPr>
        <w:t>PowerDown</w:t>
      </w:r>
      <w:proofErr w:type="spellEnd"/>
      <w:r>
        <w:rPr>
          <w:rStyle w:val="enlighter-s0"/>
          <w:rFonts w:ascii="inherit" w:hAnsi="inherit"/>
          <w:color w:val="961414"/>
          <w:sz w:val="20"/>
          <w:szCs w:val="20"/>
          <w:bdr w:val="none" w:sz="0" w:space="0" w:color="auto" w:frame="1"/>
        </w:rPr>
        <w: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5A74D784"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Continuous</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Sampling</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starts</w:t>
      </w:r>
      <w:proofErr w:type="spellEnd"/>
      <w:r>
        <w:rPr>
          <w:rStyle w:val="enlighter-s0"/>
          <w:rFonts w:ascii="inherit" w:hAnsi="inherit"/>
          <w:color w:val="961414"/>
          <w:sz w:val="20"/>
          <w:szCs w:val="20"/>
          <w:bdr w:val="none" w:sz="0" w:space="0" w:color="auto" w:frame="1"/>
        </w:rPr>
        <w: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4F7CCE06"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01F8ABAD"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3BDECA1D"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void</w:t>
      </w:r>
      <w:proofErr w:type="spellEnd"/>
      <w:r>
        <w:rPr>
          <w:rStyle w:val="enlighter-text"/>
          <w:rFonts w:ascii="inherit" w:hAnsi="inherit"/>
          <w:color w:val="000000"/>
          <w:sz w:val="20"/>
          <w:szCs w:val="20"/>
          <w:bdr w:val="none" w:sz="0" w:space="0" w:color="auto" w:frame="1"/>
        </w:rPr>
        <w:t xml:space="preserve"> </w:t>
      </w:r>
      <w:proofErr w:type="spellStart"/>
      <w:r>
        <w:rPr>
          <w:rStyle w:val="enlighter-m0"/>
          <w:rFonts w:ascii="inherit" w:hAnsi="inherit"/>
          <w:color w:val="000000"/>
          <w:sz w:val="20"/>
          <w:szCs w:val="20"/>
          <w:bdr w:val="none" w:sz="0" w:space="0" w:color="auto" w:frame="1"/>
        </w:rPr>
        <w:t>loop</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r>
        <w:rPr>
          <w:rStyle w:val="enlighter-g1"/>
          <w:rFonts w:ascii="inherit" w:hAnsi="inherit"/>
          <w:color w:val="12217C"/>
          <w:sz w:val="20"/>
          <w:szCs w:val="20"/>
          <w:bdr w:val="none" w:sz="0" w:space="0" w:color="auto" w:frame="1"/>
        </w:rPr>
        <w:t>{</w:t>
      </w:r>
    </w:p>
    <w:p w14:paraId="6CFC9234"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for</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int</w:t>
      </w:r>
      <w:proofErr w:type="spellEnd"/>
      <w:r>
        <w:rPr>
          <w:rStyle w:val="enlighter-text"/>
          <w:rFonts w:ascii="inherit" w:hAnsi="inherit"/>
          <w:color w:val="000000"/>
          <w:sz w:val="20"/>
          <w:szCs w:val="20"/>
          <w:bdr w:val="none" w:sz="0" w:space="0" w:color="auto" w:frame="1"/>
        </w:rPr>
        <w:t xml:space="preserve"> i=</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 i</w:t>
      </w:r>
      <w:r>
        <w:rPr>
          <w:rStyle w:val="enlighter-g1"/>
          <w:rFonts w:ascii="inherit" w:hAnsi="inherit"/>
          <w:color w:val="12217C"/>
          <w:sz w:val="20"/>
          <w:szCs w:val="20"/>
          <w:bdr w:val="none" w:sz="0" w:space="0" w:color="auto" w:frame="1"/>
        </w:rPr>
        <w:t>&lt;</w:t>
      </w:r>
      <w:r>
        <w:rPr>
          <w:rStyle w:val="enlighter-n1"/>
          <w:rFonts w:ascii="inherit" w:hAnsi="inherit"/>
          <w:color w:val="007F7F"/>
          <w:sz w:val="20"/>
          <w:szCs w:val="20"/>
          <w:bdr w:val="none" w:sz="0" w:space="0" w:color="auto" w:frame="1"/>
        </w:rPr>
        <w:t>5</w:t>
      </w:r>
      <w:r>
        <w:rPr>
          <w:rStyle w:val="enlighter-text"/>
          <w:rFonts w:ascii="inherit" w:hAnsi="inherit"/>
          <w:color w:val="000000"/>
          <w:sz w:val="20"/>
          <w:szCs w:val="20"/>
          <w:bdr w:val="none" w:sz="0" w:space="0" w:color="auto" w:frame="1"/>
        </w:rPr>
        <w:t>; i++</w:t>
      </w:r>
      <w:r>
        <w:rPr>
          <w:rStyle w:val="enlighter-g1"/>
          <w:rFonts w:ascii="inherit" w:hAnsi="inherit"/>
          <w:color w:val="12217C"/>
          <w:sz w:val="20"/>
          <w:szCs w:val="20"/>
          <w:bdr w:val="none" w:sz="0" w:space="0" w:color="auto" w:frame="1"/>
        </w:rPr>
        <w:t>){</w:t>
      </w:r>
    </w:p>
    <w:p w14:paraId="3081B34D"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m0"/>
          <w:rFonts w:ascii="inherit" w:hAnsi="inherit"/>
          <w:color w:val="000000"/>
          <w:sz w:val="20"/>
          <w:szCs w:val="20"/>
          <w:bdr w:val="none" w:sz="0" w:space="0" w:color="auto" w:frame="1"/>
        </w:rPr>
        <w:t>continuousSampling</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7AC865B7"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m0"/>
          <w:rFonts w:ascii="inherit" w:hAnsi="inherit"/>
          <w:color w:val="000000"/>
          <w:sz w:val="20"/>
          <w:szCs w:val="20"/>
          <w:bdr w:val="none" w:sz="0" w:space="0" w:color="auto" w:frame="1"/>
        </w:rPr>
        <w:t>delay</w:t>
      </w:r>
      <w:proofErr w:type="spellEnd"/>
      <w:r>
        <w:rPr>
          <w:rStyle w:val="enlighter-g1"/>
          <w:rFonts w:ascii="inherit" w:hAnsi="inherit"/>
          <w:color w:val="12217C"/>
          <w:sz w:val="20"/>
          <w:szCs w:val="20"/>
          <w:bdr w:val="none" w:sz="0" w:space="0" w:color="auto" w:frame="1"/>
        </w:rPr>
        <w:t>(</w:t>
      </w:r>
      <w:r>
        <w:rPr>
          <w:rStyle w:val="enlighter-n1"/>
          <w:rFonts w:ascii="inherit" w:hAnsi="inherit"/>
          <w:color w:val="007F7F"/>
          <w:sz w:val="20"/>
          <w:szCs w:val="20"/>
          <w:bdr w:val="none" w:sz="0" w:space="0" w:color="auto" w:frame="1"/>
        </w:rPr>
        <w:t>3000</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74F30807"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lastRenderedPageBreak/>
        <w:t>}</w:t>
      </w:r>
    </w:p>
    <w:p w14:paraId="2A87D9C6"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Power</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down</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for</w:t>
      </w:r>
      <w:proofErr w:type="spellEnd"/>
      <w:r>
        <w:rPr>
          <w:rStyle w:val="enlighter-s0"/>
          <w:rFonts w:ascii="inherit" w:hAnsi="inherit"/>
          <w:color w:val="961414"/>
          <w:sz w:val="20"/>
          <w:szCs w:val="20"/>
          <w:bdr w:val="none" w:sz="0" w:space="0" w:color="auto" w:frame="1"/>
        </w:rPr>
        <w:t xml:space="preserve"> 10s"</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38BA43B1" w14:textId="77777777" w:rsidR="006F6DE0" w:rsidRDefault="006F6DE0" w:rsidP="006F6DE0">
      <w:pPr>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powerDown</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5CC3B112"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for</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int</w:t>
      </w:r>
      <w:proofErr w:type="spellEnd"/>
      <w:r>
        <w:rPr>
          <w:rStyle w:val="enlighter-text"/>
          <w:rFonts w:ascii="inherit" w:hAnsi="inherit"/>
          <w:color w:val="000000"/>
          <w:sz w:val="20"/>
          <w:szCs w:val="20"/>
          <w:bdr w:val="none" w:sz="0" w:space="0" w:color="auto" w:frame="1"/>
        </w:rPr>
        <w:t xml:space="preserve"> i=</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 i</w:t>
      </w:r>
      <w:r>
        <w:rPr>
          <w:rStyle w:val="enlighter-g1"/>
          <w:rFonts w:ascii="inherit" w:hAnsi="inherit"/>
          <w:color w:val="12217C"/>
          <w:sz w:val="20"/>
          <w:szCs w:val="20"/>
          <w:bdr w:val="none" w:sz="0" w:space="0" w:color="auto" w:frame="1"/>
        </w:rPr>
        <w:t>&lt;</w:t>
      </w:r>
      <w:r>
        <w:rPr>
          <w:rStyle w:val="enlighter-n1"/>
          <w:rFonts w:ascii="inherit" w:hAnsi="inherit"/>
          <w:color w:val="007F7F"/>
          <w:sz w:val="20"/>
          <w:szCs w:val="20"/>
          <w:bdr w:val="none" w:sz="0" w:space="0" w:color="auto" w:frame="1"/>
        </w:rPr>
        <w:t>10</w:t>
      </w:r>
      <w:r>
        <w:rPr>
          <w:rStyle w:val="enlighter-text"/>
          <w:rFonts w:ascii="inherit" w:hAnsi="inherit"/>
          <w:color w:val="000000"/>
          <w:sz w:val="20"/>
          <w:szCs w:val="20"/>
          <w:bdr w:val="none" w:sz="0" w:space="0" w:color="auto" w:frame="1"/>
        </w:rPr>
        <w:t>; i++</w:t>
      </w:r>
      <w:r>
        <w:rPr>
          <w:rStyle w:val="enlighter-g1"/>
          <w:rFonts w:ascii="inherit" w:hAnsi="inherit"/>
          <w:color w:val="12217C"/>
          <w:sz w:val="20"/>
          <w:szCs w:val="20"/>
          <w:bdr w:val="none" w:sz="0" w:space="0" w:color="auto" w:frame="1"/>
        </w:rPr>
        <w:t>){</w:t>
      </w:r>
    </w:p>
    <w:p w14:paraId="5A6CDC39"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1D496B00"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m0"/>
          <w:rFonts w:ascii="inherit" w:hAnsi="inherit"/>
          <w:color w:val="000000"/>
          <w:sz w:val="20"/>
          <w:szCs w:val="20"/>
          <w:bdr w:val="none" w:sz="0" w:space="0" w:color="auto" w:frame="1"/>
        </w:rPr>
        <w:t>delay</w:t>
      </w:r>
      <w:proofErr w:type="spellEnd"/>
      <w:r>
        <w:rPr>
          <w:rStyle w:val="enlighter-g1"/>
          <w:rFonts w:ascii="inherit" w:hAnsi="inherit"/>
          <w:color w:val="12217C"/>
          <w:sz w:val="20"/>
          <w:szCs w:val="20"/>
          <w:bdr w:val="none" w:sz="0" w:space="0" w:color="auto" w:frame="1"/>
        </w:rPr>
        <w:t>(</w:t>
      </w:r>
      <w:r>
        <w:rPr>
          <w:rStyle w:val="enlighter-n1"/>
          <w:rFonts w:ascii="inherit" w:hAnsi="inherit"/>
          <w:color w:val="007F7F"/>
          <w:sz w:val="20"/>
          <w:szCs w:val="20"/>
          <w:bdr w:val="none" w:sz="0" w:space="0" w:color="auto" w:frame="1"/>
        </w:rPr>
        <w:t>1000</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249A8EE2"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58682A33"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Power</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up</w:t>
      </w:r>
      <w:proofErr w:type="spellEnd"/>
      <w:r>
        <w:rPr>
          <w:rStyle w:val="enlighter-s0"/>
          <w:rFonts w:ascii="inherit" w:hAnsi="inherit"/>
          <w:color w:val="961414"/>
          <w:sz w:val="20"/>
          <w:szCs w:val="20"/>
          <w:bdr w:val="none" w:sz="0" w:space="0" w:color="auto" w:frame="1"/>
        </w:rPr>
        <w: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2F27C5EA"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23E05E41" w14:textId="77777777" w:rsidR="006F6DE0" w:rsidRDefault="006F6DE0" w:rsidP="006F6DE0">
      <w:pPr>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powerUp</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718C9896"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39C69C71"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void</w:t>
      </w:r>
      <w:proofErr w:type="spellEnd"/>
      <w:r>
        <w:rPr>
          <w:rStyle w:val="enlighter-text"/>
          <w:rFonts w:ascii="inherit" w:hAnsi="inherit"/>
          <w:color w:val="000000"/>
          <w:sz w:val="20"/>
          <w:szCs w:val="20"/>
          <w:bdr w:val="none" w:sz="0" w:space="0" w:color="auto" w:frame="1"/>
        </w:rPr>
        <w:t xml:space="preserve"> </w:t>
      </w:r>
      <w:proofErr w:type="spellStart"/>
      <w:r>
        <w:rPr>
          <w:rStyle w:val="enlighter-m0"/>
          <w:rFonts w:ascii="inherit" w:hAnsi="inherit"/>
          <w:color w:val="000000"/>
          <w:sz w:val="20"/>
          <w:szCs w:val="20"/>
          <w:bdr w:val="none" w:sz="0" w:space="0" w:color="auto" w:frame="1"/>
        </w:rPr>
        <w:t>continuousSampling</w:t>
      </w:r>
      <w:proofErr w:type="spellEnd"/>
      <w:r>
        <w:rPr>
          <w:rStyle w:val="enlighter-g1"/>
          <w:rFonts w:ascii="inherit" w:hAnsi="inherit"/>
          <w:color w:val="12217C"/>
          <w:sz w:val="20"/>
          <w:szCs w:val="20"/>
          <w:bdr w:val="none" w:sz="0" w:space="0" w:color="auto" w:frame="1"/>
        </w:rPr>
        <w:t>(){</w:t>
      </w:r>
    </w:p>
    <w:p w14:paraId="136C6EE6"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shuntVoltage_mV</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w:t>
      </w:r>
    </w:p>
    <w:p w14:paraId="41E72AD9"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loadVoltage_V</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w:t>
      </w:r>
    </w:p>
    <w:p w14:paraId="5C6390A3"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busVoltage_V</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w:t>
      </w:r>
    </w:p>
    <w:p w14:paraId="72B093D4"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current_mA</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w:t>
      </w:r>
    </w:p>
    <w:p w14:paraId="7B242B51"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power_mW</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 xml:space="preserve">; </w:t>
      </w:r>
    </w:p>
    <w:p w14:paraId="359EB3A5" w14:textId="77777777" w:rsidR="006F6DE0" w:rsidRDefault="006F6DE0" w:rsidP="006F6DE0">
      <w:pPr>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readAndClearFlags</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245E861A"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shuntVoltage_mV</w:t>
      </w:r>
      <w:proofErr w:type="spellEnd"/>
      <w:r>
        <w:rPr>
          <w:rStyle w:val="enlighter-text"/>
          <w:rFonts w:ascii="inherit" w:hAnsi="inherit"/>
          <w:color w:val="000000"/>
          <w:sz w:val="20"/>
          <w:szCs w:val="20"/>
          <w:bdr w:val="none" w:sz="0" w:space="0" w:color="auto" w:frame="1"/>
        </w:rPr>
        <w:t xml:space="preserve"> = ina226.</w:t>
      </w:r>
      <w:r>
        <w:rPr>
          <w:rStyle w:val="enlighter-m3"/>
          <w:rFonts w:ascii="inherit" w:hAnsi="inherit"/>
          <w:color w:val="000000"/>
          <w:sz w:val="20"/>
          <w:szCs w:val="20"/>
          <w:bdr w:val="none" w:sz="0" w:space="0" w:color="auto" w:frame="1"/>
        </w:rPr>
        <w:t>getShuntVoltage_mV</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594B6005"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busVoltage_V</w:t>
      </w:r>
      <w:proofErr w:type="spellEnd"/>
      <w:r>
        <w:rPr>
          <w:rStyle w:val="enlighter-text"/>
          <w:rFonts w:ascii="inherit" w:hAnsi="inherit"/>
          <w:color w:val="000000"/>
          <w:sz w:val="20"/>
          <w:szCs w:val="20"/>
          <w:bdr w:val="none" w:sz="0" w:space="0" w:color="auto" w:frame="1"/>
        </w:rPr>
        <w:t xml:space="preserve"> = ina226.</w:t>
      </w:r>
      <w:r>
        <w:rPr>
          <w:rStyle w:val="enlighter-m3"/>
          <w:rFonts w:ascii="inherit" w:hAnsi="inherit"/>
          <w:color w:val="000000"/>
          <w:sz w:val="20"/>
          <w:szCs w:val="20"/>
          <w:bdr w:val="none" w:sz="0" w:space="0" w:color="auto" w:frame="1"/>
        </w:rPr>
        <w:t>getBusVoltage_V</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3BAF9215"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current_mA</w:t>
      </w:r>
      <w:proofErr w:type="spellEnd"/>
      <w:r>
        <w:rPr>
          <w:rStyle w:val="enlighter-text"/>
          <w:rFonts w:ascii="inherit" w:hAnsi="inherit"/>
          <w:color w:val="000000"/>
          <w:sz w:val="20"/>
          <w:szCs w:val="20"/>
          <w:bdr w:val="none" w:sz="0" w:space="0" w:color="auto" w:frame="1"/>
        </w:rPr>
        <w:t xml:space="preserve"> = ina226.</w:t>
      </w:r>
      <w:r>
        <w:rPr>
          <w:rStyle w:val="enlighter-m3"/>
          <w:rFonts w:ascii="inherit" w:hAnsi="inherit"/>
          <w:color w:val="000000"/>
          <w:sz w:val="20"/>
          <w:szCs w:val="20"/>
          <w:bdr w:val="none" w:sz="0" w:space="0" w:color="auto" w:frame="1"/>
        </w:rPr>
        <w:t>getCurrent_mA</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5984098B"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power_mW</w:t>
      </w:r>
      <w:proofErr w:type="spellEnd"/>
      <w:r>
        <w:rPr>
          <w:rStyle w:val="enlighter-text"/>
          <w:rFonts w:ascii="inherit" w:hAnsi="inherit"/>
          <w:color w:val="000000"/>
          <w:sz w:val="20"/>
          <w:szCs w:val="20"/>
          <w:bdr w:val="none" w:sz="0" w:space="0" w:color="auto" w:frame="1"/>
        </w:rPr>
        <w:t xml:space="preserve"> = ina226.</w:t>
      </w:r>
      <w:r>
        <w:rPr>
          <w:rStyle w:val="enlighter-m3"/>
          <w:rFonts w:ascii="inherit" w:hAnsi="inherit"/>
          <w:color w:val="000000"/>
          <w:sz w:val="20"/>
          <w:szCs w:val="20"/>
          <w:bdr w:val="none" w:sz="0" w:space="0" w:color="auto" w:frame="1"/>
        </w:rPr>
        <w:t>getBusPower</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396EF223"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loadVoltage_V</w:t>
      </w:r>
      <w:proofErr w:type="spellEnd"/>
      <w:r>
        <w:rPr>
          <w:rStyle w:val="enlighter-text"/>
          <w:rFonts w:ascii="inherit" w:hAnsi="inherit"/>
          <w:color w:val="000000"/>
          <w:sz w:val="20"/>
          <w:szCs w:val="20"/>
          <w:bdr w:val="none" w:sz="0" w:space="0" w:color="auto" w:frame="1"/>
        </w:rPr>
        <w:t xml:space="preserve"> = </w:t>
      </w:r>
      <w:proofErr w:type="spellStart"/>
      <w:r>
        <w:rPr>
          <w:rStyle w:val="enlighter-text"/>
          <w:rFonts w:ascii="inherit" w:hAnsi="inherit"/>
          <w:color w:val="000000"/>
          <w:sz w:val="20"/>
          <w:szCs w:val="20"/>
          <w:bdr w:val="none" w:sz="0" w:space="0" w:color="auto" w:frame="1"/>
        </w:rPr>
        <w:t>busVoltage_V</w:t>
      </w:r>
      <w:proofErr w:type="spellEnd"/>
      <w:r>
        <w:rPr>
          <w:rStyle w:val="enlighter-text"/>
          <w:rFonts w:ascii="inherit" w:hAnsi="inherit"/>
          <w:color w:val="000000"/>
          <w:sz w:val="20"/>
          <w:szCs w:val="20"/>
          <w:bdr w:val="none" w:sz="0" w:space="0" w:color="auto" w:frame="1"/>
        </w:rPr>
        <w:t xml:space="preserve"> + </w:t>
      </w:r>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shuntVoltage_mV</w:t>
      </w:r>
      <w:proofErr w:type="spellEnd"/>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1000</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704BFDFB"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Shunt</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Voltage</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mV</w:t>
      </w:r>
      <w:proofErr w:type="spellEnd"/>
      <w:r>
        <w:rPr>
          <w:rStyle w:val="enlighter-s0"/>
          <w:rFonts w:ascii="inherit" w:hAnsi="inherit"/>
          <w:color w:val="961414"/>
          <w:sz w:val="20"/>
          <w:szCs w:val="20"/>
          <w:bdr w:val="none" w:sz="0" w:space="0" w:color="auto" w:frame="1"/>
        </w:rPr>
        <w:t>]: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shuntVoltage_mV</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2E5B7B26"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Bus</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Voltage</w:t>
      </w:r>
      <w:proofErr w:type="spellEnd"/>
      <w:r>
        <w:rPr>
          <w:rStyle w:val="enlighter-s0"/>
          <w:rFonts w:ascii="inherit" w:hAnsi="inherit"/>
          <w:color w:val="961414"/>
          <w:sz w:val="20"/>
          <w:szCs w:val="20"/>
          <w:bdr w:val="none" w:sz="0" w:space="0" w:color="auto" w:frame="1"/>
        </w:rPr>
        <w:t xml:space="preserve"> [V]: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busVoltage_V</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0690291D"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Load</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Voltage</w:t>
      </w:r>
      <w:proofErr w:type="spellEnd"/>
      <w:r>
        <w:rPr>
          <w:rStyle w:val="enlighter-s0"/>
          <w:rFonts w:ascii="inherit" w:hAnsi="inherit"/>
          <w:color w:val="961414"/>
          <w:sz w:val="20"/>
          <w:szCs w:val="20"/>
          <w:bdr w:val="none" w:sz="0" w:space="0" w:color="auto" w:frame="1"/>
        </w:rPr>
        <w:t xml:space="preserve"> [V]: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loadVoltage_V</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6385FBE0"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Current</w:t>
      </w:r>
      <w:proofErr w:type="spellEnd"/>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mA</w:t>
      </w:r>
      <w:proofErr w:type="spellEnd"/>
      <w:r>
        <w:rPr>
          <w:rStyle w:val="enlighter-s0"/>
          <w:rFonts w:ascii="inherit" w:hAnsi="inherit"/>
          <w:color w:val="961414"/>
          <w:sz w:val="20"/>
          <w:szCs w:val="20"/>
          <w:bdr w:val="none" w:sz="0" w:space="0" w:color="auto" w:frame="1"/>
        </w:rPr>
        <w:t>]: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current_mA</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261C9F03"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Bus</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Power</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mW</w:t>
      </w:r>
      <w:proofErr w:type="spellEnd"/>
      <w:r>
        <w:rPr>
          <w:rStyle w:val="enlighter-s0"/>
          <w:rFonts w:ascii="inherit" w:hAnsi="inherit"/>
          <w:color w:val="961414"/>
          <w:sz w:val="20"/>
          <w:szCs w:val="20"/>
          <w:bdr w:val="none" w:sz="0" w:space="0" w:color="auto" w:frame="1"/>
        </w:rPr>
        <w:t>]: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power_mW</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330CF960"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if</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overflow</w:t>
      </w:r>
      <w:r>
        <w:rPr>
          <w:rStyle w:val="enlighter-g1"/>
          <w:rFonts w:ascii="inherit" w:hAnsi="inherit"/>
          <w:color w:val="12217C"/>
          <w:sz w:val="20"/>
          <w:szCs w:val="20"/>
          <w:bdr w:val="none" w:sz="0" w:space="0" w:color="auto" w:frame="1"/>
        </w:rPr>
        <w:t>){</w:t>
      </w:r>
    </w:p>
    <w:p w14:paraId="13C7B610"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Values</w:t>
      </w:r>
      <w:proofErr w:type="spellEnd"/>
      <w:r>
        <w:rPr>
          <w:rStyle w:val="enlighter-s0"/>
          <w:rFonts w:ascii="inherit" w:hAnsi="inherit"/>
          <w:color w:val="961414"/>
          <w:sz w:val="20"/>
          <w:szCs w:val="20"/>
          <w:bdr w:val="none" w:sz="0" w:space="0" w:color="auto" w:frame="1"/>
        </w:rPr>
        <w:t xml:space="preserve"> OK - </w:t>
      </w:r>
      <w:proofErr w:type="spellStart"/>
      <w:r>
        <w:rPr>
          <w:rStyle w:val="enlighter-s0"/>
          <w:rFonts w:ascii="inherit" w:hAnsi="inherit"/>
          <w:color w:val="961414"/>
          <w:sz w:val="20"/>
          <w:szCs w:val="20"/>
          <w:bdr w:val="none" w:sz="0" w:space="0" w:color="auto" w:frame="1"/>
        </w:rPr>
        <w:t>no</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overflow</w:t>
      </w:r>
      <w:proofErr w:type="spellEnd"/>
      <w:r>
        <w:rPr>
          <w:rStyle w:val="enlighter-s0"/>
          <w:rFonts w:ascii="inherit" w:hAnsi="inherit"/>
          <w:color w:val="961414"/>
          <w:sz w:val="20"/>
          <w:szCs w:val="20"/>
          <w:bdr w:val="none" w:sz="0" w:space="0" w:color="auto" w:frame="1"/>
        </w:rPr>
        <w: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6FA043A6"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72502E37"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lastRenderedPageBreak/>
        <w:t>else</w:t>
      </w:r>
      <w:proofErr w:type="spellEnd"/>
      <w:r>
        <w:rPr>
          <w:rStyle w:val="enlighter-g1"/>
          <w:rFonts w:ascii="inherit" w:hAnsi="inherit"/>
          <w:color w:val="12217C"/>
          <w:sz w:val="20"/>
          <w:szCs w:val="20"/>
          <w:bdr w:val="none" w:sz="0" w:space="0" w:color="auto" w:frame="1"/>
        </w:rPr>
        <w:t>{</w:t>
      </w:r>
    </w:p>
    <w:p w14:paraId="0909D803"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Overflow</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Choose</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higher</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current</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range</w:t>
      </w:r>
      <w:proofErr w:type="spellEnd"/>
      <w:r>
        <w:rPr>
          <w:rStyle w:val="enlighter-s0"/>
          <w:rFonts w:ascii="inherit" w:hAnsi="inherit"/>
          <w:color w:val="961414"/>
          <w:sz w:val="20"/>
          <w:szCs w:val="20"/>
          <w:bdr w:val="none" w:sz="0" w:space="0" w:color="auto" w:frame="1"/>
        </w:rPr>
        <w: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59B0B172"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6A9451C1"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5711562B"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4F238F87" w14:textId="77777777" w:rsidR="006F6DE0" w:rsidRDefault="006F6DE0" w:rsidP="006F6DE0">
      <w:pPr>
        <w:shd w:val="clear" w:color="auto" w:fill="FFFFFF"/>
        <w:spacing w:line="408" w:lineRule="atLeast"/>
        <w:textAlignment w:val="baseline"/>
        <w:rPr>
          <w:rFonts w:ascii="inherit" w:hAnsi="inherit"/>
          <w:color w:val="444444"/>
          <w:sz w:val="24"/>
          <w:szCs w:val="24"/>
        </w:rPr>
      </w:pPr>
      <w:r>
        <w:rPr>
          <w:rFonts w:ascii="inherit" w:hAnsi="inherit"/>
          <w:color w:val="444444"/>
        </w:rPr>
        <w:t> </w:t>
      </w:r>
    </w:p>
    <w:p w14:paraId="22461B11" w14:textId="77777777" w:rsidR="006F6DE0" w:rsidRDefault="006F6DE0" w:rsidP="006F6DE0">
      <w:pPr>
        <w:pStyle w:val="Heading3"/>
        <w:shd w:val="clear" w:color="auto" w:fill="FFFFFF"/>
        <w:spacing w:before="300" w:beforeAutospacing="0" w:after="150" w:afterAutospacing="0"/>
        <w:textAlignment w:val="baseline"/>
        <w:rPr>
          <w:rFonts w:ascii="inherit" w:hAnsi="inherit"/>
          <w:color w:val="00BF8F"/>
          <w:sz w:val="36"/>
          <w:szCs w:val="36"/>
        </w:rPr>
      </w:pPr>
      <w:proofErr w:type="spellStart"/>
      <w:r>
        <w:rPr>
          <w:rFonts w:ascii="inherit" w:hAnsi="inherit"/>
          <w:color w:val="00BF8F"/>
          <w:sz w:val="36"/>
          <w:szCs w:val="36"/>
        </w:rPr>
        <w:t>Example</w:t>
      </w:r>
      <w:proofErr w:type="spellEnd"/>
      <w:r>
        <w:rPr>
          <w:rFonts w:ascii="inherit" w:hAnsi="inherit"/>
          <w:color w:val="00BF8F"/>
          <w:sz w:val="36"/>
          <w:szCs w:val="36"/>
        </w:rPr>
        <w:t xml:space="preserve"> 4: </w:t>
      </w:r>
      <w:proofErr w:type="spellStart"/>
      <w:r>
        <w:rPr>
          <w:rFonts w:ascii="inherit" w:hAnsi="inherit"/>
          <w:color w:val="00BF8F"/>
          <w:sz w:val="36"/>
          <w:szCs w:val="36"/>
        </w:rPr>
        <w:t>Conversion</w:t>
      </w:r>
      <w:proofErr w:type="spellEnd"/>
      <w:r>
        <w:rPr>
          <w:rFonts w:ascii="inherit" w:hAnsi="inherit"/>
          <w:color w:val="00BF8F"/>
          <w:sz w:val="36"/>
          <w:szCs w:val="36"/>
        </w:rPr>
        <w:t xml:space="preserve"> </w:t>
      </w:r>
      <w:proofErr w:type="spellStart"/>
      <w:r>
        <w:rPr>
          <w:rFonts w:ascii="inherit" w:hAnsi="inherit"/>
          <w:color w:val="00BF8F"/>
          <w:sz w:val="36"/>
          <w:szCs w:val="36"/>
        </w:rPr>
        <w:t>Ready</w:t>
      </w:r>
      <w:proofErr w:type="spellEnd"/>
      <w:r>
        <w:rPr>
          <w:rFonts w:ascii="inherit" w:hAnsi="inherit"/>
          <w:color w:val="00BF8F"/>
          <w:sz w:val="36"/>
          <w:szCs w:val="36"/>
        </w:rPr>
        <w:t xml:space="preserve"> </w:t>
      </w:r>
      <w:proofErr w:type="spellStart"/>
      <w:r>
        <w:rPr>
          <w:rFonts w:ascii="inherit" w:hAnsi="inherit"/>
          <w:color w:val="00BF8F"/>
          <w:sz w:val="36"/>
          <w:szCs w:val="36"/>
        </w:rPr>
        <w:t>Alarm</w:t>
      </w:r>
      <w:proofErr w:type="spellEnd"/>
    </w:p>
    <w:p w14:paraId="768919AA" w14:textId="77777777" w:rsidR="006F6DE0" w:rsidRDefault="006F6DE0" w:rsidP="006F6DE0">
      <w:pPr>
        <w:pStyle w:val="NormalWeb"/>
        <w:shd w:val="clear" w:color="auto" w:fill="FFFFFF"/>
        <w:spacing w:before="0" w:beforeAutospacing="0" w:after="0" w:afterAutospacing="0" w:line="408" w:lineRule="atLeast"/>
        <w:textAlignment w:val="baseline"/>
        <w:rPr>
          <w:rFonts w:ascii="inherit" w:hAnsi="inherit"/>
          <w:color w:val="444444"/>
        </w:rPr>
      </w:pPr>
      <w:proofErr w:type="spellStart"/>
      <w:r>
        <w:rPr>
          <w:rFonts w:ascii="inherit" w:hAnsi="inherit"/>
          <w:color w:val="444444"/>
        </w:rPr>
        <w:t>Now</w:t>
      </w:r>
      <w:proofErr w:type="spellEnd"/>
      <w:r>
        <w:rPr>
          <w:rFonts w:ascii="inherit" w:hAnsi="inherit"/>
          <w:color w:val="444444"/>
        </w:rPr>
        <w:t xml:space="preserve"> </w:t>
      </w:r>
      <w:proofErr w:type="spellStart"/>
      <w:r>
        <w:rPr>
          <w:rFonts w:ascii="inherit" w:hAnsi="inherit"/>
          <w:color w:val="444444"/>
        </w:rPr>
        <w:t>upload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sketch</w:t>
      </w:r>
      <w:proofErr w:type="spellEnd"/>
      <w:r>
        <w:rPr>
          <w:rFonts w:ascii="inherit" w:hAnsi="inherit"/>
          <w:color w:val="444444"/>
        </w:rPr>
        <w:t xml:space="preserve"> “</w:t>
      </w:r>
      <w:proofErr w:type="spellStart"/>
      <w:r>
        <w:rPr>
          <w:rFonts w:ascii="inherit" w:hAnsi="inherit"/>
          <w:color w:val="444444"/>
        </w:rPr>
        <w:t>Continuous_Alert_Controlled.ino</w:t>
      </w:r>
      <w:proofErr w:type="spellEnd"/>
      <w:r>
        <w:rPr>
          <w:rFonts w:ascii="inherit" w:hAnsi="inherit"/>
          <w:color w:val="444444"/>
        </w:rPr>
        <w:t xml:space="preserve">”. </w:t>
      </w:r>
      <w:proofErr w:type="spellStart"/>
      <w:r>
        <w:rPr>
          <w:rFonts w:ascii="inherit" w:hAnsi="inherit"/>
          <w:color w:val="444444"/>
        </w:rPr>
        <w:t>With</w:t>
      </w:r>
      <w:proofErr w:type="spellEnd"/>
      <w:r>
        <w:rPr>
          <w:rFonts w:ascii="inherit" w:hAnsi="inherit"/>
          <w:color w:val="444444"/>
        </w:rPr>
        <w:t xml:space="preserve"> </w:t>
      </w:r>
      <w:proofErr w:type="spellStart"/>
      <w:r>
        <w:rPr>
          <w:rFonts w:ascii="inherit" w:hAnsi="inherit"/>
          <w:color w:val="444444"/>
        </w:rPr>
        <w:t>this</w:t>
      </w:r>
      <w:proofErr w:type="spellEnd"/>
      <w:r>
        <w:rPr>
          <w:rFonts w:ascii="inherit" w:hAnsi="inherit"/>
          <w:color w:val="444444"/>
        </w:rPr>
        <w:t xml:space="preserve"> </w:t>
      </w:r>
      <w:proofErr w:type="spellStart"/>
      <w:r>
        <w:rPr>
          <w:rFonts w:ascii="inherit" w:hAnsi="inherit"/>
          <w:color w:val="444444"/>
        </w:rPr>
        <w:t>example</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get</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know</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alert</w:t>
      </w:r>
      <w:proofErr w:type="spellEnd"/>
      <w:r>
        <w:rPr>
          <w:rFonts w:ascii="inherit" w:hAnsi="inherit"/>
          <w:color w:val="444444"/>
        </w:rPr>
        <w:t xml:space="preserve"> </w:t>
      </w:r>
      <w:proofErr w:type="spellStart"/>
      <w:r>
        <w:rPr>
          <w:rFonts w:ascii="inherit" w:hAnsi="inherit"/>
          <w:color w:val="444444"/>
        </w:rPr>
        <w:t>pin</w:t>
      </w:r>
      <w:proofErr w:type="spellEnd"/>
      <w:r>
        <w:rPr>
          <w:rFonts w:ascii="inherit" w:hAnsi="inherit"/>
          <w:color w:val="444444"/>
        </w:rPr>
        <w:t xml:space="preserve">. </w:t>
      </w:r>
      <w:proofErr w:type="spellStart"/>
      <w:r>
        <w:rPr>
          <w:rFonts w:ascii="inherit" w:hAnsi="inherit"/>
          <w:color w:val="444444"/>
        </w:rPr>
        <w:t>With</w:t>
      </w:r>
      <w:proofErr w:type="spellEnd"/>
      <w:r>
        <w:rPr>
          <w:rFonts w:ascii="inherit" w:hAnsi="inherit"/>
          <w:color w:val="444444"/>
        </w:rPr>
        <w:t xml:space="preserve"> 1024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maximum</w:t>
      </w:r>
      <w:proofErr w:type="spellEnd"/>
      <w:r>
        <w:rPr>
          <w:rFonts w:ascii="inherit" w:hAnsi="inherit"/>
          <w:color w:val="444444"/>
        </w:rPr>
        <w:t xml:space="preserve"> </w:t>
      </w:r>
      <w:proofErr w:type="spellStart"/>
      <w:r>
        <w:rPr>
          <w:rFonts w:ascii="inherit" w:hAnsi="inherit"/>
          <w:color w:val="444444"/>
        </w:rPr>
        <w:t>number</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w:t>
      </w:r>
      <w:proofErr w:type="spellStart"/>
      <w:r>
        <w:rPr>
          <w:rFonts w:ascii="inherit" w:hAnsi="inherit"/>
          <w:color w:val="444444"/>
        </w:rPr>
        <w:t>measurements</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be</w:t>
      </w:r>
      <w:proofErr w:type="spellEnd"/>
      <w:r>
        <w:rPr>
          <w:rFonts w:ascii="inherit" w:hAnsi="inherit"/>
          <w:color w:val="444444"/>
        </w:rPr>
        <w:t xml:space="preserve"> </w:t>
      </w:r>
      <w:proofErr w:type="spellStart"/>
      <w:r>
        <w:rPr>
          <w:rFonts w:ascii="inherit" w:hAnsi="inherit"/>
          <w:color w:val="444444"/>
        </w:rPr>
        <w:t>averaged</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used</w:t>
      </w:r>
      <w:proofErr w:type="spellEnd"/>
      <w:r>
        <w:rPr>
          <w:rFonts w:ascii="inherit" w:hAnsi="inherit"/>
          <w:color w:val="444444"/>
        </w:rPr>
        <w:t xml:space="preserve">. </w:t>
      </w:r>
      <w:proofErr w:type="spellStart"/>
      <w:r>
        <w:rPr>
          <w:rFonts w:ascii="inherit" w:hAnsi="inherit"/>
          <w:color w:val="444444"/>
        </w:rPr>
        <w:t>Then</w:t>
      </w:r>
      <w:proofErr w:type="spellEnd"/>
      <w:r>
        <w:rPr>
          <w:rFonts w:ascii="inherit" w:hAnsi="inherit"/>
          <w:color w:val="444444"/>
        </w:rPr>
        <w:t xml:space="preserve"> </w:t>
      </w:r>
      <w:proofErr w:type="spellStart"/>
      <w:r>
        <w:rPr>
          <w:rFonts w:ascii="inherit" w:hAnsi="inherit"/>
          <w:color w:val="444444"/>
        </w:rPr>
        <w:t>we</w:t>
      </w:r>
      <w:proofErr w:type="spellEnd"/>
      <w:r>
        <w:rPr>
          <w:rFonts w:ascii="inherit" w:hAnsi="inherit"/>
          <w:color w:val="444444"/>
        </w:rPr>
        <w:t xml:space="preserve"> </w:t>
      </w:r>
      <w:proofErr w:type="spellStart"/>
      <w:r>
        <w:rPr>
          <w:rFonts w:ascii="inherit" w:hAnsi="inherit"/>
          <w:color w:val="444444"/>
        </w:rPr>
        <w:t>go</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upper</w:t>
      </w:r>
      <w:proofErr w:type="spellEnd"/>
      <w:r>
        <w:rPr>
          <w:rFonts w:ascii="inherit" w:hAnsi="inherit"/>
          <w:color w:val="444444"/>
        </w:rPr>
        <w:t xml:space="preserve"> </w:t>
      </w:r>
      <w:proofErr w:type="spellStart"/>
      <w:r>
        <w:rPr>
          <w:rFonts w:ascii="inherit" w:hAnsi="inherit"/>
          <w:color w:val="444444"/>
        </w:rPr>
        <w:t>limit</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conversion</w:t>
      </w:r>
      <w:proofErr w:type="spellEnd"/>
      <w:r>
        <w:rPr>
          <w:rFonts w:ascii="inherit" w:hAnsi="inherit"/>
          <w:color w:val="444444"/>
        </w:rPr>
        <w:t xml:space="preserve"> </w:t>
      </w:r>
      <w:proofErr w:type="spellStart"/>
      <w:r>
        <w:rPr>
          <w:rFonts w:ascii="inherit" w:hAnsi="inherit"/>
          <w:color w:val="444444"/>
        </w:rPr>
        <w:t>time</w:t>
      </w:r>
      <w:proofErr w:type="spellEnd"/>
      <w:r>
        <w:rPr>
          <w:rFonts w:ascii="inherit" w:hAnsi="inherit"/>
          <w:color w:val="444444"/>
        </w:rPr>
        <w:t xml:space="preserve">, </w:t>
      </w:r>
      <w:proofErr w:type="spellStart"/>
      <w:r>
        <w:rPr>
          <w:rFonts w:ascii="inherit" w:hAnsi="inherit"/>
          <w:color w:val="444444"/>
        </w:rPr>
        <w:t>namely</w:t>
      </w:r>
      <w:proofErr w:type="spellEnd"/>
      <w:r>
        <w:rPr>
          <w:rFonts w:ascii="inherit" w:hAnsi="inherit"/>
          <w:color w:val="444444"/>
        </w:rPr>
        <w:t xml:space="preserve"> 8.244 </w:t>
      </w:r>
      <w:proofErr w:type="spellStart"/>
      <w:r>
        <w:rPr>
          <w:rFonts w:ascii="inherit" w:hAnsi="inherit"/>
          <w:color w:val="444444"/>
        </w:rPr>
        <w:t>milliseconds</w:t>
      </w:r>
      <w:proofErr w:type="spellEnd"/>
      <w:r>
        <w:rPr>
          <w:rFonts w:ascii="inherit" w:hAnsi="inherit"/>
          <w:color w:val="444444"/>
        </w:rPr>
        <w:t xml:space="preserve">. </w:t>
      </w:r>
      <w:proofErr w:type="spellStart"/>
      <w:r>
        <w:rPr>
          <w:rFonts w:ascii="inherit" w:hAnsi="inherit"/>
          <w:color w:val="444444"/>
        </w:rPr>
        <w:t>This</w:t>
      </w:r>
      <w:proofErr w:type="spellEnd"/>
      <w:r>
        <w:rPr>
          <w:rFonts w:ascii="inherit" w:hAnsi="inherit"/>
          <w:color w:val="444444"/>
        </w:rPr>
        <w:t xml:space="preserve"> </w:t>
      </w:r>
      <w:proofErr w:type="spellStart"/>
      <w:r>
        <w:rPr>
          <w:rFonts w:ascii="inherit" w:hAnsi="inherit"/>
          <w:color w:val="444444"/>
        </w:rPr>
        <w:t>means</w:t>
      </w:r>
      <w:proofErr w:type="spellEnd"/>
      <w:r>
        <w:rPr>
          <w:rFonts w:ascii="inherit" w:hAnsi="inherit"/>
          <w:color w:val="444444"/>
        </w:rPr>
        <w:t xml:space="preserve"> </w:t>
      </w:r>
      <w:proofErr w:type="spellStart"/>
      <w:r>
        <w:rPr>
          <w:rFonts w:ascii="inherit" w:hAnsi="inherit"/>
          <w:color w:val="444444"/>
        </w:rPr>
        <w:t>that</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combination</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w:t>
      </w:r>
      <w:proofErr w:type="spellStart"/>
      <w:r>
        <w:rPr>
          <w:rFonts w:ascii="inherit" w:hAnsi="inherit"/>
          <w:color w:val="444444"/>
        </w:rPr>
        <w:t>shunt</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bus</w:t>
      </w:r>
      <w:proofErr w:type="spellEnd"/>
      <w:r>
        <w:rPr>
          <w:rFonts w:ascii="inherit" w:hAnsi="inherit"/>
          <w:color w:val="444444"/>
        </w:rPr>
        <w:t xml:space="preserve"> </w:t>
      </w:r>
      <w:proofErr w:type="spellStart"/>
      <w:r>
        <w:rPr>
          <w:rFonts w:ascii="inherit" w:hAnsi="inherit"/>
          <w:color w:val="444444"/>
        </w:rPr>
        <w:t>voltage</w:t>
      </w:r>
      <w:proofErr w:type="spellEnd"/>
      <w:r>
        <w:rPr>
          <w:rFonts w:ascii="inherit" w:hAnsi="inherit"/>
          <w:color w:val="444444"/>
        </w:rPr>
        <w:t xml:space="preserve"> </w:t>
      </w:r>
      <w:proofErr w:type="spellStart"/>
      <w:r>
        <w:rPr>
          <w:rFonts w:ascii="inherit" w:hAnsi="inherit"/>
          <w:color w:val="444444"/>
        </w:rPr>
        <w:t>measurement</w:t>
      </w:r>
      <w:proofErr w:type="spellEnd"/>
      <w:r>
        <w:rPr>
          <w:rFonts w:ascii="inherit" w:hAnsi="inherit"/>
          <w:color w:val="444444"/>
        </w:rPr>
        <w:t xml:space="preserve"> </w:t>
      </w:r>
      <w:proofErr w:type="spellStart"/>
      <w:r>
        <w:rPr>
          <w:rFonts w:ascii="inherit" w:hAnsi="inherit"/>
          <w:color w:val="444444"/>
        </w:rPr>
        <w:t>takes</w:t>
      </w:r>
      <w:proofErr w:type="spellEnd"/>
      <w:r>
        <w:rPr>
          <w:rFonts w:ascii="inherit" w:hAnsi="inherit"/>
          <w:color w:val="444444"/>
        </w:rPr>
        <w:t xml:space="preserve"> </w:t>
      </w:r>
      <w:proofErr w:type="spellStart"/>
      <w:r>
        <w:rPr>
          <w:rFonts w:ascii="inherit" w:hAnsi="inherit"/>
          <w:color w:val="444444"/>
        </w:rPr>
        <w:t>approximately</w:t>
      </w:r>
      <w:proofErr w:type="spellEnd"/>
      <w:r>
        <w:rPr>
          <w:rFonts w:ascii="inherit" w:hAnsi="inherit"/>
          <w:color w:val="444444"/>
        </w:rPr>
        <w:t xml:space="preserve"> 16.9 </w:t>
      </w:r>
      <w:proofErr w:type="spellStart"/>
      <w:r>
        <w:rPr>
          <w:rFonts w:ascii="inherit" w:hAnsi="inherit"/>
          <w:color w:val="444444"/>
        </w:rPr>
        <w:t>seconds</w:t>
      </w:r>
      <w:proofErr w:type="spellEnd"/>
      <w:r>
        <w:rPr>
          <w:rFonts w:ascii="inherit" w:hAnsi="inherit"/>
          <w:color w:val="444444"/>
        </w:rPr>
        <w:t xml:space="preserve">. </w:t>
      </w:r>
      <w:proofErr w:type="spellStart"/>
      <w:r>
        <w:rPr>
          <w:rFonts w:ascii="inherit" w:hAnsi="inherit"/>
          <w:color w:val="444444"/>
        </w:rPr>
        <w:t>As</w:t>
      </w:r>
      <w:proofErr w:type="spellEnd"/>
      <w:r>
        <w:rPr>
          <w:rFonts w:ascii="inherit" w:hAnsi="inherit"/>
          <w:color w:val="444444"/>
        </w:rPr>
        <w:t xml:space="preserve"> </w:t>
      </w:r>
      <w:proofErr w:type="spellStart"/>
      <w:r>
        <w:rPr>
          <w:rFonts w:ascii="inherit" w:hAnsi="inherit"/>
          <w:color w:val="444444"/>
        </w:rPr>
        <w:t>measurement</w:t>
      </w:r>
      <w:proofErr w:type="spellEnd"/>
      <w:r>
        <w:rPr>
          <w:rFonts w:ascii="inherit" w:hAnsi="inherit"/>
          <w:color w:val="444444"/>
        </w:rPr>
        <w:t xml:space="preserve"> </w:t>
      </w:r>
      <w:proofErr w:type="spellStart"/>
      <w:r>
        <w:rPr>
          <w:rFonts w:ascii="inherit" w:hAnsi="inherit"/>
          <w:color w:val="444444"/>
        </w:rPr>
        <w:t>mode</w:t>
      </w:r>
      <w:proofErr w:type="spellEnd"/>
      <w:r>
        <w:rPr>
          <w:rFonts w:ascii="inherit" w:hAnsi="inherit"/>
          <w:color w:val="444444"/>
        </w:rPr>
        <w:t xml:space="preserve"> </w:t>
      </w:r>
      <w:proofErr w:type="spellStart"/>
      <w:r>
        <w:rPr>
          <w:rFonts w:ascii="inherit" w:hAnsi="inherit"/>
          <w:color w:val="444444"/>
        </w:rPr>
        <w:t>we</w:t>
      </w:r>
      <w:proofErr w:type="spellEnd"/>
      <w:r>
        <w:rPr>
          <w:rFonts w:ascii="inherit" w:hAnsi="inherit"/>
          <w:color w:val="444444"/>
        </w:rPr>
        <w:t xml:space="preserve"> </w:t>
      </w:r>
      <w:proofErr w:type="spellStart"/>
      <w:r>
        <w:rPr>
          <w:rFonts w:ascii="inherit" w:hAnsi="inherit"/>
          <w:color w:val="444444"/>
        </w:rPr>
        <w:t>select</w:t>
      </w:r>
      <w:proofErr w:type="spellEnd"/>
      <w:r>
        <w:rPr>
          <w:rFonts w:ascii="inherit" w:hAnsi="inherit"/>
          <w:color w:val="444444"/>
        </w:rPr>
        <w:t xml:space="preserve"> CONTINUOUS.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function</w:t>
      </w:r>
      <w:proofErr w:type="spellEnd"/>
      <w:r>
        <w:rPr>
          <w:rFonts w:ascii="inherit" w:hAnsi="inherit"/>
          <w:color w:val="444444"/>
        </w:rPr>
        <w:t> </w:t>
      </w:r>
      <w:proofErr w:type="spellStart"/>
      <w:r>
        <w:rPr>
          <w:rStyle w:val="HTMLCode"/>
          <w:rFonts w:ascii="Consolas" w:hAnsi="Consolas"/>
          <w:color w:val="444444"/>
          <w:sz w:val="22"/>
          <w:szCs w:val="22"/>
          <w:bdr w:val="single" w:sz="6" w:space="2" w:color="E0E0E0" w:frame="1"/>
          <w:shd w:val="clear" w:color="auto" w:fill="F2F2F2"/>
        </w:rPr>
        <w:t>enableConvReadyAlert</w:t>
      </w:r>
      <w:proofErr w:type="spellEnd"/>
      <w:r>
        <w:rPr>
          <w:rStyle w:val="HTMLCode"/>
          <w:rFonts w:ascii="Consolas" w:hAnsi="Consolas"/>
          <w:color w:val="444444"/>
          <w:sz w:val="22"/>
          <w:szCs w:val="22"/>
          <w:bdr w:val="single" w:sz="6" w:space="2" w:color="E0E0E0" w:frame="1"/>
          <w:shd w:val="clear" w:color="auto" w:fill="F2F2F2"/>
        </w:rPr>
        <w:t>()</w:t>
      </w:r>
      <w:r>
        <w:rPr>
          <w:rFonts w:ascii="inherit" w:hAnsi="inherit"/>
          <w:color w:val="444444"/>
        </w:rPr>
        <w:t> </w:t>
      </w:r>
      <w:proofErr w:type="spellStart"/>
      <w:r>
        <w:rPr>
          <w:rFonts w:ascii="inherit" w:hAnsi="inherit"/>
          <w:color w:val="444444"/>
        </w:rPr>
        <w:t>activates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alert</w:t>
      </w:r>
      <w:proofErr w:type="spellEnd"/>
      <w:r>
        <w:rPr>
          <w:rFonts w:ascii="inherit" w:hAnsi="inherit"/>
          <w:color w:val="444444"/>
        </w:rPr>
        <w:t xml:space="preserve"> </w:t>
      </w:r>
      <w:proofErr w:type="spellStart"/>
      <w:r>
        <w:rPr>
          <w:rFonts w:ascii="inherit" w:hAnsi="inherit"/>
          <w:color w:val="444444"/>
        </w:rPr>
        <w:t>pin</w:t>
      </w:r>
      <w:proofErr w:type="spellEnd"/>
      <w:r>
        <w:rPr>
          <w:rFonts w:ascii="inherit" w:hAnsi="inherit"/>
          <w:color w:val="444444"/>
        </w:rPr>
        <w:t xml:space="preserve">, </w:t>
      </w:r>
      <w:proofErr w:type="spellStart"/>
      <w:r>
        <w:rPr>
          <w:rFonts w:ascii="inherit" w:hAnsi="inherit"/>
          <w:color w:val="444444"/>
        </w:rPr>
        <w:t>which</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active-low</w:t>
      </w:r>
      <w:proofErr w:type="spellEnd"/>
      <w:r>
        <w:rPr>
          <w:rFonts w:ascii="inherit" w:hAnsi="inherit"/>
          <w:color w:val="444444"/>
        </w:rPr>
        <w:t xml:space="preserve"> </w:t>
      </w:r>
      <w:proofErr w:type="spellStart"/>
      <w:r>
        <w:rPr>
          <w:rFonts w:ascii="inherit" w:hAnsi="inherit"/>
          <w:color w:val="444444"/>
        </w:rPr>
        <w:t>by</w:t>
      </w:r>
      <w:proofErr w:type="spellEnd"/>
      <w:r>
        <w:rPr>
          <w:rFonts w:ascii="inherit" w:hAnsi="inherit"/>
          <w:color w:val="444444"/>
        </w:rPr>
        <w:t xml:space="preserve"> </w:t>
      </w:r>
      <w:proofErr w:type="spellStart"/>
      <w:r>
        <w:rPr>
          <w:rFonts w:ascii="inherit" w:hAnsi="inherit"/>
          <w:color w:val="444444"/>
        </w:rPr>
        <w:t>default</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alert</w:t>
      </w:r>
      <w:proofErr w:type="spellEnd"/>
      <w:r>
        <w:rPr>
          <w:rFonts w:ascii="inherit" w:hAnsi="inherit"/>
          <w:color w:val="444444"/>
        </w:rPr>
        <w:t xml:space="preserve"> </w:t>
      </w:r>
      <w:proofErr w:type="spellStart"/>
      <w:r>
        <w:rPr>
          <w:rFonts w:ascii="inherit" w:hAnsi="inherit"/>
          <w:color w:val="444444"/>
        </w:rPr>
        <w:t>pin</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connected</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Arduino</w:t>
      </w:r>
      <w:proofErr w:type="spellEnd"/>
      <w:r>
        <w:rPr>
          <w:rFonts w:ascii="inherit" w:hAnsi="inherit"/>
          <w:color w:val="444444"/>
        </w:rPr>
        <w:t xml:space="preserve"> </w:t>
      </w:r>
      <w:proofErr w:type="spellStart"/>
      <w:r>
        <w:rPr>
          <w:rFonts w:ascii="inherit" w:hAnsi="inherit"/>
          <w:color w:val="444444"/>
        </w:rPr>
        <w:t>Pin</w:t>
      </w:r>
      <w:proofErr w:type="spellEnd"/>
      <w:r>
        <w:rPr>
          <w:rFonts w:ascii="inherit" w:hAnsi="inherit"/>
          <w:color w:val="444444"/>
        </w:rPr>
        <w:t xml:space="preserve"> 2, </w:t>
      </w:r>
      <w:proofErr w:type="spellStart"/>
      <w:r>
        <w:rPr>
          <w:rFonts w:ascii="inherit" w:hAnsi="inherit"/>
          <w:color w:val="444444"/>
        </w:rPr>
        <w:t>for</w:t>
      </w:r>
      <w:proofErr w:type="spellEnd"/>
      <w:r>
        <w:rPr>
          <w:rFonts w:ascii="inherit" w:hAnsi="inherit"/>
          <w:color w:val="444444"/>
        </w:rPr>
        <w:t xml:space="preserve"> </w:t>
      </w:r>
      <w:proofErr w:type="spellStart"/>
      <w:r>
        <w:rPr>
          <w:rFonts w:ascii="inherit" w:hAnsi="inherit"/>
          <w:color w:val="444444"/>
        </w:rPr>
        <w:t>which</w:t>
      </w:r>
      <w:proofErr w:type="spellEnd"/>
      <w:r>
        <w:rPr>
          <w:rFonts w:ascii="inherit" w:hAnsi="inherit"/>
          <w:color w:val="444444"/>
        </w:rPr>
        <w:t xml:space="preserve"> </w:t>
      </w:r>
      <w:proofErr w:type="spellStart"/>
      <w:r>
        <w:rPr>
          <w:rFonts w:ascii="inherit" w:hAnsi="inherit"/>
          <w:color w:val="444444"/>
        </w:rPr>
        <w:t>we</w:t>
      </w:r>
      <w:proofErr w:type="spellEnd"/>
      <w:r>
        <w:rPr>
          <w:rFonts w:ascii="inherit" w:hAnsi="inherit"/>
          <w:color w:val="444444"/>
        </w:rPr>
        <w:t xml:space="preserve"> </w:t>
      </w:r>
      <w:proofErr w:type="spellStart"/>
      <w:r>
        <w:rPr>
          <w:rFonts w:ascii="inherit" w:hAnsi="inherit"/>
          <w:color w:val="444444"/>
        </w:rPr>
        <w:t>set</w:t>
      </w:r>
      <w:proofErr w:type="spellEnd"/>
      <w:r>
        <w:rPr>
          <w:rFonts w:ascii="inherit" w:hAnsi="inherit"/>
          <w:color w:val="444444"/>
        </w:rPr>
        <w:t xml:space="preserve"> </w:t>
      </w:r>
      <w:proofErr w:type="spellStart"/>
      <w:r>
        <w:rPr>
          <w:rFonts w:ascii="inherit" w:hAnsi="inherit"/>
          <w:color w:val="444444"/>
        </w:rPr>
        <w:t>up</w:t>
      </w:r>
      <w:proofErr w:type="spellEnd"/>
      <w:r>
        <w:rPr>
          <w:rFonts w:ascii="inherit" w:hAnsi="inherit"/>
          <w:color w:val="444444"/>
        </w:rPr>
        <w:t xml:space="preserve"> </w:t>
      </w:r>
      <w:proofErr w:type="spellStart"/>
      <w:r>
        <w:rPr>
          <w:rFonts w:ascii="inherit" w:hAnsi="inherit"/>
          <w:color w:val="444444"/>
        </w:rPr>
        <w:t>an</w:t>
      </w:r>
      <w:proofErr w:type="spellEnd"/>
      <w:r>
        <w:rPr>
          <w:rFonts w:ascii="inherit" w:hAnsi="inherit"/>
          <w:color w:val="444444"/>
        </w:rPr>
        <w:t xml:space="preserve"> </w:t>
      </w:r>
      <w:proofErr w:type="spellStart"/>
      <w:r>
        <w:rPr>
          <w:rFonts w:ascii="inherit" w:hAnsi="inherit"/>
          <w:color w:val="444444"/>
        </w:rPr>
        <w:t>interrupt</w:t>
      </w:r>
      <w:proofErr w:type="spellEnd"/>
      <w:r>
        <w:rPr>
          <w:rFonts w:ascii="inherit" w:hAnsi="inherit"/>
          <w:color w:val="444444"/>
        </w:rPr>
        <w:t>.</w:t>
      </w:r>
    </w:p>
    <w:p w14:paraId="04AA7B55" w14:textId="77777777" w:rsidR="006F6DE0" w:rsidRDefault="006F6DE0" w:rsidP="006F6DE0">
      <w:pPr>
        <w:pStyle w:val="NormalWeb"/>
        <w:shd w:val="clear" w:color="auto" w:fill="FFFFFF"/>
        <w:spacing w:before="0" w:beforeAutospacing="0" w:after="0" w:afterAutospacing="0" w:line="408" w:lineRule="atLeast"/>
        <w:textAlignment w:val="baseline"/>
        <w:rPr>
          <w:rFonts w:ascii="inherit" w:hAnsi="inherit"/>
          <w:color w:val="444444"/>
        </w:rPr>
      </w:pPr>
      <w:proofErr w:type="spellStart"/>
      <w:r>
        <w:rPr>
          <w:rFonts w:ascii="inherit" w:hAnsi="inherit"/>
          <w:color w:val="444444"/>
        </w:rPr>
        <w:t>When</w:t>
      </w:r>
      <w:proofErr w:type="spellEnd"/>
      <w:r>
        <w:rPr>
          <w:rFonts w:ascii="inherit" w:hAnsi="inherit"/>
          <w:color w:val="444444"/>
        </w:rPr>
        <w:t xml:space="preserve"> a </w:t>
      </w:r>
      <w:proofErr w:type="spellStart"/>
      <w:r>
        <w:rPr>
          <w:rFonts w:ascii="inherit" w:hAnsi="inherit"/>
          <w:color w:val="444444"/>
        </w:rPr>
        <w:t>measurement</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finished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alert</w:t>
      </w:r>
      <w:proofErr w:type="spellEnd"/>
      <w:r>
        <w:rPr>
          <w:rFonts w:ascii="inherit" w:hAnsi="inherit"/>
          <w:color w:val="444444"/>
        </w:rPr>
        <w:t xml:space="preserve"> </w:t>
      </w:r>
      <w:proofErr w:type="spellStart"/>
      <w:r>
        <w:rPr>
          <w:rFonts w:ascii="inherit" w:hAnsi="inherit"/>
          <w:color w:val="444444"/>
        </w:rPr>
        <w:t>pin</w:t>
      </w:r>
      <w:proofErr w:type="spellEnd"/>
      <w:r>
        <w:rPr>
          <w:rFonts w:ascii="inherit" w:hAnsi="inherit"/>
          <w:color w:val="444444"/>
        </w:rPr>
        <w:t xml:space="preserve"> </w:t>
      </w:r>
      <w:proofErr w:type="spellStart"/>
      <w:r>
        <w:rPr>
          <w:rFonts w:ascii="inherit" w:hAnsi="inherit"/>
          <w:color w:val="444444"/>
        </w:rPr>
        <w:t>goes</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LOW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an</w:t>
      </w:r>
      <w:proofErr w:type="spellEnd"/>
      <w:r>
        <w:rPr>
          <w:rFonts w:ascii="inherit" w:hAnsi="inherit"/>
          <w:color w:val="444444"/>
        </w:rPr>
        <w:t xml:space="preserve"> </w:t>
      </w:r>
      <w:proofErr w:type="spellStart"/>
      <w:r>
        <w:rPr>
          <w:rFonts w:ascii="inherit" w:hAnsi="inherit"/>
          <w:color w:val="444444"/>
        </w:rPr>
        <w:t>interrupt</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triggered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variable</w:t>
      </w:r>
      <w:proofErr w:type="spellEnd"/>
      <w:r>
        <w:rPr>
          <w:rFonts w:ascii="inherit" w:hAnsi="inherit"/>
          <w:color w:val="444444"/>
        </w:rPr>
        <w:t xml:space="preserve"> “</w:t>
      </w:r>
      <w:proofErr w:type="spellStart"/>
      <w:r>
        <w:rPr>
          <w:rFonts w:ascii="inherit" w:hAnsi="inherit"/>
          <w:color w:val="444444"/>
        </w:rPr>
        <w:t>event</w:t>
      </w:r>
      <w:proofErr w:type="spellEnd"/>
      <w:r>
        <w:rPr>
          <w:rFonts w:ascii="inherit" w:hAnsi="inherit"/>
          <w:color w:val="444444"/>
        </w:rPr>
        <w:t xml:space="preserve">” </w:t>
      </w:r>
      <w:proofErr w:type="spellStart"/>
      <w:r>
        <w:rPr>
          <w:rFonts w:ascii="inherit" w:hAnsi="inherit"/>
          <w:color w:val="444444"/>
        </w:rPr>
        <w:t>becomes</w:t>
      </w:r>
      <w:proofErr w:type="spellEnd"/>
      <w:r>
        <w:rPr>
          <w:rFonts w:ascii="inherit" w:hAnsi="inherit"/>
          <w:color w:val="444444"/>
        </w:rPr>
        <w:t xml:space="preserve"> </w:t>
      </w:r>
      <w:proofErr w:type="spellStart"/>
      <w:r>
        <w:rPr>
          <w:rFonts w:ascii="inherit" w:hAnsi="inherit"/>
          <w:color w:val="444444"/>
        </w:rPr>
        <w:t>true</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if</w:t>
      </w:r>
      <w:proofErr w:type="spellEnd"/>
      <w:r>
        <w:rPr>
          <w:rFonts w:ascii="inherit" w:hAnsi="inherit"/>
          <w:color w:val="444444"/>
        </w:rPr>
        <w:t xml:space="preserve"> </w:t>
      </w:r>
      <w:proofErr w:type="spellStart"/>
      <w:r>
        <w:rPr>
          <w:rFonts w:ascii="inherit" w:hAnsi="inherit"/>
          <w:color w:val="444444"/>
        </w:rPr>
        <w:t>block</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processed</w:t>
      </w:r>
      <w:proofErr w:type="spellEnd"/>
      <w:r>
        <w:rPr>
          <w:rFonts w:ascii="inherit" w:hAnsi="inherit"/>
          <w:color w:val="444444"/>
        </w:rPr>
        <w:t xml:space="preserve"> </w:t>
      </w:r>
      <w:proofErr w:type="spellStart"/>
      <w:r>
        <w:rPr>
          <w:rFonts w:ascii="inherit" w:hAnsi="inherit"/>
          <w:color w:val="444444"/>
        </w:rPr>
        <w:t>in</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main</w:t>
      </w:r>
      <w:proofErr w:type="spellEnd"/>
      <w:r>
        <w:rPr>
          <w:rFonts w:ascii="inherit" w:hAnsi="inherit"/>
          <w:color w:val="444444"/>
        </w:rPr>
        <w:t xml:space="preserve"> </w:t>
      </w:r>
      <w:proofErr w:type="spellStart"/>
      <w:r>
        <w:rPr>
          <w:rFonts w:ascii="inherit" w:hAnsi="inherit"/>
          <w:color w:val="444444"/>
        </w:rPr>
        <w:t>loop</w:t>
      </w:r>
      <w:proofErr w:type="spellEnd"/>
      <w:r>
        <w:rPr>
          <w:rFonts w:ascii="inherit" w:hAnsi="inherit"/>
          <w:color w:val="444444"/>
        </w:rPr>
        <w:t xml:space="preserve">. </w:t>
      </w:r>
      <w:proofErr w:type="spellStart"/>
      <w:r>
        <w:rPr>
          <w:rFonts w:ascii="inherit" w:hAnsi="inherit"/>
          <w:color w:val="444444"/>
        </w:rPr>
        <w:t>First</w:t>
      </w:r>
      <w:proofErr w:type="spellEnd"/>
      <w:r>
        <w:rPr>
          <w:rFonts w:ascii="inherit" w:hAnsi="inherit"/>
          <w:color w:val="444444"/>
        </w:rPr>
        <w:t>, </w:t>
      </w:r>
      <w:proofErr w:type="spellStart"/>
      <w:r>
        <w:rPr>
          <w:rStyle w:val="HTMLCode"/>
          <w:rFonts w:ascii="Consolas" w:hAnsi="Consolas"/>
          <w:color w:val="444444"/>
          <w:sz w:val="22"/>
          <w:szCs w:val="22"/>
          <w:bdr w:val="single" w:sz="6" w:space="2" w:color="E0E0E0" w:frame="1"/>
          <w:shd w:val="clear" w:color="auto" w:fill="F2F2F2"/>
        </w:rPr>
        <w:t>readAndClearFlags</w:t>
      </w:r>
      <w:proofErr w:type="spellEnd"/>
      <w:r>
        <w:rPr>
          <w:rStyle w:val="HTMLCode"/>
          <w:rFonts w:ascii="Consolas" w:hAnsi="Consolas"/>
          <w:color w:val="444444"/>
          <w:sz w:val="22"/>
          <w:szCs w:val="22"/>
          <w:bdr w:val="single" w:sz="6" w:space="2" w:color="E0E0E0" w:frame="1"/>
          <w:shd w:val="clear" w:color="auto" w:fill="F2F2F2"/>
        </w:rPr>
        <w:t>()</w:t>
      </w:r>
      <w:r>
        <w:rPr>
          <w:rFonts w:ascii="inherit" w:hAnsi="inherit"/>
          <w:color w:val="444444"/>
        </w:rPr>
        <w:t>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executed</w:t>
      </w:r>
      <w:proofErr w:type="spellEnd"/>
      <w:r>
        <w:rPr>
          <w:rFonts w:ascii="inherit" w:hAnsi="inherit"/>
          <w:color w:val="444444"/>
        </w:rPr>
        <w:t xml:space="preserve">. </w:t>
      </w:r>
      <w:proofErr w:type="spellStart"/>
      <w:r>
        <w:rPr>
          <w:rFonts w:ascii="inherit" w:hAnsi="inherit"/>
          <w:color w:val="444444"/>
        </w:rPr>
        <w:t>This</w:t>
      </w:r>
      <w:proofErr w:type="spellEnd"/>
      <w:r>
        <w:rPr>
          <w:rFonts w:ascii="inherit" w:hAnsi="inherit"/>
          <w:color w:val="444444"/>
        </w:rPr>
        <w:t xml:space="preserve"> </w:t>
      </w:r>
      <w:proofErr w:type="spellStart"/>
      <w:r>
        <w:rPr>
          <w:rFonts w:ascii="inherit" w:hAnsi="inherit"/>
          <w:color w:val="444444"/>
        </w:rPr>
        <w:t>will</w:t>
      </w:r>
      <w:proofErr w:type="spellEnd"/>
      <w:r>
        <w:rPr>
          <w:rFonts w:ascii="inherit" w:hAnsi="inherit"/>
          <w:color w:val="444444"/>
        </w:rPr>
        <w:t xml:space="preserve"> </w:t>
      </w:r>
      <w:proofErr w:type="spellStart"/>
      <w:r>
        <w:rPr>
          <w:rFonts w:ascii="inherit" w:hAnsi="inherit"/>
          <w:color w:val="444444"/>
        </w:rPr>
        <w:t>delete</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conversion</w:t>
      </w:r>
      <w:proofErr w:type="spellEnd"/>
      <w:r>
        <w:rPr>
          <w:rFonts w:ascii="inherit" w:hAnsi="inherit"/>
          <w:color w:val="444444"/>
        </w:rPr>
        <w:t xml:space="preserve"> </w:t>
      </w:r>
      <w:proofErr w:type="spellStart"/>
      <w:r>
        <w:rPr>
          <w:rFonts w:ascii="inherit" w:hAnsi="inherit"/>
          <w:color w:val="444444"/>
        </w:rPr>
        <w:t>ready</w:t>
      </w:r>
      <w:proofErr w:type="spellEnd"/>
      <w:r>
        <w:rPr>
          <w:rFonts w:ascii="inherit" w:hAnsi="inherit"/>
          <w:color w:val="444444"/>
        </w:rPr>
        <w:t xml:space="preserve"> </w:t>
      </w:r>
      <w:proofErr w:type="spellStart"/>
      <w:r>
        <w:rPr>
          <w:rFonts w:ascii="inherit" w:hAnsi="inherit"/>
          <w:color w:val="444444"/>
        </w:rPr>
        <w:t>flag</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also</w:t>
      </w:r>
      <w:proofErr w:type="spellEnd"/>
      <w:r>
        <w:rPr>
          <w:rFonts w:ascii="inherit" w:hAnsi="inherit"/>
          <w:color w:val="444444"/>
        </w:rPr>
        <w:t xml:space="preserve"> </w:t>
      </w:r>
      <w:proofErr w:type="spellStart"/>
      <w:r>
        <w:rPr>
          <w:rFonts w:ascii="inherit" w:hAnsi="inherit"/>
          <w:color w:val="444444"/>
        </w:rPr>
        <w:t>read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overflow</w:t>
      </w:r>
      <w:proofErr w:type="spellEnd"/>
      <w:r>
        <w:rPr>
          <w:rFonts w:ascii="inherit" w:hAnsi="inherit"/>
          <w:color w:val="444444"/>
        </w:rPr>
        <w:t xml:space="preserve"> </w:t>
      </w:r>
      <w:proofErr w:type="spellStart"/>
      <w:r>
        <w:rPr>
          <w:rFonts w:ascii="inherit" w:hAnsi="inherit"/>
          <w:color w:val="444444"/>
        </w:rPr>
        <w:t>flag</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measurement</w:t>
      </w:r>
      <w:proofErr w:type="spellEnd"/>
      <w:r>
        <w:rPr>
          <w:rFonts w:ascii="inherit" w:hAnsi="inherit"/>
          <w:color w:val="444444"/>
        </w:rPr>
        <w:t xml:space="preserve"> </w:t>
      </w:r>
      <w:proofErr w:type="spellStart"/>
      <w:r>
        <w:rPr>
          <w:rFonts w:ascii="inherit" w:hAnsi="inherit"/>
          <w:color w:val="444444"/>
        </w:rPr>
        <w:t>data</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read</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displayed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interrupt</w:t>
      </w:r>
      <w:proofErr w:type="spellEnd"/>
      <w:r>
        <w:rPr>
          <w:rFonts w:ascii="inherit" w:hAnsi="inherit"/>
          <w:color w:val="444444"/>
        </w:rPr>
        <w:t xml:space="preserve"> </w:t>
      </w:r>
      <w:proofErr w:type="spellStart"/>
      <w:r>
        <w:rPr>
          <w:rFonts w:ascii="inherit" w:hAnsi="inherit"/>
          <w:color w:val="444444"/>
        </w:rPr>
        <w:t>on</w:t>
      </w:r>
      <w:proofErr w:type="spellEnd"/>
      <w:r>
        <w:rPr>
          <w:rFonts w:ascii="inherit" w:hAnsi="inherit"/>
          <w:color w:val="444444"/>
        </w:rPr>
        <w:t xml:space="preserve"> </w:t>
      </w:r>
      <w:proofErr w:type="spellStart"/>
      <w:r>
        <w:rPr>
          <w:rFonts w:ascii="inherit" w:hAnsi="inherit"/>
          <w:color w:val="444444"/>
        </w:rPr>
        <w:t>pin</w:t>
      </w:r>
      <w:proofErr w:type="spellEnd"/>
      <w:r>
        <w:rPr>
          <w:rFonts w:ascii="inherit" w:hAnsi="inherit"/>
          <w:color w:val="444444"/>
        </w:rPr>
        <w:t xml:space="preserve"> 2 </w:t>
      </w:r>
      <w:proofErr w:type="spellStart"/>
      <w:r>
        <w:rPr>
          <w:rFonts w:ascii="inherit" w:hAnsi="inherit"/>
          <w:color w:val="444444"/>
        </w:rPr>
        <w:t>was</w:t>
      </w:r>
      <w:proofErr w:type="spellEnd"/>
      <w:r>
        <w:rPr>
          <w:rFonts w:ascii="inherit" w:hAnsi="inherit"/>
          <w:color w:val="444444"/>
        </w:rPr>
        <w:t xml:space="preserve"> </w:t>
      </w:r>
      <w:proofErr w:type="spellStart"/>
      <w:r>
        <w:rPr>
          <w:rFonts w:ascii="inherit" w:hAnsi="inherit"/>
          <w:color w:val="444444"/>
        </w:rPr>
        <w:t>deactivated</w:t>
      </w:r>
      <w:proofErr w:type="spellEnd"/>
      <w:r>
        <w:rPr>
          <w:rFonts w:ascii="inherit" w:hAnsi="inherit"/>
          <w:color w:val="444444"/>
        </w:rPr>
        <w:t xml:space="preserve"> </w:t>
      </w:r>
      <w:proofErr w:type="spellStart"/>
      <w:r>
        <w:rPr>
          <w:rFonts w:ascii="inherit" w:hAnsi="inherit"/>
          <w:color w:val="444444"/>
        </w:rPr>
        <w:t>after</w:t>
      </w:r>
      <w:proofErr w:type="spellEnd"/>
      <w:r>
        <w:rPr>
          <w:rFonts w:ascii="inherit" w:hAnsi="inherit"/>
          <w:color w:val="444444"/>
        </w:rPr>
        <w:t xml:space="preserve"> </w:t>
      </w:r>
      <w:proofErr w:type="spellStart"/>
      <w:r>
        <w:rPr>
          <w:rFonts w:ascii="inherit" w:hAnsi="inherit"/>
          <w:color w:val="444444"/>
        </w:rPr>
        <w:t>triggering</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switched</w:t>
      </w:r>
      <w:proofErr w:type="spellEnd"/>
      <w:r>
        <w:rPr>
          <w:rFonts w:ascii="inherit" w:hAnsi="inherit"/>
          <w:color w:val="444444"/>
        </w:rPr>
        <w:t xml:space="preserve"> </w:t>
      </w:r>
      <w:proofErr w:type="spellStart"/>
      <w:r>
        <w:rPr>
          <w:rFonts w:ascii="inherit" w:hAnsi="inherit"/>
          <w:color w:val="444444"/>
        </w:rPr>
        <w:t>on</w:t>
      </w:r>
      <w:proofErr w:type="spellEnd"/>
      <w:r>
        <w:rPr>
          <w:rFonts w:ascii="inherit" w:hAnsi="inherit"/>
          <w:color w:val="444444"/>
        </w:rPr>
        <w:t xml:space="preserve"> </w:t>
      </w:r>
      <w:proofErr w:type="spellStart"/>
      <w:r>
        <w:rPr>
          <w:rFonts w:ascii="inherit" w:hAnsi="inherit"/>
          <w:color w:val="444444"/>
        </w:rPr>
        <w:t>again</w:t>
      </w:r>
      <w:proofErr w:type="spellEnd"/>
      <w:r>
        <w:rPr>
          <w:rFonts w:ascii="inherit" w:hAnsi="inherit"/>
          <w:color w:val="444444"/>
        </w:rPr>
        <w:t xml:space="preserve"> </w:t>
      </w:r>
      <w:proofErr w:type="spellStart"/>
      <w:r>
        <w:rPr>
          <w:rFonts w:ascii="inherit" w:hAnsi="inherit"/>
          <w:color w:val="444444"/>
        </w:rPr>
        <w:t>after</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values</w:t>
      </w:r>
      <w:proofErr w:type="spellEnd"/>
      <w:r>
        <w:rPr>
          <w:rFonts w:ascii="inherit" w:hAnsi="inherit"/>
          <w:color w:val="444444"/>
        </w:rPr>
        <w:t xml:space="preserve"> </w:t>
      </w:r>
      <w:proofErr w:type="spellStart"/>
      <w:r>
        <w:rPr>
          <w:rFonts w:ascii="inherit" w:hAnsi="inherit"/>
          <w:color w:val="444444"/>
        </w:rPr>
        <w:t>have</w:t>
      </w:r>
      <w:proofErr w:type="spellEnd"/>
      <w:r>
        <w:rPr>
          <w:rFonts w:ascii="inherit" w:hAnsi="inherit"/>
          <w:color w:val="444444"/>
        </w:rPr>
        <w:t xml:space="preserve"> </w:t>
      </w:r>
      <w:proofErr w:type="spellStart"/>
      <w:r>
        <w:rPr>
          <w:rFonts w:ascii="inherit" w:hAnsi="inherit"/>
          <w:color w:val="444444"/>
        </w:rPr>
        <w:t>been</w:t>
      </w:r>
      <w:proofErr w:type="spellEnd"/>
      <w:r>
        <w:rPr>
          <w:rFonts w:ascii="inherit" w:hAnsi="inherit"/>
          <w:color w:val="444444"/>
        </w:rPr>
        <w:t xml:space="preserve"> </w:t>
      </w:r>
      <w:proofErr w:type="spellStart"/>
      <w:r>
        <w:rPr>
          <w:rFonts w:ascii="inherit" w:hAnsi="inherit"/>
          <w:color w:val="444444"/>
        </w:rPr>
        <w:t>output</w:t>
      </w:r>
      <w:proofErr w:type="spellEnd"/>
      <w:r>
        <w:rPr>
          <w:rFonts w:ascii="inherit" w:hAnsi="inherit"/>
          <w:color w:val="444444"/>
        </w:rPr>
        <w:t>.</w:t>
      </w:r>
    </w:p>
    <w:p w14:paraId="1B4A2700" w14:textId="77777777" w:rsidR="006F6DE0" w:rsidRDefault="006F6DE0" w:rsidP="006F6DE0">
      <w:pPr>
        <w:shd w:val="clear" w:color="auto" w:fill="F7F7F9"/>
        <w:spacing w:line="324" w:lineRule="atLeast"/>
        <w:textAlignment w:val="baseline"/>
        <w:rPr>
          <w:rFonts w:ascii="inherit" w:hAnsi="inherit"/>
          <w:b/>
          <w:bCs/>
          <w:color w:val="000000"/>
          <w:sz w:val="18"/>
          <w:szCs w:val="18"/>
        </w:rPr>
      </w:pPr>
      <w:proofErr w:type="spellStart"/>
      <w:r>
        <w:rPr>
          <w:rFonts w:ascii="inherit" w:hAnsi="inherit"/>
          <w:b/>
          <w:bCs/>
          <w:color w:val="000000"/>
          <w:sz w:val="18"/>
          <w:szCs w:val="18"/>
        </w:rPr>
        <w:t>Continous_Alert_Controlled.ino</w:t>
      </w:r>
      <w:proofErr w:type="spellEnd"/>
    </w:p>
    <w:p w14:paraId="06C6EA8B"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#include &lt;</w:t>
      </w:r>
      <w:proofErr w:type="spellStart"/>
      <w:r>
        <w:rPr>
          <w:rStyle w:val="enlighter-c0"/>
          <w:rFonts w:ascii="inherit" w:hAnsi="inherit"/>
          <w:color w:val="086B08"/>
          <w:sz w:val="20"/>
          <w:szCs w:val="20"/>
          <w:bdr w:val="none" w:sz="0" w:space="0" w:color="auto" w:frame="1"/>
        </w:rPr>
        <w:t>Wire.h</w:t>
      </w:r>
      <w:proofErr w:type="spellEnd"/>
      <w:r>
        <w:rPr>
          <w:rStyle w:val="enlighter-c0"/>
          <w:rFonts w:ascii="inherit" w:hAnsi="inherit"/>
          <w:color w:val="086B08"/>
          <w:sz w:val="20"/>
          <w:szCs w:val="20"/>
          <w:bdr w:val="none" w:sz="0" w:space="0" w:color="auto" w:frame="1"/>
        </w:rPr>
        <w:t>&gt;</w:t>
      </w:r>
    </w:p>
    <w:p w14:paraId="18208B2C"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#include &lt;INA226_WE.h&gt;</w:t>
      </w:r>
    </w:p>
    <w:p w14:paraId="3387E510"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#define I2C_ADDRESS 0x40</w:t>
      </w:r>
    </w:p>
    <w:p w14:paraId="7F6B54A0"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int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interruptPin</w:t>
      </w:r>
      <w:proofErr w:type="spellEnd"/>
      <w:r>
        <w:rPr>
          <w:rStyle w:val="enlighter-text"/>
          <w:rFonts w:ascii="inherit" w:hAnsi="inherit"/>
          <w:color w:val="000000"/>
          <w:sz w:val="20"/>
          <w:szCs w:val="20"/>
          <w:bdr w:val="none" w:sz="0" w:space="0" w:color="auto" w:frame="1"/>
        </w:rPr>
        <w:t xml:space="preserve"> = </w:t>
      </w:r>
      <w:r>
        <w:rPr>
          <w:rStyle w:val="enlighter-n1"/>
          <w:rFonts w:ascii="inherit" w:hAnsi="inherit"/>
          <w:color w:val="007F7F"/>
          <w:sz w:val="20"/>
          <w:szCs w:val="20"/>
          <w:bdr w:val="none" w:sz="0" w:space="0" w:color="auto" w:frame="1"/>
        </w:rPr>
        <w:t>2</w:t>
      </w:r>
      <w:r>
        <w:rPr>
          <w:rStyle w:val="enlighter-text"/>
          <w:rFonts w:ascii="inherit" w:hAnsi="inherit"/>
          <w:color w:val="000000"/>
          <w:sz w:val="20"/>
          <w:szCs w:val="20"/>
          <w:bdr w:val="none" w:sz="0" w:space="0" w:color="auto" w:frame="1"/>
        </w:rPr>
        <w:t>;</w:t>
      </w:r>
    </w:p>
    <w:p w14:paraId="539A78B5"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volatile</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bool</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event</w:t>
      </w:r>
      <w:proofErr w:type="spellEnd"/>
      <w:r>
        <w:rPr>
          <w:rStyle w:val="enlighter-text"/>
          <w:rFonts w:ascii="inherit" w:hAnsi="inherit"/>
          <w:color w:val="000000"/>
          <w:sz w:val="20"/>
          <w:szCs w:val="20"/>
          <w:bdr w:val="none" w:sz="0" w:space="0" w:color="auto" w:frame="1"/>
        </w:rPr>
        <w:t xml:space="preserve"> = </w:t>
      </w:r>
      <w:proofErr w:type="spellStart"/>
      <w:r>
        <w:rPr>
          <w:rStyle w:val="enlighter-k1"/>
          <w:rFonts w:ascii="inherit" w:hAnsi="inherit"/>
          <w:b/>
          <w:bCs/>
          <w:color w:val="12217C"/>
          <w:sz w:val="20"/>
          <w:szCs w:val="20"/>
          <w:bdr w:val="none" w:sz="0" w:space="0" w:color="auto" w:frame="1"/>
        </w:rPr>
        <w:t>false</w:t>
      </w:r>
      <w:proofErr w:type="spellEnd"/>
      <w:r>
        <w:rPr>
          <w:rStyle w:val="enlighter-text"/>
          <w:rFonts w:ascii="inherit" w:hAnsi="inherit"/>
          <w:color w:val="000000"/>
          <w:sz w:val="20"/>
          <w:szCs w:val="20"/>
          <w:bdr w:val="none" w:sz="0" w:space="0" w:color="auto" w:frame="1"/>
        </w:rPr>
        <w:t>;</w:t>
      </w:r>
    </w:p>
    <w:p w14:paraId="681597E3" w14:textId="77777777" w:rsidR="006F6DE0" w:rsidRDefault="006F6DE0" w:rsidP="006F6DE0">
      <w:pPr>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 xml:space="preserve">INA226_WE </w:t>
      </w:r>
      <w:r>
        <w:rPr>
          <w:rStyle w:val="enlighter-m0"/>
          <w:rFonts w:ascii="inherit" w:hAnsi="inherit"/>
          <w:color w:val="000000"/>
          <w:sz w:val="20"/>
          <w:szCs w:val="20"/>
          <w:bdr w:val="none" w:sz="0" w:space="0" w:color="auto" w:frame="1"/>
        </w:rPr>
        <w:t>ina226</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I2C_ADDRESS</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1F70BB08"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 xml:space="preserve">// INA226_WE ina226 = INA226_WE(); // </w:t>
      </w:r>
      <w:proofErr w:type="spellStart"/>
      <w:r>
        <w:rPr>
          <w:rStyle w:val="enlighter-c0"/>
          <w:rFonts w:ascii="inherit" w:hAnsi="inherit"/>
          <w:color w:val="086B08"/>
          <w:sz w:val="20"/>
          <w:szCs w:val="20"/>
          <w:bdr w:val="none" w:sz="0" w:space="0" w:color="auto" w:frame="1"/>
        </w:rPr>
        <w:t>Alternative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sets</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default</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address</w:t>
      </w:r>
      <w:proofErr w:type="spellEnd"/>
      <w:r>
        <w:rPr>
          <w:rStyle w:val="enlighter-c0"/>
          <w:rFonts w:ascii="inherit" w:hAnsi="inherit"/>
          <w:color w:val="086B08"/>
          <w:sz w:val="20"/>
          <w:szCs w:val="20"/>
          <w:bdr w:val="none" w:sz="0" w:space="0" w:color="auto" w:frame="1"/>
        </w:rPr>
        <w:t xml:space="preserve"> 0x40</w:t>
      </w:r>
    </w:p>
    <w:p w14:paraId="42C3D409"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void</w:t>
      </w:r>
      <w:proofErr w:type="spellEnd"/>
      <w:r>
        <w:rPr>
          <w:rStyle w:val="enlighter-text"/>
          <w:rFonts w:ascii="inherit" w:hAnsi="inherit"/>
          <w:color w:val="000000"/>
          <w:sz w:val="20"/>
          <w:szCs w:val="20"/>
          <w:bdr w:val="none" w:sz="0" w:space="0" w:color="auto" w:frame="1"/>
        </w:rPr>
        <w:t xml:space="preserve"> </w:t>
      </w:r>
      <w:proofErr w:type="spellStart"/>
      <w:r>
        <w:rPr>
          <w:rStyle w:val="enlighter-m0"/>
          <w:rFonts w:ascii="inherit" w:hAnsi="inherit"/>
          <w:color w:val="000000"/>
          <w:sz w:val="20"/>
          <w:szCs w:val="20"/>
          <w:bdr w:val="none" w:sz="0" w:space="0" w:color="auto" w:frame="1"/>
        </w:rPr>
        <w:t>setup</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r>
        <w:rPr>
          <w:rStyle w:val="enlighter-g1"/>
          <w:rFonts w:ascii="inherit" w:hAnsi="inherit"/>
          <w:color w:val="12217C"/>
          <w:sz w:val="20"/>
          <w:szCs w:val="20"/>
          <w:bdr w:val="none" w:sz="0" w:space="0" w:color="auto" w:frame="1"/>
        </w:rPr>
        <w:t>{</w:t>
      </w:r>
    </w:p>
    <w:p w14:paraId="6DAA2499"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begin</w:t>
      </w:r>
      <w:proofErr w:type="spellEnd"/>
      <w:r>
        <w:rPr>
          <w:rStyle w:val="enlighter-g1"/>
          <w:rFonts w:ascii="inherit" w:hAnsi="inherit"/>
          <w:color w:val="12217C"/>
          <w:sz w:val="20"/>
          <w:szCs w:val="20"/>
          <w:bdr w:val="none" w:sz="0" w:space="0" w:color="auto" w:frame="1"/>
        </w:rPr>
        <w:t>(</w:t>
      </w:r>
      <w:r>
        <w:rPr>
          <w:rStyle w:val="enlighter-n1"/>
          <w:rFonts w:ascii="inherit" w:hAnsi="inherit"/>
          <w:color w:val="007F7F"/>
          <w:sz w:val="20"/>
          <w:szCs w:val="20"/>
          <w:bdr w:val="none" w:sz="0" w:space="0" w:color="auto" w:frame="1"/>
        </w:rPr>
        <w:t>9600</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334AFECA"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Wire.</w:t>
      </w:r>
      <w:r>
        <w:rPr>
          <w:rStyle w:val="enlighter-m3"/>
          <w:rFonts w:ascii="inherit" w:hAnsi="inherit"/>
          <w:color w:val="000000"/>
          <w:sz w:val="20"/>
          <w:szCs w:val="20"/>
          <w:bdr w:val="none" w:sz="0" w:space="0" w:color="auto" w:frame="1"/>
        </w:rPr>
        <w:t>begin</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5F1D52F0" w14:textId="77777777" w:rsidR="006F6DE0" w:rsidRDefault="006F6DE0" w:rsidP="006F6DE0">
      <w:pPr>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init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0303ACF0"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Set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Number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of</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measurements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for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shunt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and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bus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voltage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which</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shall</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averaged</w:t>
      </w:r>
      <w:proofErr w:type="spellEnd"/>
    </w:p>
    <w:p w14:paraId="3F0E2E4E"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lastRenderedPageBreak/>
        <w:t xml:space="preserve">* </w:t>
      </w:r>
      <w:proofErr w:type="spellStart"/>
      <w:r>
        <w:rPr>
          <w:rStyle w:val="enlighter-c1"/>
          <w:rFonts w:ascii="inherit" w:hAnsi="inherit"/>
          <w:color w:val="086B08"/>
          <w:sz w:val="20"/>
          <w:szCs w:val="20"/>
          <w:bdr w:val="none" w:sz="0" w:space="0" w:color="auto" w:frame="1"/>
        </w:rPr>
        <w:t>Mode</w:t>
      </w:r>
      <w:proofErr w:type="spellEnd"/>
      <w:r>
        <w:rPr>
          <w:rStyle w:val="enlighter-c1"/>
          <w:rFonts w:ascii="inherit" w:hAnsi="inherit"/>
          <w:color w:val="086B08"/>
          <w:sz w:val="20"/>
          <w:szCs w:val="20"/>
          <w:bdr w:val="none" w:sz="0" w:space="0" w:color="auto" w:frame="1"/>
        </w:rPr>
        <w:t xml:space="preserve"> * * </w:t>
      </w:r>
      <w:proofErr w:type="spellStart"/>
      <w:r>
        <w:rPr>
          <w:rStyle w:val="enlighter-c1"/>
          <w:rFonts w:ascii="inherit" w:hAnsi="inherit"/>
          <w:color w:val="086B08"/>
          <w:sz w:val="20"/>
          <w:szCs w:val="20"/>
          <w:bdr w:val="none" w:sz="0" w:space="0" w:color="auto" w:frame="1"/>
        </w:rPr>
        <w:t>Number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of</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samples</w:t>
      </w:r>
      <w:proofErr w:type="spellEnd"/>
      <w:r>
        <w:rPr>
          <w:rStyle w:val="enlighter-c1"/>
          <w:rFonts w:ascii="inherit" w:hAnsi="inherit"/>
          <w:color w:val="086B08"/>
          <w:sz w:val="20"/>
          <w:szCs w:val="20"/>
          <w:bdr w:val="none" w:sz="0" w:space="0" w:color="auto" w:frame="1"/>
        </w:rPr>
        <w:t xml:space="preserve"> *</w:t>
      </w:r>
    </w:p>
    <w:p w14:paraId="1E134C3E"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AVERAGE_1 1 (</w:t>
      </w:r>
      <w:proofErr w:type="spellStart"/>
      <w:r>
        <w:rPr>
          <w:rStyle w:val="enlighter-c1"/>
          <w:rFonts w:ascii="inherit" w:hAnsi="inherit"/>
          <w:color w:val="086B08"/>
          <w:sz w:val="20"/>
          <w:szCs w:val="20"/>
          <w:bdr w:val="none" w:sz="0" w:space="0" w:color="auto" w:frame="1"/>
        </w:rPr>
        <w:t>default</w:t>
      </w:r>
      <w:proofErr w:type="spellEnd"/>
      <w:r>
        <w:rPr>
          <w:rStyle w:val="enlighter-c1"/>
          <w:rFonts w:ascii="inherit" w:hAnsi="inherit"/>
          <w:color w:val="086B08"/>
          <w:sz w:val="20"/>
          <w:szCs w:val="20"/>
          <w:bdr w:val="none" w:sz="0" w:space="0" w:color="auto" w:frame="1"/>
        </w:rPr>
        <w:t>)</w:t>
      </w:r>
    </w:p>
    <w:p w14:paraId="6560B233"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AVERAGE_4 4</w:t>
      </w:r>
    </w:p>
    <w:p w14:paraId="49A139E6"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AVERAGE_16 16</w:t>
      </w:r>
    </w:p>
    <w:p w14:paraId="4937118F"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AVERAGE_64 64</w:t>
      </w:r>
    </w:p>
    <w:p w14:paraId="60A96F18"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AVERAGE_128 128</w:t>
      </w:r>
    </w:p>
    <w:p w14:paraId="5F17C4E2"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AVERAGE_256 256</w:t>
      </w:r>
    </w:p>
    <w:p w14:paraId="2DE8F1C9"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AVERAGE_512 512</w:t>
      </w:r>
    </w:p>
    <w:p w14:paraId="5C908422"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AVERAGE_1024 1024</w:t>
      </w:r>
    </w:p>
    <w:p w14:paraId="2F29FD92"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w:t>
      </w:r>
    </w:p>
    <w:p w14:paraId="78F18F1F" w14:textId="77777777" w:rsidR="006F6DE0" w:rsidRDefault="006F6DE0" w:rsidP="006F6DE0">
      <w:pPr>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setAverage</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AVERAGE_1024</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
    <w:p w14:paraId="660C843B"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Set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conversion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time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in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microseconds</w:t>
      </w:r>
      <w:proofErr w:type="spellEnd"/>
    </w:p>
    <w:p w14:paraId="0939C1E6"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c1"/>
          <w:rFonts w:ascii="inherit" w:hAnsi="inherit"/>
          <w:color w:val="086B08"/>
          <w:sz w:val="20"/>
          <w:szCs w:val="20"/>
          <w:bdr w:val="none" w:sz="0" w:space="0" w:color="auto" w:frame="1"/>
        </w:rPr>
        <w:t>One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set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of</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shunt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and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bus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voltage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conversion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will</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take</w:t>
      </w:r>
      <w:proofErr w:type="spellEnd"/>
      <w:r>
        <w:rPr>
          <w:rStyle w:val="enlighter-c1"/>
          <w:rFonts w:ascii="inherit" w:hAnsi="inherit"/>
          <w:color w:val="086B08"/>
          <w:sz w:val="20"/>
          <w:szCs w:val="20"/>
          <w:bdr w:val="none" w:sz="0" w:space="0" w:color="auto" w:frame="1"/>
        </w:rPr>
        <w:t xml:space="preserve">: </w:t>
      </w:r>
    </w:p>
    <w:p w14:paraId="07D04EB4"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c1"/>
          <w:rFonts w:ascii="inherit" w:hAnsi="inherit"/>
          <w:color w:val="086B08"/>
          <w:sz w:val="20"/>
          <w:szCs w:val="20"/>
          <w:bdr w:val="none" w:sz="0" w:space="0" w:color="auto" w:frame="1"/>
        </w:rPr>
        <w:t>number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of</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samples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to</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averaged</w:t>
      </w:r>
      <w:proofErr w:type="spellEnd"/>
      <w:r>
        <w:rPr>
          <w:rStyle w:val="enlighter-c1"/>
          <w:rFonts w:ascii="inherit" w:hAnsi="inherit"/>
          <w:color w:val="086B08"/>
          <w:sz w:val="20"/>
          <w:szCs w:val="20"/>
          <w:bdr w:val="none" w:sz="0" w:space="0" w:color="auto" w:frame="1"/>
        </w:rPr>
        <w:t xml:space="preserve"> x </w:t>
      </w:r>
      <w:proofErr w:type="spellStart"/>
      <w:r>
        <w:rPr>
          <w:rStyle w:val="enlighter-c1"/>
          <w:rFonts w:ascii="inherit" w:hAnsi="inherit"/>
          <w:color w:val="086B08"/>
          <w:sz w:val="20"/>
          <w:szCs w:val="20"/>
          <w:bdr w:val="none" w:sz="0" w:space="0" w:color="auto" w:frame="1"/>
        </w:rPr>
        <w:t>conversion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time</w:t>
      </w:r>
      <w:proofErr w:type="spellEnd"/>
      <w:r>
        <w:rPr>
          <w:rStyle w:val="enlighter-c1"/>
          <w:rFonts w:ascii="inherit" w:hAnsi="inherit"/>
          <w:color w:val="086B08"/>
          <w:sz w:val="20"/>
          <w:szCs w:val="20"/>
          <w:bdr w:val="none" w:sz="0" w:space="0" w:color="auto" w:frame="1"/>
        </w:rPr>
        <w:t xml:space="preserve"> x 2</w:t>
      </w:r>
    </w:p>
    <w:p w14:paraId="5D680111"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Mode</w:t>
      </w:r>
      <w:proofErr w:type="spellEnd"/>
      <w:r>
        <w:rPr>
          <w:rStyle w:val="enlighter-c1"/>
          <w:rFonts w:ascii="inherit" w:hAnsi="inherit"/>
          <w:color w:val="086B08"/>
          <w:sz w:val="20"/>
          <w:szCs w:val="20"/>
          <w:bdr w:val="none" w:sz="0" w:space="0" w:color="auto" w:frame="1"/>
        </w:rPr>
        <w:t xml:space="preserve"> * * </w:t>
      </w:r>
      <w:proofErr w:type="spellStart"/>
      <w:r>
        <w:rPr>
          <w:rStyle w:val="enlighter-c1"/>
          <w:rFonts w:ascii="inherit" w:hAnsi="inherit"/>
          <w:color w:val="086B08"/>
          <w:sz w:val="20"/>
          <w:szCs w:val="20"/>
          <w:bdr w:val="none" w:sz="0" w:space="0" w:color="auto" w:frame="1"/>
        </w:rPr>
        <w:t>conversion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time</w:t>
      </w:r>
      <w:proofErr w:type="spellEnd"/>
      <w:r>
        <w:rPr>
          <w:rStyle w:val="enlighter-c1"/>
          <w:rFonts w:ascii="inherit" w:hAnsi="inherit"/>
          <w:color w:val="086B08"/>
          <w:sz w:val="20"/>
          <w:szCs w:val="20"/>
          <w:bdr w:val="none" w:sz="0" w:space="0" w:color="auto" w:frame="1"/>
        </w:rPr>
        <w:t xml:space="preserve"> *</w:t>
      </w:r>
    </w:p>
    <w:p w14:paraId="79FDD36C"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CONV_TIME_140 140 µs</w:t>
      </w:r>
    </w:p>
    <w:p w14:paraId="19A4C5CE"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CONV_TIME_204 204 µs</w:t>
      </w:r>
    </w:p>
    <w:p w14:paraId="61453525"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CONV_TIME_332 332 µs</w:t>
      </w:r>
    </w:p>
    <w:p w14:paraId="3714A6F5"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CONV_TIME_588 588 µs</w:t>
      </w:r>
    </w:p>
    <w:p w14:paraId="2E55C8AA"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CONV_TIME_1100 1.1 </w:t>
      </w:r>
      <w:proofErr w:type="spellStart"/>
      <w:r>
        <w:rPr>
          <w:rStyle w:val="enlighter-c1"/>
          <w:rFonts w:ascii="inherit" w:hAnsi="inherit"/>
          <w:color w:val="086B08"/>
          <w:sz w:val="20"/>
          <w:szCs w:val="20"/>
          <w:bdr w:val="none" w:sz="0" w:space="0" w:color="auto" w:frame="1"/>
        </w:rPr>
        <w:t>ms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default</w:t>
      </w:r>
      <w:proofErr w:type="spellEnd"/>
      <w:r>
        <w:rPr>
          <w:rStyle w:val="enlighter-c1"/>
          <w:rFonts w:ascii="inherit" w:hAnsi="inherit"/>
          <w:color w:val="086B08"/>
          <w:sz w:val="20"/>
          <w:szCs w:val="20"/>
          <w:bdr w:val="none" w:sz="0" w:space="0" w:color="auto" w:frame="1"/>
        </w:rPr>
        <w:t>)</w:t>
      </w:r>
    </w:p>
    <w:p w14:paraId="2BFFFC6C"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CONV_TIME_2116 2.116 </w:t>
      </w:r>
      <w:proofErr w:type="spellStart"/>
      <w:r>
        <w:rPr>
          <w:rStyle w:val="enlighter-c1"/>
          <w:rFonts w:ascii="inherit" w:hAnsi="inherit"/>
          <w:color w:val="086B08"/>
          <w:sz w:val="20"/>
          <w:szCs w:val="20"/>
          <w:bdr w:val="none" w:sz="0" w:space="0" w:color="auto" w:frame="1"/>
        </w:rPr>
        <w:t>ms</w:t>
      </w:r>
      <w:proofErr w:type="spellEnd"/>
    </w:p>
    <w:p w14:paraId="16838CD6"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CONV_TIME_4156 4.156 </w:t>
      </w:r>
      <w:proofErr w:type="spellStart"/>
      <w:r>
        <w:rPr>
          <w:rStyle w:val="enlighter-c1"/>
          <w:rFonts w:ascii="inherit" w:hAnsi="inherit"/>
          <w:color w:val="086B08"/>
          <w:sz w:val="20"/>
          <w:szCs w:val="20"/>
          <w:bdr w:val="none" w:sz="0" w:space="0" w:color="auto" w:frame="1"/>
        </w:rPr>
        <w:t>ms</w:t>
      </w:r>
      <w:proofErr w:type="spellEnd"/>
    </w:p>
    <w:p w14:paraId="4FBE99CD"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CONV_TIME_8244 8.244 </w:t>
      </w:r>
      <w:proofErr w:type="spellStart"/>
      <w:r>
        <w:rPr>
          <w:rStyle w:val="enlighter-c1"/>
          <w:rFonts w:ascii="inherit" w:hAnsi="inherit"/>
          <w:color w:val="086B08"/>
          <w:sz w:val="20"/>
          <w:szCs w:val="20"/>
          <w:bdr w:val="none" w:sz="0" w:space="0" w:color="auto" w:frame="1"/>
        </w:rPr>
        <w:t>ms</w:t>
      </w:r>
      <w:proofErr w:type="spellEnd"/>
      <w:r>
        <w:rPr>
          <w:rStyle w:val="enlighter-c1"/>
          <w:rFonts w:ascii="inherit" w:hAnsi="inherit"/>
          <w:color w:val="086B08"/>
          <w:sz w:val="20"/>
          <w:szCs w:val="20"/>
          <w:bdr w:val="none" w:sz="0" w:space="0" w:color="auto" w:frame="1"/>
        </w:rPr>
        <w:t xml:space="preserve"> </w:t>
      </w:r>
    </w:p>
    <w:p w14:paraId="5E1F1FD1"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w:t>
      </w:r>
    </w:p>
    <w:p w14:paraId="6B1486AA" w14:textId="77777777" w:rsidR="006F6DE0" w:rsidRDefault="006F6DE0" w:rsidP="006F6DE0">
      <w:pPr>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setConversionTime</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CONV_TIME_8244</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Conversion</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ready</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after</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conversion</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time</w:t>
      </w:r>
      <w:proofErr w:type="spellEnd"/>
      <w:r>
        <w:rPr>
          <w:rStyle w:val="enlighter-c0"/>
          <w:rFonts w:ascii="inherit" w:hAnsi="inherit"/>
          <w:color w:val="086B08"/>
          <w:sz w:val="20"/>
          <w:szCs w:val="20"/>
          <w:bdr w:val="none" w:sz="0" w:space="0" w:color="auto" w:frame="1"/>
        </w:rPr>
        <w:t xml:space="preserve"> x </w:t>
      </w:r>
      <w:proofErr w:type="spellStart"/>
      <w:r>
        <w:rPr>
          <w:rStyle w:val="enlighter-c0"/>
          <w:rFonts w:ascii="inherit" w:hAnsi="inherit"/>
          <w:color w:val="086B08"/>
          <w:sz w:val="20"/>
          <w:szCs w:val="20"/>
          <w:bdr w:val="none" w:sz="0" w:space="0" w:color="auto" w:frame="1"/>
        </w:rPr>
        <w:t>number</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of</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averages</w:t>
      </w:r>
      <w:proofErr w:type="spellEnd"/>
      <w:r>
        <w:rPr>
          <w:rStyle w:val="enlighter-c0"/>
          <w:rFonts w:ascii="inherit" w:hAnsi="inherit"/>
          <w:color w:val="086B08"/>
          <w:sz w:val="20"/>
          <w:szCs w:val="20"/>
          <w:bdr w:val="none" w:sz="0" w:space="0" w:color="auto" w:frame="1"/>
        </w:rPr>
        <w:t xml:space="preserve"> x 2</w:t>
      </w:r>
    </w:p>
    <w:p w14:paraId="0D7F1DA0"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Set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measure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mode</w:t>
      </w:r>
      <w:proofErr w:type="spellEnd"/>
    </w:p>
    <w:p w14:paraId="60A02BF6"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POWER_DOWN - INA219 </w:t>
      </w:r>
      <w:proofErr w:type="spellStart"/>
      <w:r>
        <w:rPr>
          <w:rStyle w:val="enlighter-c1"/>
          <w:rFonts w:ascii="inherit" w:hAnsi="inherit"/>
          <w:color w:val="086B08"/>
          <w:sz w:val="20"/>
          <w:szCs w:val="20"/>
          <w:bdr w:val="none" w:sz="0" w:space="0" w:color="auto" w:frame="1"/>
        </w:rPr>
        <w:t>switched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off</w:t>
      </w:r>
      <w:proofErr w:type="spellEnd"/>
    </w:p>
    <w:p w14:paraId="7BC355FA"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TRIGGERED - </w:t>
      </w:r>
      <w:proofErr w:type="spellStart"/>
      <w:r>
        <w:rPr>
          <w:rStyle w:val="enlighter-c1"/>
          <w:rFonts w:ascii="inherit" w:hAnsi="inherit"/>
          <w:color w:val="086B08"/>
          <w:sz w:val="20"/>
          <w:szCs w:val="20"/>
          <w:bdr w:val="none" w:sz="0" w:space="0" w:color="auto" w:frame="1"/>
        </w:rPr>
        <w:t>measurement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demand</w:t>
      </w:r>
      <w:proofErr w:type="spellEnd"/>
    </w:p>
    <w:p w14:paraId="0FC66151"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CONTINUOUS - </w:t>
      </w:r>
      <w:proofErr w:type="spellStart"/>
      <w:r>
        <w:rPr>
          <w:rStyle w:val="enlighter-c1"/>
          <w:rFonts w:ascii="inherit" w:hAnsi="inherit"/>
          <w:color w:val="086B08"/>
          <w:sz w:val="20"/>
          <w:szCs w:val="20"/>
          <w:bdr w:val="none" w:sz="0" w:space="0" w:color="auto" w:frame="1"/>
        </w:rPr>
        <w:t>Continuous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measurements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default</w:t>
      </w:r>
      <w:proofErr w:type="spellEnd"/>
      <w:r>
        <w:rPr>
          <w:rStyle w:val="enlighter-c1"/>
          <w:rFonts w:ascii="inherit" w:hAnsi="inherit"/>
          <w:color w:val="086B08"/>
          <w:sz w:val="20"/>
          <w:szCs w:val="20"/>
          <w:bdr w:val="none" w:sz="0" w:space="0" w:color="auto" w:frame="1"/>
        </w:rPr>
        <w:t>)</w:t>
      </w:r>
    </w:p>
    <w:p w14:paraId="48901FE4"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w:t>
      </w:r>
    </w:p>
    <w:p w14:paraId="5C2441E5"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lastRenderedPageBreak/>
        <w:t xml:space="preserve">//ina226.setMeasureMode(CONTINUOUS); // </w:t>
      </w:r>
      <w:proofErr w:type="spellStart"/>
      <w:r>
        <w:rPr>
          <w:rStyle w:val="enlighter-c0"/>
          <w:rFonts w:ascii="inherit" w:hAnsi="inherit"/>
          <w:color w:val="086B08"/>
          <w:sz w:val="20"/>
          <w:szCs w:val="20"/>
          <w:bdr w:val="none" w:sz="0" w:space="0" w:color="auto" w:frame="1"/>
        </w:rPr>
        <w:t>choose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mode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and</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uncomment</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for</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change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of</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default</w:t>
      </w:r>
      <w:proofErr w:type="spellEnd"/>
    </w:p>
    <w:p w14:paraId="7600E6C0"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If</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the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current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values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delivered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by</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the</w:t>
      </w:r>
      <w:proofErr w:type="spellEnd"/>
      <w:r>
        <w:rPr>
          <w:rStyle w:val="enlighter-c1"/>
          <w:rFonts w:ascii="inherit" w:hAnsi="inherit"/>
          <w:color w:val="086B08"/>
          <w:sz w:val="20"/>
          <w:szCs w:val="20"/>
          <w:bdr w:val="none" w:sz="0" w:space="0" w:color="auto" w:frame="1"/>
        </w:rPr>
        <w:t xml:space="preserve"> INA226 </w:t>
      </w:r>
      <w:proofErr w:type="spellStart"/>
      <w:r>
        <w:rPr>
          <w:rStyle w:val="enlighter-c1"/>
          <w:rFonts w:ascii="inherit" w:hAnsi="inherit"/>
          <w:color w:val="086B08"/>
          <w:sz w:val="20"/>
          <w:szCs w:val="20"/>
          <w:bdr w:val="none" w:sz="0" w:space="0" w:color="auto" w:frame="1"/>
        </w:rPr>
        <w:t>differ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by</w:t>
      </w:r>
      <w:proofErr w:type="spellEnd"/>
      <w:r>
        <w:rPr>
          <w:rStyle w:val="enlighter-c1"/>
          <w:rFonts w:ascii="inherit" w:hAnsi="inherit"/>
          <w:color w:val="086B08"/>
          <w:sz w:val="20"/>
          <w:szCs w:val="20"/>
          <w:bdr w:val="none" w:sz="0" w:space="0" w:color="auto" w:frame="1"/>
        </w:rPr>
        <w:t xml:space="preserve"> a </w:t>
      </w:r>
      <w:proofErr w:type="spellStart"/>
      <w:r>
        <w:rPr>
          <w:rStyle w:val="enlighter-c1"/>
          <w:rFonts w:ascii="inherit" w:hAnsi="inherit"/>
          <w:color w:val="086B08"/>
          <w:sz w:val="20"/>
          <w:szCs w:val="20"/>
          <w:bdr w:val="none" w:sz="0" w:space="0" w:color="auto" w:frame="1"/>
        </w:rPr>
        <w:t>constant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factor</w:t>
      </w:r>
      <w:proofErr w:type="spellEnd"/>
    </w:p>
    <w:p w14:paraId="1BA1378F"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c1"/>
          <w:rFonts w:ascii="inherit" w:hAnsi="inherit"/>
          <w:color w:val="086B08"/>
          <w:sz w:val="20"/>
          <w:szCs w:val="20"/>
          <w:bdr w:val="none" w:sz="0" w:space="0" w:color="auto" w:frame="1"/>
        </w:rPr>
        <w:t>from</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values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obtained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with</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calibrated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equipment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you</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can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define</w:t>
      </w:r>
      <w:proofErr w:type="spellEnd"/>
      <w:r>
        <w:rPr>
          <w:rStyle w:val="enlighter-c1"/>
          <w:rFonts w:ascii="inherit" w:hAnsi="inherit"/>
          <w:color w:val="086B08"/>
          <w:sz w:val="20"/>
          <w:szCs w:val="20"/>
          <w:bdr w:val="none" w:sz="0" w:space="0" w:color="auto" w:frame="1"/>
        </w:rPr>
        <w:t xml:space="preserve"> a </w:t>
      </w:r>
      <w:proofErr w:type="spellStart"/>
      <w:r>
        <w:rPr>
          <w:rStyle w:val="enlighter-c1"/>
          <w:rFonts w:ascii="inherit" w:hAnsi="inherit"/>
          <w:color w:val="086B08"/>
          <w:sz w:val="20"/>
          <w:szCs w:val="20"/>
          <w:bdr w:val="none" w:sz="0" w:space="0" w:color="auto" w:frame="1"/>
        </w:rPr>
        <w:t>correction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factor</w:t>
      </w:r>
      <w:proofErr w:type="spellEnd"/>
      <w:r>
        <w:rPr>
          <w:rStyle w:val="enlighter-c1"/>
          <w:rFonts w:ascii="inherit" w:hAnsi="inherit"/>
          <w:color w:val="086B08"/>
          <w:sz w:val="20"/>
          <w:szCs w:val="20"/>
          <w:bdr w:val="none" w:sz="0" w:space="0" w:color="auto" w:frame="1"/>
        </w:rPr>
        <w:t>.</w:t>
      </w:r>
    </w:p>
    <w:p w14:paraId="12DD1A54"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c1"/>
          <w:rFonts w:ascii="inherit" w:hAnsi="inherit"/>
          <w:color w:val="086B08"/>
          <w:sz w:val="20"/>
          <w:szCs w:val="20"/>
          <w:bdr w:val="none" w:sz="0" w:space="0" w:color="auto" w:frame="1"/>
        </w:rPr>
        <w:t>Correction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factor</w:t>
      </w:r>
      <w:proofErr w:type="spellEnd"/>
      <w:r>
        <w:rPr>
          <w:rStyle w:val="enlighter-c1"/>
          <w:rFonts w:ascii="inherit" w:hAnsi="inherit"/>
          <w:color w:val="086B08"/>
          <w:sz w:val="20"/>
          <w:szCs w:val="20"/>
          <w:bdr w:val="none" w:sz="0" w:space="0" w:color="auto" w:frame="1"/>
        </w:rPr>
        <w:t xml:space="preserve"> = </w:t>
      </w:r>
      <w:proofErr w:type="spellStart"/>
      <w:r>
        <w:rPr>
          <w:rStyle w:val="enlighter-c1"/>
          <w:rFonts w:ascii="inherit" w:hAnsi="inherit"/>
          <w:color w:val="086B08"/>
          <w:sz w:val="20"/>
          <w:szCs w:val="20"/>
          <w:bdr w:val="none" w:sz="0" w:space="0" w:color="auto" w:frame="1"/>
        </w:rPr>
        <w:t>current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delivered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from</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calibrated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equipment</w:t>
      </w:r>
      <w:proofErr w:type="spellEnd"/>
      <w:r>
        <w:rPr>
          <w:rStyle w:val="enlighter-c1"/>
          <w:rFonts w:ascii="inherit" w:hAnsi="inherit"/>
          <w:color w:val="086B08"/>
          <w:sz w:val="20"/>
          <w:szCs w:val="20"/>
          <w:bdr w:val="none" w:sz="0" w:space="0" w:color="auto" w:frame="1"/>
        </w:rPr>
        <w:t xml:space="preserve"> / </w:t>
      </w:r>
      <w:proofErr w:type="spellStart"/>
      <w:r>
        <w:rPr>
          <w:rStyle w:val="enlighter-c1"/>
          <w:rFonts w:ascii="inherit" w:hAnsi="inherit"/>
          <w:color w:val="086B08"/>
          <w:sz w:val="20"/>
          <w:szCs w:val="20"/>
          <w:bdr w:val="none" w:sz="0" w:space="0" w:color="auto" w:frame="1"/>
        </w:rPr>
        <w:t>current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delivered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by</w:t>
      </w:r>
      <w:proofErr w:type="spellEnd"/>
      <w:r>
        <w:rPr>
          <w:rStyle w:val="enlighter-c1"/>
          <w:rFonts w:ascii="inherit" w:hAnsi="inherit"/>
          <w:color w:val="086B08"/>
          <w:sz w:val="20"/>
          <w:szCs w:val="20"/>
          <w:bdr w:val="none" w:sz="0" w:space="0" w:color="auto" w:frame="1"/>
        </w:rPr>
        <w:t xml:space="preserve"> INA226</w:t>
      </w:r>
    </w:p>
    <w:p w14:paraId="4747D6E4"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w:t>
      </w:r>
    </w:p>
    <w:p w14:paraId="2A0BC285"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 ina226.setCorrectionFactor(0.95);</w:t>
      </w:r>
    </w:p>
    <w:p w14:paraId="20322C0E"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 xml:space="preserve">"INA226 </w:t>
      </w:r>
      <w:proofErr w:type="spellStart"/>
      <w:r>
        <w:rPr>
          <w:rStyle w:val="enlighter-s0"/>
          <w:rFonts w:ascii="inherit" w:hAnsi="inherit"/>
          <w:color w:val="961414"/>
          <w:sz w:val="20"/>
          <w:szCs w:val="20"/>
          <w:bdr w:val="none" w:sz="0" w:space="0" w:color="auto" w:frame="1"/>
        </w:rPr>
        <w:t>Current</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Sensor</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Example</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Sketch</w:t>
      </w:r>
      <w:proofErr w:type="spellEnd"/>
      <w:r>
        <w:rPr>
          <w:rStyle w:val="enlighter-s0"/>
          <w:rFonts w:ascii="inherit" w:hAnsi="inherit"/>
          <w:color w:val="961414"/>
          <w:sz w:val="20"/>
          <w:szCs w:val="20"/>
          <w:bdr w:val="none" w:sz="0" w:space="0" w:color="auto" w:frame="1"/>
        </w:rPr>
        <w:t xml:space="preserve"> - </w:t>
      </w:r>
      <w:proofErr w:type="spellStart"/>
      <w:r>
        <w:rPr>
          <w:rStyle w:val="enlighter-s0"/>
          <w:rFonts w:ascii="inherit" w:hAnsi="inherit"/>
          <w:color w:val="961414"/>
          <w:sz w:val="20"/>
          <w:szCs w:val="20"/>
          <w:bdr w:val="none" w:sz="0" w:space="0" w:color="auto" w:frame="1"/>
        </w:rPr>
        <w:t>Continuous_Alert_Controlled</w:t>
      </w:r>
      <w:proofErr w:type="spellEnd"/>
      <w:r>
        <w:rPr>
          <w:rStyle w:val="enlighter-s0"/>
          <w:rFonts w:ascii="inherit" w:hAnsi="inherit"/>
          <w:color w:val="961414"/>
          <w:sz w:val="20"/>
          <w:szCs w:val="20"/>
          <w:bdr w:val="none" w:sz="0" w:space="0" w:color="auto" w:frame="1"/>
        </w:rPr>
        <w: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3FD0D05B"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m0"/>
          <w:rFonts w:ascii="inherit" w:hAnsi="inherit"/>
          <w:color w:val="000000"/>
          <w:sz w:val="20"/>
          <w:szCs w:val="20"/>
          <w:bdr w:val="none" w:sz="0" w:space="0" w:color="auto" w:frame="1"/>
        </w:rPr>
        <w:t>attachInterrupt</w:t>
      </w:r>
      <w:proofErr w:type="spellEnd"/>
      <w:r>
        <w:rPr>
          <w:rStyle w:val="enlighter-g1"/>
          <w:rFonts w:ascii="inherit" w:hAnsi="inherit"/>
          <w:color w:val="12217C"/>
          <w:sz w:val="20"/>
          <w:szCs w:val="20"/>
          <w:bdr w:val="none" w:sz="0" w:space="0" w:color="auto" w:frame="1"/>
        </w:rPr>
        <w:t>(</w:t>
      </w:r>
      <w:proofErr w:type="spellStart"/>
      <w:r>
        <w:rPr>
          <w:rStyle w:val="enlighter-m0"/>
          <w:rFonts w:ascii="inherit" w:hAnsi="inherit"/>
          <w:color w:val="000000"/>
          <w:sz w:val="20"/>
          <w:szCs w:val="20"/>
          <w:bdr w:val="none" w:sz="0" w:space="0" w:color="auto" w:frame="1"/>
        </w:rPr>
        <w:t>digitalPinToInterrupt</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interruptPin</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alert</w:t>
      </w:r>
      <w:proofErr w:type="spellEnd"/>
      <w:r>
        <w:rPr>
          <w:rStyle w:val="enlighter-text"/>
          <w:rFonts w:ascii="inherit" w:hAnsi="inherit"/>
          <w:color w:val="000000"/>
          <w:sz w:val="20"/>
          <w:szCs w:val="20"/>
          <w:bdr w:val="none" w:sz="0" w:space="0" w:color="auto" w:frame="1"/>
        </w:rPr>
        <w:t>, FALLING</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48D60089" w14:textId="77777777" w:rsidR="006F6DE0" w:rsidRDefault="006F6DE0" w:rsidP="006F6DE0">
      <w:pPr>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enableConvReadyAlert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an</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interrupt</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will</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occur</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on</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interrupt</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pin</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when</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conversion</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is</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ready</w:t>
      </w:r>
      <w:proofErr w:type="spellEnd"/>
    </w:p>
    <w:p w14:paraId="54DF5A90"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17A23B81"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void</w:t>
      </w:r>
      <w:proofErr w:type="spellEnd"/>
      <w:r>
        <w:rPr>
          <w:rStyle w:val="enlighter-text"/>
          <w:rFonts w:ascii="inherit" w:hAnsi="inherit"/>
          <w:color w:val="000000"/>
          <w:sz w:val="20"/>
          <w:szCs w:val="20"/>
          <w:bdr w:val="none" w:sz="0" w:space="0" w:color="auto" w:frame="1"/>
        </w:rPr>
        <w:t xml:space="preserve"> </w:t>
      </w:r>
      <w:proofErr w:type="spellStart"/>
      <w:r>
        <w:rPr>
          <w:rStyle w:val="enlighter-m0"/>
          <w:rFonts w:ascii="inherit" w:hAnsi="inherit"/>
          <w:color w:val="000000"/>
          <w:sz w:val="20"/>
          <w:szCs w:val="20"/>
          <w:bdr w:val="none" w:sz="0" w:space="0" w:color="auto" w:frame="1"/>
        </w:rPr>
        <w:t>loop</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r>
        <w:rPr>
          <w:rStyle w:val="enlighter-g1"/>
          <w:rFonts w:ascii="inherit" w:hAnsi="inherit"/>
          <w:color w:val="12217C"/>
          <w:sz w:val="20"/>
          <w:szCs w:val="20"/>
          <w:bdr w:val="none" w:sz="0" w:space="0" w:color="auto" w:frame="1"/>
        </w:rPr>
        <w:t>{</w:t>
      </w:r>
    </w:p>
    <w:p w14:paraId="45D17AA3"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if</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event</w:t>
      </w:r>
      <w:proofErr w:type="spellEnd"/>
      <w:r>
        <w:rPr>
          <w:rStyle w:val="enlighter-g1"/>
          <w:rFonts w:ascii="inherit" w:hAnsi="inherit"/>
          <w:color w:val="12217C"/>
          <w:sz w:val="20"/>
          <w:szCs w:val="20"/>
          <w:bdr w:val="none" w:sz="0" w:space="0" w:color="auto" w:frame="1"/>
        </w:rPr>
        <w:t>){</w:t>
      </w:r>
    </w:p>
    <w:p w14:paraId="105A9097" w14:textId="77777777" w:rsidR="006F6DE0" w:rsidRDefault="006F6DE0" w:rsidP="006F6DE0">
      <w:pPr>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readAndClearFlags</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reads</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interrupt</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and</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overflow</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flags</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and</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deletes</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them</w:t>
      </w:r>
      <w:proofErr w:type="spellEnd"/>
      <w:r>
        <w:rPr>
          <w:rStyle w:val="enlighter-c0"/>
          <w:rFonts w:ascii="inherit" w:hAnsi="inherit"/>
          <w:color w:val="086B08"/>
          <w:sz w:val="20"/>
          <w:szCs w:val="20"/>
          <w:bdr w:val="none" w:sz="0" w:space="0" w:color="auto" w:frame="1"/>
        </w:rPr>
        <w:t xml:space="preserve"> </w:t>
      </w:r>
    </w:p>
    <w:p w14:paraId="7D69AE5E"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m0"/>
          <w:rFonts w:ascii="inherit" w:hAnsi="inherit"/>
          <w:color w:val="000000"/>
          <w:sz w:val="20"/>
          <w:szCs w:val="20"/>
          <w:bdr w:val="none" w:sz="0" w:space="0" w:color="auto" w:frame="1"/>
        </w:rPr>
        <w:t>displayResults</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5A535138"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m0"/>
          <w:rFonts w:ascii="inherit" w:hAnsi="inherit"/>
          <w:color w:val="000000"/>
          <w:sz w:val="20"/>
          <w:szCs w:val="20"/>
          <w:bdr w:val="none" w:sz="0" w:space="0" w:color="auto" w:frame="1"/>
        </w:rPr>
        <w:t>attachInterrupt</w:t>
      </w:r>
      <w:proofErr w:type="spellEnd"/>
      <w:r>
        <w:rPr>
          <w:rStyle w:val="enlighter-g1"/>
          <w:rFonts w:ascii="inherit" w:hAnsi="inherit"/>
          <w:color w:val="12217C"/>
          <w:sz w:val="20"/>
          <w:szCs w:val="20"/>
          <w:bdr w:val="none" w:sz="0" w:space="0" w:color="auto" w:frame="1"/>
        </w:rPr>
        <w:t>(</w:t>
      </w:r>
      <w:proofErr w:type="spellStart"/>
      <w:r>
        <w:rPr>
          <w:rStyle w:val="enlighter-m0"/>
          <w:rFonts w:ascii="inherit" w:hAnsi="inherit"/>
          <w:color w:val="000000"/>
          <w:sz w:val="20"/>
          <w:szCs w:val="20"/>
          <w:bdr w:val="none" w:sz="0" w:space="0" w:color="auto" w:frame="1"/>
        </w:rPr>
        <w:t>digitalPinToInterrupt</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interruptPin</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alert</w:t>
      </w:r>
      <w:proofErr w:type="spellEnd"/>
      <w:r>
        <w:rPr>
          <w:rStyle w:val="enlighter-text"/>
          <w:rFonts w:ascii="inherit" w:hAnsi="inherit"/>
          <w:color w:val="000000"/>
          <w:sz w:val="20"/>
          <w:szCs w:val="20"/>
          <w:bdr w:val="none" w:sz="0" w:space="0" w:color="auto" w:frame="1"/>
        </w:rPr>
        <w:t>, FALLING</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
    <w:p w14:paraId="495FC1F6"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event</w:t>
      </w:r>
      <w:proofErr w:type="spellEnd"/>
      <w:r>
        <w:rPr>
          <w:rStyle w:val="enlighter-text"/>
          <w:rFonts w:ascii="inherit" w:hAnsi="inherit"/>
          <w:color w:val="000000"/>
          <w:sz w:val="20"/>
          <w:szCs w:val="20"/>
          <w:bdr w:val="none" w:sz="0" w:space="0" w:color="auto" w:frame="1"/>
        </w:rPr>
        <w:t xml:space="preserve"> = </w:t>
      </w:r>
      <w:proofErr w:type="spellStart"/>
      <w:r>
        <w:rPr>
          <w:rStyle w:val="enlighter-k1"/>
          <w:rFonts w:ascii="inherit" w:hAnsi="inherit"/>
          <w:b/>
          <w:bCs/>
          <w:color w:val="12217C"/>
          <w:sz w:val="20"/>
          <w:szCs w:val="20"/>
          <w:bdr w:val="none" w:sz="0" w:space="0" w:color="auto" w:frame="1"/>
        </w:rPr>
        <w:t>false</w:t>
      </w:r>
      <w:proofErr w:type="spellEnd"/>
      <w:r>
        <w:rPr>
          <w:rStyle w:val="enlighter-text"/>
          <w:rFonts w:ascii="inherit" w:hAnsi="inherit"/>
          <w:color w:val="000000"/>
          <w:sz w:val="20"/>
          <w:szCs w:val="20"/>
          <w:bdr w:val="none" w:sz="0" w:space="0" w:color="auto" w:frame="1"/>
        </w:rPr>
        <w:t xml:space="preserve">; </w:t>
      </w:r>
    </w:p>
    <w:p w14:paraId="79A0D46E"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2A02668A"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m0"/>
          <w:rFonts w:ascii="inherit" w:hAnsi="inherit"/>
          <w:color w:val="000000"/>
          <w:sz w:val="20"/>
          <w:szCs w:val="20"/>
          <w:bdr w:val="none" w:sz="0" w:space="0" w:color="auto" w:frame="1"/>
        </w:rPr>
        <w:t>delay</w:t>
      </w:r>
      <w:proofErr w:type="spellEnd"/>
      <w:r>
        <w:rPr>
          <w:rStyle w:val="enlighter-g1"/>
          <w:rFonts w:ascii="inherit" w:hAnsi="inherit"/>
          <w:color w:val="12217C"/>
          <w:sz w:val="20"/>
          <w:szCs w:val="20"/>
          <w:bdr w:val="none" w:sz="0" w:space="0" w:color="auto" w:frame="1"/>
        </w:rPr>
        <w:t>(</w:t>
      </w:r>
      <w:r>
        <w:rPr>
          <w:rStyle w:val="enlighter-n1"/>
          <w:rFonts w:ascii="inherit" w:hAnsi="inherit"/>
          <w:color w:val="007F7F"/>
          <w:sz w:val="20"/>
          <w:szCs w:val="20"/>
          <w:bdr w:val="none" w:sz="0" w:space="0" w:color="auto" w:frame="1"/>
        </w:rPr>
        <w:t>100</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3924893C"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49B1991D"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void</w:t>
      </w:r>
      <w:proofErr w:type="spellEnd"/>
      <w:r>
        <w:rPr>
          <w:rStyle w:val="enlighter-text"/>
          <w:rFonts w:ascii="inherit" w:hAnsi="inherit"/>
          <w:color w:val="000000"/>
          <w:sz w:val="20"/>
          <w:szCs w:val="20"/>
          <w:bdr w:val="none" w:sz="0" w:space="0" w:color="auto" w:frame="1"/>
        </w:rPr>
        <w:t xml:space="preserve"> </w:t>
      </w:r>
      <w:proofErr w:type="spellStart"/>
      <w:r>
        <w:rPr>
          <w:rStyle w:val="enlighter-m0"/>
          <w:rFonts w:ascii="inherit" w:hAnsi="inherit"/>
          <w:color w:val="000000"/>
          <w:sz w:val="20"/>
          <w:szCs w:val="20"/>
          <w:bdr w:val="none" w:sz="0" w:space="0" w:color="auto" w:frame="1"/>
        </w:rPr>
        <w:t>displayResults</w:t>
      </w:r>
      <w:proofErr w:type="spellEnd"/>
      <w:r>
        <w:rPr>
          <w:rStyle w:val="enlighter-g1"/>
          <w:rFonts w:ascii="inherit" w:hAnsi="inherit"/>
          <w:color w:val="12217C"/>
          <w:sz w:val="20"/>
          <w:szCs w:val="20"/>
          <w:bdr w:val="none" w:sz="0" w:space="0" w:color="auto" w:frame="1"/>
        </w:rPr>
        <w:t>(){</w:t>
      </w:r>
    </w:p>
    <w:p w14:paraId="3D4BD0F7"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shuntVoltage_mV</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w:t>
      </w:r>
    </w:p>
    <w:p w14:paraId="209C6EFF"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loadVoltage_V</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w:t>
      </w:r>
    </w:p>
    <w:p w14:paraId="2C5AE941"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busVoltage_V</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w:t>
      </w:r>
    </w:p>
    <w:p w14:paraId="36B33A6E"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current_mA</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w:t>
      </w:r>
    </w:p>
    <w:p w14:paraId="14D5634F"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power_mW</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 xml:space="preserve">; </w:t>
      </w:r>
    </w:p>
    <w:p w14:paraId="594F7CE7"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shuntVoltage_mV</w:t>
      </w:r>
      <w:proofErr w:type="spellEnd"/>
      <w:r>
        <w:rPr>
          <w:rStyle w:val="enlighter-text"/>
          <w:rFonts w:ascii="inherit" w:hAnsi="inherit"/>
          <w:color w:val="000000"/>
          <w:sz w:val="20"/>
          <w:szCs w:val="20"/>
          <w:bdr w:val="none" w:sz="0" w:space="0" w:color="auto" w:frame="1"/>
        </w:rPr>
        <w:t xml:space="preserve"> = ina226.</w:t>
      </w:r>
      <w:r>
        <w:rPr>
          <w:rStyle w:val="enlighter-m3"/>
          <w:rFonts w:ascii="inherit" w:hAnsi="inherit"/>
          <w:color w:val="000000"/>
          <w:sz w:val="20"/>
          <w:szCs w:val="20"/>
          <w:bdr w:val="none" w:sz="0" w:space="0" w:color="auto" w:frame="1"/>
        </w:rPr>
        <w:t>getShuntVoltage_mV</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59779464"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busVoltage_V</w:t>
      </w:r>
      <w:proofErr w:type="spellEnd"/>
      <w:r>
        <w:rPr>
          <w:rStyle w:val="enlighter-text"/>
          <w:rFonts w:ascii="inherit" w:hAnsi="inherit"/>
          <w:color w:val="000000"/>
          <w:sz w:val="20"/>
          <w:szCs w:val="20"/>
          <w:bdr w:val="none" w:sz="0" w:space="0" w:color="auto" w:frame="1"/>
        </w:rPr>
        <w:t xml:space="preserve"> = ina226.</w:t>
      </w:r>
      <w:r>
        <w:rPr>
          <w:rStyle w:val="enlighter-m3"/>
          <w:rFonts w:ascii="inherit" w:hAnsi="inherit"/>
          <w:color w:val="000000"/>
          <w:sz w:val="20"/>
          <w:szCs w:val="20"/>
          <w:bdr w:val="none" w:sz="0" w:space="0" w:color="auto" w:frame="1"/>
        </w:rPr>
        <w:t>getBusVoltage_V</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5B849E70"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current_mA</w:t>
      </w:r>
      <w:proofErr w:type="spellEnd"/>
      <w:r>
        <w:rPr>
          <w:rStyle w:val="enlighter-text"/>
          <w:rFonts w:ascii="inherit" w:hAnsi="inherit"/>
          <w:color w:val="000000"/>
          <w:sz w:val="20"/>
          <w:szCs w:val="20"/>
          <w:bdr w:val="none" w:sz="0" w:space="0" w:color="auto" w:frame="1"/>
        </w:rPr>
        <w:t xml:space="preserve"> = ina226.</w:t>
      </w:r>
      <w:r>
        <w:rPr>
          <w:rStyle w:val="enlighter-m3"/>
          <w:rFonts w:ascii="inherit" w:hAnsi="inherit"/>
          <w:color w:val="000000"/>
          <w:sz w:val="20"/>
          <w:szCs w:val="20"/>
          <w:bdr w:val="none" w:sz="0" w:space="0" w:color="auto" w:frame="1"/>
        </w:rPr>
        <w:t>getCurrent_mA</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09BF0DED"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power_mW</w:t>
      </w:r>
      <w:proofErr w:type="spellEnd"/>
      <w:r>
        <w:rPr>
          <w:rStyle w:val="enlighter-text"/>
          <w:rFonts w:ascii="inherit" w:hAnsi="inherit"/>
          <w:color w:val="000000"/>
          <w:sz w:val="20"/>
          <w:szCs w:val="20"/>
          <w:bdr w:val="none" w:sz="0" w:space="0" w:color="auto" w:frame="1"/>
        </w:rPr>
        <w:t xml:space="preserve"> = ina226.</w:t>
      </w:r>
      <w:r>
        <w:rPr>
          <w:rStyle w:val="enlighter-m3"/>
          <w:rFonts w:ascii="inherit" w:hAnsi="inherit"/>
          <w:color w:val="000000"/>
          <w:sz w:val="20"/>
          <w:szCs w:val="20"/>
          <w:bdr w:val="none" w:sz="0" w:space="0" w:color="auto" w:frame="1"/>
        </w:rPr>
        <w:t>getBusPower</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0185EB68"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loadVoltage_V</w:t>
      </w:r>
      <w:proofErr w:type="spellEnd"/>
      <w:r>
        <w:rPr>
          <w:rStyle w:val="enlighter-text"/>
          <w:rFonts w:ascii="inherit" w:hAnsi="inherit"/>
          <w:color w:val="000000"/>
          <w:sz w:val="20"/>
          <w:szCs w:val="20"/>
          <w:bdr w:val="none" w:sz="0" w:space="0" w:color="auto" w:frame="1"/>
        </w:rPr>
        <w:t xml:space="preserve"> = </w:t>
      </w:r>
      <w:proofErr w:type="spellStart"/>
      <w:r>
        <w:rPr>
          <w:rStyle w:val="enlighter-text"/>
          <w:rFonts w:ascii="inherit" w:hAnsi="inherit"/>
          <w:color w:val="000000"/>
          <w:sz w:val="20"/>
          <w:szCs w:val="20"/>
          <w:bdr w:val="none" w:sz="0" w:space="0" w:color="auto" w:frame="1"/>
        </w:rPr>
        <w:t>busVoltage_V</w:t>
      </w:r>
      <w:proofErr w:type="spellEnd"/>
      <w:r>
        <w:rPr>
          <w:rStyle w:val="enlighter-text"/>
          <w:rFonts w:ascii="inherit" w:hAnsi="inherit"/>
          <w:color w:val="000000"/>
          <w:sz w:val="20"/>
          <w:szCs w:val="20"/>
          <w:bdr w:val="none" w:sz="0" w:space="0" w:color="auto" w:frame="1"/>
        </w:rPr>
        <w:t xml:space="preserve"> + </w:t>
      </w:r>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shuntVoltage_mV</w:t>
      </w:r>
      <w:proofErr w:type="spellEnd"/>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1000</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09A4B200"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Shunt</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Voltage</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mV</w:t>
      </w:r>
      <w:proofErr w:type="spellEnd"/>
      <w:r>
        <w:rPr>
          <w:rStyle w:val="enlighter-s0"/>
          <w:rFonts w:ascii="inherit" w:hAnsi="inherit"/>
          <w:color w:val="961414"/>
          <w:sz w:val="20"/>
          <w:szCs w:val="20"/>
          <w:bdr w:val="none" w:sz="0" w:space="0" w:color="auto" w:frame="1"/>
        </w:rPr>
        <w:t>]: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shuntVoltage_mV</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0E4D6CD7"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lastRenderedPageBreak/>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Bus</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Voltage</w:t>
      </w:r>
      <w:proofErr w:type="spellEnd"/>
      <w:r>
        <w:rPr>
          <w:rStyle w:val="enlighter-s0"/>
          <w:rFonts w:ascii="inherit" w:hAnsi="inherit"/>
          <w:color w:val="961414"/>
          <w:sz w:val="20"/>
          <w:szCs w:val="20"/>
          <w:bdr w:val="none" w:sz="0" w:space="0" w:color="auto" w:frame="1"/>
        </w:rPr>
        <w:t xml:space="preserve"> [V]: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busVoltage_V</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4B5533FB"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Load</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Voltage</w:t>
      </w:r>
      <w:proofErr w:type="spellEnd"/>
      <w:r>
        <w:rPr>
          <w:rStyle w:val="enlighter-s0"/>
          <w:rFonts w:ascii="inherit" w:hAnsi="inherit"/>
          <w:color w:val="961414"/>
          <w:sz w:val="20"/>
          <w:szCs w:val="20"/>
          <w:bdr w:val="none" w:sz="0" w:space="0" w:color="auto" w:frame="1"/>
        </w:rPr>
        <w:t xml:space="preserve"> [V]: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loadVoltage_V</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1EB80B66"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Current</w:t>
      </w:r>
      <w:proofErr w:type="spellEnd"/>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mA</w:t>
      </w:r>
      <w:proofErr w:type="spellEnd"/>
      <w:r>
        <w:rPr>
          <w:rStyle w:val="enlighter-s0"/>
          <w:rFonts w:ascii="inherit" w:hAnsi="inherit"/>
          <w:color w:val="961414"/>
          <w:sz w:val="20"/>
          <w:szCs w:val="20"/>
          <w:bdr w:val="none" w:sz="0" w:space="0" w:color="auto" w:frame="1"/>
        </w:rPr>
        <w:t>]: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current_mA</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159A16BB"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Bus</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Power</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mW</w:t>
      </w:r>
      <w:proofErr w:type="spellEnd"/>
      <w:r>
        <w:rPr>
          <w:rStyle w:val="enlighter-s0"/>
          <w:rFonts w:ascii="inherit" w:hAnsi="inherit"/>
          <w:color w:val="961414"/>
          <w:sz w:val="20"/>
          <w:szCs w:val="20"/>
          <w:bdr w:val="none" w:sz="0" w:space="0" w:color="auto" w:frame="1"/>
        </w:rPr>
        <w:t>]: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power_mW</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5366D322"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if</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overflow</w:t>
      </w:r>
      <w:r>
        <w:rPr>
          <w:rStyle w:val="enlighter-g1"/>
          <w:rFonts w:ascii="inherit" w:hAnsi="inherit"/>
          <w:color w:val="12217C"/>
          <w:sz w:val="20"/>
          <w:szCs w:val="20"/>
          <w:bdr w:val="none" w:sz="0" w:space="0" w:color="auto" w:frame="1"/>
        </w:rPr>
        <w:t>){</w:t>
      </w:r>
    </w:p>
    <w:p w14:paraId="2ABE98F8"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Values</w:t>
      </w:r>
      <w:proofErr w:type="spellEnd"/>
      <w:r>
        <w:rPr>
          <w:rStyle w:val="enlighter-s0"/>
          <w:rFonts w:ascii="inherit" w:hAnsi="inherit"/>
          <w:color w:val="961414"/>
          <w:sz w:val="20"/>
          <w:szCs w:val="20"/>
          <w:bdr w:val="none" w:sz="0" w:space="0" w:color="auto" w:frame="1"/>
        </w:rPr>
        <w:t xml:space="preserve"> OK - </w:t>
      </w:r>
      <w:proofErr w:type="spellStart"/>
      <w:r>
        <w:rPr>
          <w:rStyle w:val="enlighter-s0"/>
          <w:rFonts w:ascii="inherit" w:hAnsi="inherit"/>
          <w:color w:val="961414"/>
          <w:sz w:val="20"/>
          <w:szCs w:val="20"/>
          <w:bdr w:val="none" w:sz="0" w:space="0" w:color="auto" w:frame="1"/>
        </w:rPr>
        <w:t>no</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overflow</w:t>
      </w:r>
      <w:proofErr w:type="spellEnd"/>
      <w:r>
        <w:rPr>
          <w:rStyle w:val="enlighter-s0"/>
          <w:rFonts w:ascii="inherit" w:hAnsi="inherit"/>
          <w:color w:val="961414"/>
          <w:sz w:val="20"/>
          <w:szCs w:val="20"/>
          <w:bdr w:val="none" w:sz="0" w:space="0" w:color="auto" w:frame="1"/>
        </w:rPr>
        <w: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6CFF1EDC"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124FC3AD"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else</w:t>
      </w:r>
      <w:proofErr w:type="spellEnd"/>
      <w:r>
        <w:rPr>
          <w:rStyle w:val="enlighter-g1"/>
          <w:rFonts w:ascii="inherit" w:hAnsi="inherit"/>
          <w:color w:val="12217C"/>
          <w:sz w:val="20"/>
          <w:szCs w:val="20"/>
          <w:bdr w:val="none" w:sz="0" w:space="0" w:color="auto" w:frame="1"/>
        </w:rPr>
        <w:t>{</w:t>
      </w:r>
    </w:p>
    <w:p w14:paraId="1912911A"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Overflow</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Choose</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higher</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current</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range</w:t>
      </w:r>
      <w:proofErr w:type="spellEnd"/>
      <w:r>
        <w:rPr>
          <w:rStyle w:val="enlighter-s0"/>
          <w:rFonts w:ascii="inherit" w:hAnsi="inherit"/>
          <w:color w:val="961414"/>
          <w:sz w:val="20"/>
          <w:szCs w:val="20"/>
          <w:bdr w:val="none" w:sz="0" w:space="0" w:color="auto" w:frame="1"/>
        </w:rPr>
        <w: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78555055"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7BF7CE6D"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6CB72E0C"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4A6E6557"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void</w:t>
      </w:r>
      <w:proofErr w:type="spellEnd"/>
      <w:r>
        <w:rPr>
          <w:rStyle w:val="enlighter-text"/>
          <w:rFonts w:ascii="inherit" w:hAnsi="inherit"/>
          <w:color w:val="000000"/>
          <w:sz w:val="20"/>
          <w:szCs w:val="20"/>
          <w:bdr w:val="none" w:sz="0" w:space="0" w:color="auto" w:frame="1"/>
        </w:rPr>
        <w:t xml:space="preserve"> </w:t>
      </w:r>
      <w:proofErr w:type="spellStart"/>
      <w:r>
        <w:rPr>
          <w:rStyle w:val="enlighter-m0"/>
          <w:rFonts w:ascii="inherit" w:hAnsi="inherit"/>
          <w:color w:val="000000"/>
          <w:sz w:val="20"/>
          <w:szCs w:val="20"/>
          <w:bdr w:val="none" w:sz="0" w:space="0" w:color="auto" w:frame="1"/>
        </w:rPr>
        <w:t>alert</w:t>
      </w:r>
      <w:proofErr w:type="spellEnd"/>
      <w:r>
        <w:rPr>
          <w:rStyle w:val="enlighter-g1"/>
          <w:rFonts w:ascii="inherit" w:hAnsi="inherit"/>
          <w:color w:val="12217C"/>
          <w:sz w:val="20"/>
          <w:szCs w:val="20"/>
          <w:bdr w:val="none" w:sz="0" w:space="0" w:color="auto" w:frame="1"/>
        </w:rPr>
        <w:t>(){</w:t>
      </w:r>
    </w:p>
    <w:p w14:paraId="08329280"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event</w:t>
      </w:r>
      <w:proofErr w:type="spellEnd"/>
      <w:r>
        <w:rPr>
          <w:rStyle w:val="enlighter-text"/>
          <w:rFonts w:ascii="inherit" w:hAnsi="inherit"/>
          <w:color w:val="000000"/>
          <w:sz w:val="20"/>
          <w:szCs w:val="20"/>
          <w:bdr w:val="none" w:sz="0" w:space="0" w:color="auto" w:frame="1"/>
        </w:rPr>
        <w:t xml:space="preserve"> = </w:t>
      </w:r>
      <w:proofErr w:type="spellStart"/>
      <w:r>
        <w:rPr>
          <w:rStyle w:val="enlighter-k1"/>
          <w:rFonts w:ascii="inherit" w:hAnsi="inherit"/>
          <w:b/>
          <w:bCs/>
          <w:color w:val="12217C"/>
          <w:sz w:val="20"/>
          <w:szCs w:val="20"/>
          <w:bdr w:val="none" w:sz="0" w:space="0" w:color="auto" w:frame="1"/>
        </w:rPr>
        <w:t>true</w:t>
      </w:r>
      <w:proofErr w:type="spellEnd"/>
      <w:r>
        <w:rPr>
          <w:rStyle w:val="enlighter-text"/>
          <w:rFonts w:ascii="inherit" w:hAnsi="inherit"/>
          <w:color w:val="000000"/>
          <w:sz w:val="20"/>
          <w:szCs w:val="20"/>
          <w:bdr w:val="none" w:sz="0" w:space="0" w:color="auto" w:frame="1"/>
        </w:rPr>
        <w:t>;</w:t>
      </w:r>
    </w:p>
    <w:p w14:paraId="172AEE74"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m0"/>
          <w:rFonts w:ascii="inherit" w:hAnsi="inherit"/>
          <w:color w:val="000000"/>
          <w:sz w:val="20"/>
          <w:szCs w:val="20"/>
          <w:bdr w:val="none" w:sz="0" w:space="0" w:color="auto" w:frame="1"/>
        </w:rPr>
        <w:t>detachInterrupt</w:t>
      </w:r>
      <w:proofErr w:type="spellEnd"/>
      <w:r>
        <w:rPr>
          <w:rStyle w:val="enlighter-g1"/>
          <w:rFonts w:ascii="inherit" w:hAnsi="inherit"/>
          <w:color w:val="12217C"/>
          <w:sz w:val="20"/>
          <w:szCs w:val="20"/>
          <w:bdr w:val="none" w:sz="0" w:space="0" w:color="auto" w:frame="1"/>
        </w:rPr>
        <w:t>(</w:t>
      </w:r>
      <w:r>
        <w:rPr>
          <w:rStyle w:val="enlighter-n1"/>
          <w:rFonts w:ascii="inherit" w:hAnsi="inherit"/>
          <w:color w:val="007F7F"/>
          <w:sz w:val="20"/>
          <w:szCs w:val="20"/>
          <w:bdr w:val="none" w:sz="0" w:space="0" w:color="auto" w:frame="1"/>
        </w:rPr>
        <w:t>2</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650A8339"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5F590C8E" w14:textId="77777777" w:rsidR="006F6DE0" w:rsidRDefault="006F6DE0" w:rsidP="006F6DE0">
      <w:pPr>
        <w:shd w:val="clear" w:color="auto" w:fill="FFFFFF"/>
        <w:spacing w:line="408" w:lineRule="atLeast"/>
        <w:textAlignment w:val="baseline"/>
        <w:rPr>
          <w:rFonts w:ascii="inherit" w:hAnsi="inherit"/>
          <w:color w:val="444444"/>
          <w:sz w:val="24"/>
          <w:szCs w:val="24"/>
        </w:rPr>
      </w:pPr>
      <w:r>
        <w:rPr>
          <w:rFonts w:ascii="inherit" w:hAnsi="inherit"/>
          <w:color w:val="444444"/>
        </w:rPr>
        <w:t> </w:t>
      </w:r>
    </w:p>
    <w:p w14:paraId="76437E2C" w14:textId="77777777" w:rsidR="006F6DE0" w:rsidRDefault="006F6DE0" w:rsidP="006F6DE0">
      <w:pPr>
        <w:pStyle w:val="Heading4"/>
        <w:shd w:val="clear" w:color="auto" w:fill="FFFFFF"/>
        <w:spacing w:before="150" w:beforeAutospacing="0" w:after="150" w:afterAutospacing="0"/>
        <w:textAlignment w:val="baseline"/>
        <w:rPr>
          <w:rFonts w:ascii="inherit" w:hAnsi="inherit"/>
          <w:color w:val="444444"/>
          <w:sz w:val="27"/>
          <w:szCs w:val="27"/>
        </w:rPr>
      </w:pPr>
      <w:proofErr w:type="spellStart"/>
      <w:r>
        <w:rPr>
          <w:rFonts w:ascii="inherit" w:hAnsi="inherit"/>
          <w:color w:val="444444"/>
          <w:sz w:val="27"/>
          <w:szCs w:val="27"/>
        </w:rPr>
        <w:t>Practical</w:t>
      </w:r>
      <w:proofErr w:type="spellEnd"/>
      <w:r>
        <w:rPr>
          <w:rFonts w:ascii="inherit" w:hAnsi="inherit"/>
          <w:color w:val="444444"/>
          <w:sz w:val="27"/>
          <w:szCs w:val="27"/>
        </w:rPr>
        <w:t xml:space="preserve"> </w:t>
      </w:r>
      <w:proofErr w:type="spellStart"/>
      <w:r>
        <w:rPr>
          <w:rFonts w:ascii="inherit" w:hAnsi="inherit"/>
          <w:color w:val="444444"/>
          <w:sz w:val="27"/>
          <w:szCs w:val="27"/>
        </w:rPr>
        <w:t>application</w:t>
      </w:r>
      <w:proofErr w:type="spellEnd"/>
      <w:r>
        <w:rPr>
          <w:rFonts w:ascii="inherit" w:hAnsi="inherit"/>
          <w:color w:val="444444"/>
          <w:sz w:val="27"/>
          <w:szCs w:val="27"/>
        </w:rPr>
        <w:t xml:space="preserve"> </w:t>
      </w:r>
      <w:proofErr w:type="spellStart"/>
      <w:r>
        <w:rPr>
          <w:rFonts w:ascii="inherit" w:hAnsi="inherit"/>
          <w:color w:val="444444"/>
          <w:sz w:val="27"/>
          <w:szCs w:val="27"/>
        </w:rPr>
        <w:t>of</w:t>
      </w:r>
      <w:proofErr w:type="spellEnd"/>
      <w:r>
        <w:rPr>
          <w:rFonts w:ascii="inherit" w:hAnsi="inherit"/>
          <w:color w:val="444444"/>
          <w:sz w:val="27"/>
          <w:szCs w:val="27"/>
        </w:rPr>
        <w:t xml:space="preserve"> </w:t>
      </w:r>
      <w:proofErr w:type="spellStart"/>
      <w:r>
        <w:rPr>
          <w:rFonts w:ascii="inherit" w:hAnsi="inherit"/>
          <w:color w:val="444444"/>
          <w:sz w:val="27"/>
          <w:szCs w:val="27"/>
        </w:rPr>
        <w:t>the</w:t>
      </w:r>
      <w:proofErr w:type="spellEnd"/>
      <w:r>
        <w:rPr>
          <w:rFonts w:ascii="inherit" w:hAnsi="inherit"/>
          <w:color w:val="444444"/>
          <w:sz w:val="27"/>
          <w:szCs w:val="27"/>
        </w:rPr>
        <w:t xml:space="preserve"> </w:t>
      </w:r>
      <w:proofErr w:type="spellStart"/>
      <w:r>
        <w:rPr>
          <w:rFonts w:ascii="inherit" w:hAnsi="inherit"/>
          <w:color w:val="444444"/>
          <w:sz w:val="27"/>
          <w:szCs w:val="27"/>
        </w:rPr>
        <w:t>Conversion</w:t>
      </w:r>
      <w:proofErr w:type="spellEnd"/>
      <w:r>
        <w:rPr>
          <w:rFonts w:ascii="inherit" w:hAnsi="inherit"/>
          <w:color w:val="444444"/>
          <w:sz w:val="27"/>
          <w:szCs w:val="27"/>
        </w:rPr>
        <w:t xml:space="preserve"> </w:t>
      </w:r>
      <w:proofErr w:type="spellStart"/>
      <w:r>
        <w:rPr>
          <w:rFonts w:ascii="inherit" w:hAnsi="inherit"/>
          <w:color w:val="444444"/>
          <w:sz w:val="27"/>
          <w:szCs w:val="27"/>
        </w:rPr>
        <w:t>Ready</w:t>
      </w:r>
      <w:proofErr w:type="spellEnd"/>
      <w:r>
        <w:rPr>
          <w:rFonts w:ascii="inherit" w:hAnsi="inherit"/>
          <w:color w:val="444444"/>
          <w:sz w:val="27"/>
          <w:szCs w:val="27"/>
        </w:rPr>
        <w:t xml:space="preserve"> </w:t>
      </w:r>
      <w:proofErr w:type="spellStart"/>
      <w:r>
        <w:rPr>
          <w:rFonts w:ascii="inherit" w:hAnsi="inherit"/>
          <w:color w:val="444444"/>
          <w:sz w:val="27"/>
          <w:szCs w:val="27"/>
        </w:rPr>
        <w:t>Alert</w:t>
      </w:r>
      <w:proofErr w:type="spellEnd"/>
    </w:p>
    <w:p w14:paraId="164C4EFB" w14:textId="77777777" w:rsidR="006F6DE0" w:rsidRDefault="006F6DE0" w:rsidP="006F6DE0">
      <w:pPr>
        <w:pStyle w:val="NormalWeb"/>
        <w:shd w:val="clear" w:color="auto" w:fill="FFFFFF"/>
        <w:spacing w:before="0" w:beforeAutospacing="0" w:after="0" w:afterAutospacing="0" w:line="408" w:lineRule="atLeast"/>
        <w:textAlignment w:val="baseline"/>
        <w:rPr>
          <w:rFonts w:ascii="inherit" w:hAnsi="inherit"/>
          <w:color w:val="444444"/>
        </w:rPr>
      </w:pPr>
      <w:proofErr w:type="spellStart"/>
      <w:r>
        <w:rPr>
          <w:rFonts w:ascii="inherit" w:hAnsi="inherit"/>
          <w:color w:val="444444"/>
        </w:rPr>
        <w:t>During</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long</w:t>
      </w:r>
      <w:proofErr w:type="spellEnd"/>
      <w:r>
        <w:rPr>
          <w:rFonts w:ascii="inherit" w:hAnsi="inherit"/>
          <w:color w:val="444444"/>
        </w:rPr>
        <w:t xml:space="preserve"> 17 </w:t>
      </w:r>
      <w:proofErr w:type="spellStart"/>
      <w:r>
        <w:rPr>
          <w:rFonts w:ascii="inherit" w:hAnsi="inherit"/>
          <w:color w:val="444444"/>
        </w:rPr>
        <w:t>seconds</w:t>
      </w:r>
      <w:proofErr w:type="spellEnd"/>
      <w:r>
        <w:rPr>
          <w:rFonts w:ascii="inherit" w:hAnsi="inherit"/>
          <w:color w:val="444444"/>
        </w:rPr>
        <w:t xml:space="preserve"> </w:t>
      </w:r>
      <w:proofErr w:type="spellStart"/>
      <w:r>
        <w:rPr>
          <w:rFonts w:ascii="inherit" w:hAnsi="inherit"/>
          <w:color w:val="444444"/>
        </w:rPr>
        <w:t>between</w:t>
      </w:r>
      <w:proofErr w:type="spellEnd"/>
      <w:r>
        <w:rPr>
          <w:rFonts w:ascii="inherit" w:hAnsi="inherit"/>
          <w:color w:val="444444"/>
        </w:rPr>
        <w:t xml:space="preserve"> </w:t>
      </w:r>
      <w:proofErr w:type="spellStart"/>
      <w:r>
        <w:rPr>
          <w:rFonts w:ascii="inherit" w:hAnsi="inherit"/>
          <w:color w:val="444444"/>
        </w:rPr>
        <w:t>measurements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Arduino</w:t>
      </w:r>
      <w:proofErr w:type="spellEnd"/>
      <w:r>
        <w:rPr>
          <w:rFonts w:ascii="inherit" w:hAnsi="inherit"/>
          <w:color w:val="444444"/>
        </w:rPr>
        <w:t xml:space="preserve"> </w:t>
      </w:r>
      <w:proofErr w:type="spellStart"/>
      <w:r>
        <w:rPr>
          <w:rFonts w:ascii="inherit" w:hAnsi="inherit"/>
          <w:color w:val="444444"/>
        </w:rPr>
        <w:t>or</w:t>
      </w:r>
      <w:proofErr w:type="spellEnd"/>
      <w:r>
        <w:rPr>
          <w:rFonts w:ascii="inherit" w:hAnsi="inherit"/>
          <w:color w:val="444444"/>
        </w:rPr>
        <w:t xml:space="preserve"> </w:t>
      </w:r>
      <w:proofErr w:type="spellStart"/>
      <w:r>
        <w:rPr>
          <w:rFonts w:ascii="inherit" w:hAnsi="inherit"/>
          <w:color w:val="444444"/>
        </w:rPr>
        <w:t>any</w:t>
      </w:r>
      <w:proofErr w:type="spellEnd"/>
      <w:r>
        <w:rPr>
          <w:rFonts w:ascii="inherit" w:hAnsi="inherit"/>
          <w:color w:val="444444"/>
        </w:rPr>
        <w:t xml:space="preserve"> </w:t>
      </w:r>
      <w:proofErr w:type="spellStart"/>
      <w:r>
        <w:rPr>
          <w:rFonts w:ascii="inherit" w:hAnsi="inherit"/>
          <w:color w:val="444444"/>
        </w:rPr>
        <w:t>other</w:t>
      </w:r>
      <w:proofErr w:type="spellEnd"/>
      <w:r>
        <w:rPr>
          <w:rFonts w:ascii="inherit" w:hAnsi="inherit"/>
          <w:color w:val="444444"/>
        </w:rPr>
        <w:t xml:space="preserve"> </w:t>
      </w:r>
      <w:proofErr w:type="spellStart"/>
      <w:r>
        <w:rPr>
          <w:rFonts w:ascii="inherit" w:hAnsi="inherit"/>
          <w:color w:val="444444"/>
        </w:rPr>
        <w:t>microcontroller</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use</w:t>
      </w:r>
      <w:proofErr w:type="spellEnd"/>
      <w:r>
        <w:rPr>
          <w:rFonts w:ascii="inherit" w:hAnsi="inherit"/>
          <w:color w:val="444444"/>
        </w:rPr>
        <w:t xml:space="preserve"> </w:t>
      </w:r>
      <w:proofErr w:type="spellStart"/>
      <w:r>
        <w:rPr>
          <w:rFonts w:ascii="inherit" w:hAnsi="inherit"/>
          <w:color w:val="444444"/>
        </w:rPr>
        <w:t>in</w:t>
      </w:r>
      <w:proofErr w:type="spellEnd"/>
      <w:r>
        <w:rPr>
          <w:rFonts w:ascii="inherit" w:hAnsi="inherit"/>
          <w:color w:val="444444"/>
        </w:rPr>
        <w:t xml:space="preserve"> </w:t>
      </w:r>
      <w:proofErr w:type="spellStart"/>
      <w:r>
        <w:rPr>
          <w:rFonts w:ascii="inherit" w:hAnsi="inherit"/>
          <w:color w:val="444444"/>
        </w:rPr>
        <w:t>your</w:t>
      </w:r>
      <w:proofErr w:type="spellEnd"/>
      <w:r>
        <w:rPr>
          <w:rFonts w:ascii="inherit" w:hAnsi="inherit"/>
          <w:color w:val="444444"/>
        </w:rPr>
        <w:t xml:space="preserve"> </w:t>
      </w:r>
      <w:proofErr w:type="spellStart"/>
      <w:r>
        <w:rPr>
          <w:rFonts w:ascii="inherit" w:hAnsi="inherit"/>
          <w:color w:val="444444"/>
        </w:rPr>
        <w:t>project</w:t>
      </w:r>
      <w:proofErr w:type="spellEnd"/>
      <w:r>
        <w:rPr>
          <w:rFonts w:ascii="inherit" w:hAnsi="inherit"/>
          <w:color w:val="444444"/>
        </w:rPr>
        <w:t xml:space="preserve"> </w:t>
      </w:r>
      <w:proofErr w:type="spellStart"/>
      <w:r>
        <w:rPr>
          <w:rFonts w:ascii="inherit" w:hAnsi="inherit"/>
          <w:color w:val="444444"/>
        </w:rPr>
        <w:t>has</w:t>
      </w:r>
      <w:proofErr w:type="spellEnd"/>
      <w:r>
        <w:rPr>
          <w:rFonts w:ascii="inherit" w:hAnsi="inherit"/>
          <w:color w:val="444444"/>
        </w:rPr>
        <w:t xml:space="preserve"> </w:t>
      </w:r>
      <w:proofErr w:type="spellStart"/>
      <w:r>
        <w:rPr>
          <w:rFonts w:ascii="inherit" w:hAnsi="inherit"/>
          <w:color w:val="444444"/>
        </w:rPr>
        <w:t>nothing</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do</w:t>
      </w:r>
      <w:proofErr w:type="spellEnd"/>
      <w:r>
        <w:rPr>
          <w:rFonts w:ascii="inherit" w:hAnsi="inherit"/>
          <w:color w:val="444444"/>
        </w:rPr>
        <w:t xml:space="preserve">. </w:t>
      </w:r>
      <w:proofErr w:type="spellStart"/>
      <w:r>
        <w:rPr>
          <w:rFonts w:ascii="inherit" w:hAnsi="inherit"/>
          <w:color w:val="444444"/>
        </w:rPr>
        <w:t>This</w:t>
      </w:r>
      <w:proofErr w:type="spellEnd"/>
      <w:r>
        <w:rPr>
          <w:rFonts w:ascii="inherit" w:hAnsi="inherit"/>
          <w:color w:val="444444"/>
        </w:rPr>
        <w:t xml:space="preserve"> </w:t>
      </w:r>
      <w:proofErr w:type="spellStart"/>
      <w:r>
        <w:rPr>
          <w:rFonts w:ascii="inherit" w:hAnsi="inherit"/>
          <w:color w:val="444444"/>
        </w:rPr>
        <w:t>consumes</w:t>
      </w:r>
      <w:proofErr w:type="spellEnd"/>
      <w:r>
        <w:rPr>
          <w:rFonts w:ascii="inherit" w:hAnsi="inherit"/>
          <w:color w:val="444444"/>
        </w:rPr>
        <w:t xml:space="preserve"> </w:t>
      </w:r>
      <w:proofErr w:type="spellStart"/>
      <w:r>
        <w:rPr>
          <w:rFonts w:ascii="inherit" w:hAnsi="inherit"/>
          <w:color w:val="444444"/>
        </w:rPr>
        <w:t>valuable</w:t>
      </w:r>
      <w:proofErr w:type="spellEnd"/>
      <w:r>
        <w:rPr>
          <w:rFonts w:ascii="inherit" w:hAnsi="inherit"/>
          <w:color w:val="444444"/>
        </w:rPr>
        <w:t xml:space="preserve"> </w:t>
      </w:r>
      <w:proofErr w:type="spellStart"/>
      <w:r>
        <w:rPr>
          <w:rFonts w:ascii="inherit" w:hAnsi="inherit"/>
          <w:color w:val="444444"/>
        </w:rPr>
        <w:t>electricity</w:t>
      </w:r>
      <w:proofErr w:type="spellEnd"/>
      <w:r>
        <w:rPr>
          <w:rFonts w:ascii="inherit" w:hAnsi="inherit"/>
          <w:color w:val="444444"/>
        </w:rPr>
        <w:t xml:space="preserve"> </w:t>
      </w:r>
      <w:proofErr w:type="spellStart"/>
      <w:r>
        <w:rPr>
          <w:rFonts w:ascii="inherit" w:hAnsi="inherit"/>
          <w:color w:val="444444"/>
        </w:rPr>
        <w:t>in</w:t>
      </w:r>
      <w:proofErr w:type="spellEnd"/>
      <w:r>
        <w:rPr>
          <w:rFonts w:ascii="inherit" w:hAnsi="inherit"/>
          <w:color w:val="444444"/>
        </w:rPr>
        <w:t xml:space="preserve"> </w:t>
      </w:r>
      <w:proofErr w:type="spellStart"/>
      <w:r>
        <w:rPr>
          <w:rFonts w:ascii="inherit" w:hAnsi="inherit"/>
          <w:color w:val="444444"/>
        </w:rPr>
        <w:t>battery-powered</w:t>
      </w:r>
      <w:proofErr w:type="spellEnd"/>
      <w:r>
        <w:rPr>
          <w:rFonts w:ascii="inherit" w:hAnsi="inherit"/>
          <w:color w:val="444444"/>
        </w:rPr>
        <w:t xml:space="preserve"> </w:t>
      </w:r>
      <w:proofErr w:type="spellStart"/>
      <w:r>
        <w:rPr>
          <w:rFonts w:ascii="inherit" w:hAnsi="inherit"/>
          <w:color w:val="444444"/>
        </w:rPr>
        <w:t>projects</w:t>
      </w:r>
      <w:proofErr w:type="spellEnd"/>
      <w:r>
        <w:rPr>
          <w:rFonts w:ascii="inherit" w:hAnsi="inherit"/>
          <w:color w:val="444444"/>
        </w:rPr>
        <w:t xml:space="preserve">. </w:t>
      </w:r>
      <w:proofErr w:type="spellStart"/>
      <w:r>
        <w:rPr>
          <w:rFonts w:ascii="inherit" w:hAnsi="inherit"/>
          <w:color w:val="444444"/>
        </w:rPr>
        <w:t>So</w:t>
      </w:r>
      <w:proofErr w:type="spellEnd"/>
      <w:r>
        <w:rPr>
          <w:rFonts w:ascii="inherit" w:hAnsi="inherit"/>
          <w:color w:val="444444"/>
        </w:rPr>
        <w:t xml:space="preserve"> </w:t>
      </w:r>
      <w:proofErr w:type="spellStart"/>
      <w:r>
        <w:rPr>
          <w:rFonts w:ascii="inherit" w:hAnsi="inherit"/>
          <w:color w:val="444444"/>
        </w:rPr>
        <w:t>just</w:t>
      </w:r>
      <w:proofErr w:type="spellEnd"/>
      <w:r>
        <w:rPr>
          <w:rFonts w:ascii="inherit" w:hAnsi="inherit"/>
          <w:color w:val="444444"/>
        </w:rPr>
        <w:t xml:space="preserve"> </w:t>
      </w:r>
      <w:proofErr w:type="spellStart"/>
      <w:r>
        <w:rPr>
          <w:rFonts w:ascii="inherit" w:hAnsi="inherit"/>
          <w:color w:val="444444"/>
        </w:rPr>
        <w:t>send</w:t>
      </w:r>
      <w:proofErr w:type="spellEnd"/>
      <w:r>
        <w:rPr>
          <w:rFonts w:ascii="inherit" w:hAnsi="inherit"/>
          <w:color w:val="444444"/>
        </w:rPr>
        <w:t xml:space="preserve"> </w:t>
      </w:r>
      <w:proofErr w:type="spellStart"/>
      <w:r>
        <w:rPr>
          <w:rFonts w:ascii="inherit" w:hAnsi="inherit"/>
          <w:color w:val="444444"/>
        </w:rPr>
        <w:t>your</w:t>
      </w:r>
      <w:proofErr w:type="spellEnd"/>
      <w:r>
        <w:rPr>
          <w:rFonts w:ascii="inherit" w:hAnsi="inherit"/>
          <w:color w:val="444444"/>
        </w:rPr>
        <w:t xml:space="preserve"> </w:t>
      </w:r>
      <w:proofErr w:type="spellStart"/>
      <w:r>
        <w:rPr>
          <w:rFonts w:ascii="inherit" w:hAnsi="inherit"/>
          <w:color w:val="444444"/>
        </w:rPr>
        <w:t>microcontroller</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sleep</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let</w:t>
      </w:r>
      <w:proofErr w:type="spellEnd"/>
      <w:r>
        <w:rPr>
          <w:rFonts w:ascii="inherit" w:hAnsi="inherit"/>
          <w:color w:val="444444"/>
        </w:rPr>
        <w:t xml:space="preserve"> </w:t>
      </w:r>
      <w:proofErr w:type="spellStart"/>
      <w:r>
        <w:rPr>
          <w:rFonts w:ascii="inherit" w:hAnsi="inherit"/>
          <w:color w:val="444444"/>
        </w:rPr>
        <w:t>it</w:t>
      </w:r>
      <w:proofErr w:type="spellEnd"/>
      <w:r>
        <w:rPr>
          <w:rFonts w:ascii="inherit" w:hAnsi="inherit"/>
          <w:color w:val="444444"/>
        </w:rPr>
        <w:t xml:space="preserve"> </w:t>
      </w:r>
      <w:proofErr w:type="spellStart"/>
      <w:r>
        <w:rPr>
          <w:rFonts w:ascii="inherit" w:hAnsi="inherit"/>
          <w:color w:val="444444"/>
        </w:rPr>
        <w:t>wake</w:t>
      </w:r>
      <w:proofErr w:type="spellEnd"/>
      <w:r>
        <w:rPr>
          <w:rFonts w:ascii="inherit" w:hAnsi="inherit"/>
          <w:color w:val="444444"/>
        </w:rPr>
        <w:t xml:space="preserve"> </w:t>
      </w:r>
      <w:proofErr w:type="spellStart"/>
      <w:r>
        <w:rPr>
          <w:rFonts w:ascii="inherit" w:hAnsi="inherit"/>
          <w:color w:val="444444"/>
        </w:rPr>
        <w:t>up</w:t>
      </w:r>
      <w:proofErr w:type="spellEnd"/>
      <w:r>
        <w:rPr>
          <w:rFonts w:ascii="inherit" w:hAnsi="inherit"/>
          <w:color w:val="444444"/>
        </w:rPr>
        <w:t xml:space="preserve"> </w:t>
      </w:r>
      <w:proofErr w:type="spellStart"/>
      <w:r>
        <w:rPr>
          <w:rFonts w:ascii="inherit" w:hAnsi="inherit"/>
          <w:color w:val="444444"/>
        </w:rPr>
        <w:t>through</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interrupt</w:t>
      </w:r>
      <w:proofErr w:type="spellEnd"/>
      <w:r>
        <w:rPr>
          <w:rFonts w:ascii="inherit" w:hAnsi="inherit"/>
          <w:color w:val="444444"/>
        </w:rPr>
        <w:t xml:space="preserve">. </w:t>
      </w:r>
      <w:proofErr w:type="spellStart"/>
      <w:r>
        <w:rPr>
          <w:rFonts w:ascii="inherit" w:hAnsi="inherit"/>
          <w:color w:val="444444"/>
        </w:rPr>
        <w:t>If</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don’t</w:t>
      </w:r>
      <w:proofErr w:type="spellEnd"/>
      <w:r>
        <w:rPr>
          <w:rFonts w:ascii="inherit" w:hAnsi="inherit"/>
          <w:color w:val="444444"/>
        </w:rPr>
        <w:t xml:space="preserve"> </w:t>
      </w:r>
      <w:proofErr w:type="spellStart"/>
      <w:r>
        <w:rPr>
          <w:rFonts w:ascii="inherit" w:hAnsi="inherit"/>
          <w:color w:val="444444"/>
        </w:rPr>
        <w:t>know</w:t>
      </w:r>
      <w:proofErr w:type="spellEnd"/>
      <w:r>
        <w:rPr>
          <w:rFonts w:ascii="inherit" w:hAnsi="inherit"/>
          <w:color w:val="444444"/>
        </w:rPr>
        <w:t xml:space="preserve"> </w:t>
      </w:r>
      <w:proofErr w:type="spellStart"/>
      <w:r>
        <w:rPr>
          <w:rFonts w:ascii="inherit" w:hAnsi="inherit"/>
          <w:color w:val="444444"/>
        </w:rPr>
        <w:t>how</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do</w:t>
      </w:r>
      <w:proofErr w:type="spellEnd"/>
      <w:r>
        <w:rPr>
          <w:rFonts w:ascii="inherit" w:hAnsi="inherit"/>
          <w:color w:val="444444"/>
        </w:rPr>
        <w:t xml:space="preserve"> </w:t>
      </w:r>
      <w:proofErr w:type="spellStart"/>
      <w:r>
        <w:rPr>
          <w:rFonts w:ascii="inherit" w:hAnsi="inherit"/>
          <w:color w:val="444444"/>
        </w:rPr>
        <w:t>it</w:t>
      </w:r>
      <w:proofErr w:type="spellEnd"/>
      <w:r>
        <w:rPr>
          <w:rFonts w:ascii="inherit" w:hAnsi="inherit"/>
          <w:color w:val="444444"/>
        </w:rPr>
        <w:t xml:space="preserve">, </w:t>
      </w:r>
      <w:proofErr w:type="spellStart"/>
      <w:r>
        <w:rPr>
          <w:rFonts w:ascii="inherit" w:hAnsi="inherit"/>
          <w:color w:val="444444"/>
        </w:rPr>
        <w:t>look</w:t>
      </w:r>
      <w:proofErr w:type="spellEnd"/>
      <w:r>
        <w:rPr>
          <w:rFonts w:ascii="inherit" w:hAnsi="inherit"/>
          <w:color w:val="444444"/>
        </w:rPr>
        <w:t> </w:t>
      </w:r>
      <w:proofErr w:type="spellStart"/>
      <w:r>
        <w:rPr>
          <w:rFonts w:ascii="inherit" w:hAnsi="inherit"/>
          <w:color w:val="444444"/>
        </w:rPr>
        <w:fldChar w:fldCharType="begin"/>
      </w:r>
      <w:r>
        <w:rPr>
          <w:rFonts w:ascii="inherit" w:hAnsi="inherit"/>
          <w:color w:val="444444"/>
        </w:rPr>
        <w:instrText xml:space="preserve"> HYPERLINK "https://wolles-elektronikkiste.de/en/sleep-modes-and-power-management" \t "_blank" </w:instrText>
      </w:r>
      <w:r>
        <w:rPr>
          <w:rFonts w:ascii="inherit" w:hAnsi="inherit"/>
          <w:color w:val="444444"/>
        </w:rPr>
        <w:fldChar w:fldCharType="separate"/>
      </w:r>
      <w:r>
        <w:rPr>
          <w:rStyle w:val="Hyperlink"/>
          <w:rFonts w:ascii="inherit" w:hAnsi="inherit"/>
          <w:color w:val="00BF8F"/>
          <w:bdr w:val="none" w:sz="0" w:space="0" w:color="auto" w:frame="1"/>
        </w:rPr>
        <w:t>here</w:t>
      </w:r>
      <w:proofErr w:type="spellEnd"/>
      <w:r>
        <w:rPr>
          <w:rFonts w:ascii="inherit" w:hAnsi="inherit"/>
          <w:color w:val="444444"/>
        </w:rPr>
        <w:fldChar w:fldCharType="end"/>
      </w:r>
      <w:r>
        <w:rPr>
          <w:rFonts w:ascii="inherit" w:hAnsi="inherit"/>
          <w:color w:val="444444"/>
        </w:rPr>
        <w:t> </w:t>
      </w:r>
      <w:proofErr w:type="spellStart"/>
      <w:r>
        <w:rPr>
          <w:rFonts w:ascii="inherit" w:hAnsi="inherit"/>
          <w:color w:val="444444"/>
        </w:rPr>
        <w:t>at</w:t>
      </w:r>
      <w:proofErr w:type="spellEnd"/>
      <w:r>
        <w:rPr>
          <w:rFonts w:ascii="inherit" w:hAnsi="inherit"/>
          <w:color w:val="444444"/>
        </w:rPr>
        <w:t xml:space="preserve"> </w:t>
      </w:r>
      <w:proofErr w:type="spellStart"/>
      <w:r>
        <w:rPr>
          <w:rFonts w:ascii="inherit" w:hAnsi="inherit"/>
          <w:color w:val="444444"/>
        </w:rPr>
        <w:t>my</w:t>
      </w:r>
      <w:proofErr w:type="spellEnd"/>
      <w:r>
        <w:rPr>
          <w:rFonts w:ascii="inherit" w:hAnsi="inherit"/>
          <w:color w:val="444444"/>
        </w:rPr>
        <w:t xml:space="preserve"> </w:t>
      </w:r>
      <w:proofErr w:type="spellStart"/>
      <w:r>
        <w:rPr>
          <w:rFonts w:ascii="inherit" w:hAnsi="inherit"/>
          <w:color w:val="444444"/>
        </w:rPr>
        <w:t>post</w:t>
      </w:r>
      <w:proofErr w:type="spellEnd"/>
      <w:r>
        <w:rPr>
          <w:rFonts w:ascii="inherit" w:hAnsi="inherit"/>
          <w:color w:val="444444"/>
        </w:rPr>
        <w:t xml:space="preserve"> </w:t>
      </w:r>
      <w:proofErr w:type="spellStart"/>
      <w:r>
        <w:rPr>
          <w:rFonts w:ascii="inherit" w:hAnsi="inherit"/>
          <w:color w:val="444444"/>
        </w:rPr>
        <w:t>on</w:t>
      </w:r>
      <w:proofErr w:type="spellEnd"/>
      <w:r>
        <w:rPr>
          <w:rFonts w:ascii="inherit" w:hAnsi="inherit"/>
          <w:color w:val="444444"/>
        </w:rPr>
        <w:t xml:space="preserve"> </w:t>
      </w:r>
      <w:proofErr w:type="spellStart"/>
      <w:r>
        <w:rPr>
          <w:rFonts w:ascii="inherit" w:hAnsi="inherit"/>
          <w:color w:val="444444"/>
        </w:rPr>
        <w:t>this</w:t>
      </w:r>
      <w:proofErr w:type="spellEnd"/>
      <w:r>
        <w:rPr>
          <w:rFonts w:ascii="inherit" w:hAnsi="inherit"/>
          <w:color w:val="444444"/>
        </w:rPr>
        <w:t xml:space="preserve"> </w:t>
      </w:r>
      <w:proofErr w:type="spellStart"/>
      <w:r>
        <w:rPr>
          <w:rFonts w:ascii="inherit" w:hAnsi="inherit"/>
          <w:color w:val="444444"/>
        </w:rPr>
        <w:t>subject</w:t>
      </w:r>
      <w:proofErr w:type="spellEnd"/>
      <w:r>
        <w:rPr>
          <w:rFonts w:ascii="inherit" w:hAnsi="inherit"/>
          <w:color w:val="444444"/>
        </w:rPr>
        <w:t>.</w:t>
      </w:r>
    </w:p>
    <w:p w14:paraId="087EA35E" w14:textId="77777777" w:rsidR="006F6DE0" w:rsidRDefault="006F6DE0" w:rsidP="006F6DE0">
      <w:pPr>
        <w:pStyle w:val="Heading3"/>
        <w:shd w:val="clear" w:color="auto" w:fill="FFFFFF"/>
        <w:spacing w:before="300" w:beforeAutospacing="0" w:after="150" w:afterAutospacing="0"/>
        <w:textAlignment w:val="baseline"/>
        <w:rPr>
          <w:rFonts w:ascii="inherit" w:hAnsi="inherit"/>
          <w:color w:val="00BF8F"/>
          <w:sz w:val="36"/>
          <w:szCs w:val="36"/>
        </w:rPr>
      </w:pPr>
      <w:proofErr w:type="spellStart"/>
      <w:r>
        <w:rPr>
          <w:rFonts w:ascii="inherit" w:hAnsi="inherit"/>
          <w:color w:val="00BF8F"/>
          <w:sz w:val="36"/>
          <w:szCs w:val="36"/>
        </w:rPr>
        <w:t>Example</w:t>
      </w:r>
      <w:proofErr w:type="spellEnd"/>
      <w:r>
        <w:rPr>
          <w:rFonts w:ascii="inherit" w:hAnsi="inherit"/>
          <w:color w:val="00BF8F"/>
          <w:sz w:val="36"/>
          <w:szCs w:val="36"/>
        </w:rPr>
        <w:t xml:space="preserve"> 5: </w:t>
      </w:r>
      <w:proofErr w:type="spellStart"/>
      <w:r>
        <w:rPr>
          <w:rFonts w:ascii="inherit" w:hAnsi="inherit"/>
          <w:color w:val="00BF8F"/>
          <w:sz w:val="36"/>
          <w:szCs w:val="36"/>
        </w:rPr>
        <w:t>Limit</w:t>
      </w:r>
      <w:proofErr w:type="spellEnd"/>
      <w:r>
        <w:rPr>
          <w:rFonts w:ascii="inherit" w:hAnsi="inherit"/>
          <w:color w:val="00BF8F"/>
          <w:sz w:val="36"/>
          <w:szCs w:val="36"/>
        </w:rPr>
        <w:t xml:space="preserve"> </w:t>
      </w:r>
      <w:proofErr w:type="spellStart"/>
      <w:r>
        <w:rPr>
          <w:rFonts w:ascii="inherit" w:hAnsi="inherit"/>
          <w:color w:val="00BF8F"/>
          <w:sz w:val="36"/>
          <w:szCs w:val="36"/>
        </w:rPr>
        <w:t>Alert</w:t>
      </w:r>
      <w:proofErr w:type="spellEnd"/>
    </w:p>
    <w:p w14:paraId="7D4DF8C1" w14:textId="77777777" w:rsidR="006F6DE0" w:rsidRDefault="006F6DE0" w:rsidP="006F6DE0">
      <w:pPr>
        <w:pStyle w:val="NormalWeb"/>
        <w:shd w:val="clear" w:color="auto" w:fill="FFFFFF"/>
        <w:spacing w:before="0" w:beforeAutospacing="0" w:after="150" w:afterAutospacing="0" w:line="408" w:lineRule="atLeast"/>
        <w:textAlignment w:val="baseline"/>
        <w:rPr>
          <w:rFonts w:ascii="inherit" w:hAnsi="inherit"/>
          <w:color w:val="444444"/>
        </w:rPr>
      </w:pPr>
      <w:r>
        <w:rPr>
          <w:rFonts w:ascii="inherit" w:hAnsi="inherit"/>
          <w:color w:val="444444"/>
        </w:rPr>
        <w:t xml:space="preserve">I </w:t>
      </w:r>
      <w:proofErr w:type="spellStart"/>
      <w:r>
        <w:rPr>
          <w:rFonts w:ascii="inherit" w:hAnsi="inherit"/>
          <w:color w:val="444444"/>
        </w:rPr>
        <w:t>would</w:t>
      </w:r>
      <w:proofErr w:type="spellEnd"/>
      <w:r>
        <w:rPr>
          <w:rFonts w:ascii="inherit" w:hAnsi="inherit"/>
          <w:color w:val="444444"/>
        </w:rPr>
        <w:t xml:space="preserve"> </w:t>
      </w:r>
      <w:proofErr w:type="spellStart"/>
      <w:r>
        <w:rPr>
          <w:rFonts w:ascii="inherit" w:hAnsi="inherit"/>
          <w:color w:val="444444"/>
        </w:rPr>
        <w:t>like</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introduce</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Limit</w:t>
      </w:r>
      <w:proofErr w:type="spellEnd"/>
      <w:r>
        <w:rPr>
          <w:rFonts w:ascii="inherit" w:hAnsi="inherit"/>
          <w:color w:val="444444"/>
        </w:rPr>
        <w:t xml:space="preserve"> </w:t>
      </w:r>
      <w:proofErr w:type="spellStart"/>
      <w:r>
        <w:rPr>
          <w:rFonts w:ascii="inherit" w:hAnsi="inherit"/>
          <w:color w:val="444444"/>
        </w:rPr>
        <w:t>Alarm</w:t>
      </w:r>
      <w:proofErr w:type="spellEnd"/>
      <w:r>
        <w:rPr>
          <w:rFonts w:ascii="inherit" w:hAnsi="inherit"/>
          <w:color w:val="444444"/>
        </w:rPr>
        <w:t xml:space="preserve"> </w:t>
      </w:r>
      <w:proofErr w:type="spellStart"/>
      <w:r>
        <w:rPr>
          <w:rFonts w:ascii="inherit" w:hAnsi="inherit"/>
          <w:color w:val="444444"/>
        </w:rPr>
        <w:t>using</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sketch</w:t>
      </w:r>
      <w:proofErr w:type="spellEnd"/>
      <w:r>
        <w:rPr>
          <w:rFonts w:ascii="inherit" w:hAnsi="inherit"/>
          <w:color w:val="444444"/>
        </w:rPr>
        <w:t xml:space="preserve"> </w:t>
      </w:r>
      <w:proofErr w:type="spellStart"/>
      <w:r>
        <w:rPr>
          <w:rFonts w:ascii="inherit" w:hAnsi="inherit"/>
          <w:color w:val="444444"/>
        </w:rPr>
        <w:t>Limit_Alert.ino</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INA226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in</w:t>
      </w:r>
      <w:proofErr w:type="spellEnd"/>
      <w:r>
        <w:rPr>
          <w:rFonts w:ascii="inherit" w:hAnsi="inherit"/>
          <w:color w:val="444444"/>
        </w:rPr>
        <w:t xml:space="preserve"> </w:t>
      </w:r>
      <w:proofErr w:type="spellStart"/>
      <w:r>
        <w:rPr>
          <w:rFonts w:ascii="inherit" w:hAnsi="inherit"/>
          <w:color w:val="444444"/>
        </w:rPr>
        <w:t>continuous</w:t>
      </w:r>
      <w:proofErr w:type="spellEnd"/>
      <w:r>
        <w:rPr>
          <w:rFonts w:ascii="inherit" w:hAnsi="inherit"/>
          <w:color w:val="444444"/>
        </w:rPr>
        <w:t xml:space="preserve"> </w:t>
      </w:r>
      <w:proofErr w:type="spellStart"/>
      <w:r>
        <w:rPr>
          <w:rFonts w:ascii="inherit" w:hAnsi="inherit"/>
          <w:color w:val="444444"/>
        </w:rPr>
        <w:t>mode</w:t>
      </w:r>
      <w:proofErr w:type="spellEnd"/>
      <w:r>
        <w:rPr>
          <w:rFonts w:ascii="inherit" w:hAnsi="inherit"/>
          <w:color w:val="444444"/>
        </w:rPr>
        <w:t xml:space="preserve">. </w:t>
      </w:r>
      <w:proofErr w:type="spellStart"/>
      <w:r>
        <w:rPr>
          <w:rFonts w:ascii="inherit" w:hAnsi="inherit"/>
          <w:color w:val="444444"/>
        </w:rPr>
        <w:t>On</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Arduino</w:t>
      </w:r>
      <w:proofErr w:type="spellEnd"/>
      <w:r>
        <w:rPr>
          <w:rFonts w:ascii="inherit" w:hAnsi="inherit"/>
          <w:color w:val="444444"/>
        </w:rPr>
        <w:t xml:space="preserve"> </w:t>
      </w:r>
      <w:proofErr w:type="spellStart"/>
      <w:r>
        <w:rPr>
          <w:rFonts w:ascii="inherit" w:hAnsi="inherit"/>
          <w:color w:val="444444"/>
        </w:rPr>
        <w:t>side</w:t>
      </w:r>
      <w:proofErr w:type="spellEnd"/>
      <w:r>
        <w:rPr>
          <w:rFonts w:ascii="inherit" w:hAnsi="inherit"/>
          <w:color w:val="444444"/>
        </w:rPr>
        <w:t xml:space="preserve">, </w:t>
      </w:r>
      <w:proofErr w:type="spellStart"/>
      <w:r>
        <w:rPr>
          <w:rFonts w:ascii="inherit" w:hAnsi="inherit"/>
          <w:color w:val="444444"/>
        </w:rPr>
        <w:t>an</w:t>
      </w:r>
      <w:proofErr w:type="spellEnd"/>
      <w:r>
        <w:rPr>
          <w:rFonts w:ascii="inherit" w:hAnsi="inherit"/>
          <w:color w:val="444444"/>
        </w:rPr>
        <w:t xml:space="preserve"> </w:t>
      </w:r>
      <w:proofErr w:type="spellStart"/>
      <w:r>
        <w:rPr>
          <w:rFonts w:ascii="inherit" w:hAnsi="inherit"/>
          <w:color w:val="444444"/>
        </w:rPr>
        <w:t>interrupt</w:t>
      </w:r>
      <w:proofErr w:type="spellEnd"/>
      <w:r>
        <w:rPr>
          <w:rFonts w:ascii="inherit" w:hAnsi="inherit"/>
          <w:color w:val="444444"/>
        </w:rPr>
        <w:t xml:space="preserve"> </w:t>
      </w:r>
      <w:proofErr w:type="spellStart"/>
      <w:r>
        <w:rPr>
          <w:rFonts w:ascii="inherit" w:hAnsi="inherit"/>
          <w:color w:val="444444"/>
        </w:rPr>
        <w:t>on</w:t>
      </w:r>
      <w:proofErr w:type="spellEnd"/>
      <w:r>
        <w:rPr>
          <w:rFonts w:ascii="inherit" w:hAnsi="inherit"/>
          <w:color w:val="444444"/>
        </w:rPr>
        <w:t xml:space="preserve"> </w:t>
      </w:r>
      <w:proofErr w:type="spellStart"/>
      <w:r>
        <w:rPr>
          <w:rFonts w:ascii="inherit" w:hAnsi="inherit"/>
          <w:color w:val="444444"/>
        </w:rPr>
        <w:t>pin</w:t>
      </w:r>
      <w:proofErr w:type="spellEnd"/>
      <w:r>
        <w:rPr>
          <w:rFonts w:ascii="inherit" w:hAnsi="inherit"/>
          <w:color w:val="444444"/>
        </w:rPr>
        <w:t xml:space="preserve"> 2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set</w:t>
      </w:r>
      <w:proofErr w:type="spellEnd"/>
      <w:r>
        <w:rPr>
          <w:rFonts w:ascii="inherit" w:hAnsi="inherit"/>
          <w:color w:val="444444"/>
        </w:rPr>
        <w:t xml:space="preserve"> </w:t>
      </w:r>
      <w:proofErr w:type="spellStart"/>
      <w:r>
        <w:rPr>
          <w:rFonts w:ascii="inherit" w:hAnsi="inherit"/>
          <w:color w:val="444444"/>
        </w:rPr>
        <w:t>up</w:t>
      </w:r>
      <w:proofErr w:type="spellEnd"/>
      <w:r>
        <w:rPr>
          <w:rFonts w:ascii="inherit" w:hAnsi="inherit"/>
          <w:color w:val="444444"/>
        </w:rPr>
        <w:t xml:space="preserve"> </w:t>
      </w:r>
      <w:proofErr w:type="spellStart"/>
      <w:r>
        <w:rPr>
          <w:rFonts w:ascii="inherit" w:hAnsi="inherit"/>
          <w:color w:val="444444"/>
        </w:rPr>
        <w:t>again</w:t>
      </w:r>
      <w:proofErr w:type="spellEnd"/>
      <w:r>
        <w:rPr>
          <w:rFonts w:ascii="inherit" w:hAnsi="inherit"/>
          <w:color w:val="444444"/>
        </w:rPr>
        <w:t>.</w:t>
      </w:r>
    </w:p>
    <w:p w14:paraId="334CF961" w14:textId="77777777" w:rsidR="006F6DE0" w:rsidRDefault="006F6DE0" w:rsidP="006F6DE0">
      <w:pPr>
        <w:pStyle w:val="NormalWeb"/>
        <w:shd w:val="clear" w:color="auto" w:fill="FFFFFF"/>
        <w:spacing w:before="0" w:beforeAutospacing="0" w:after="0" w:afterAutospacing="0" w:line="408" w:lineRule="atLeast"/>
        <w:textAlignment w:val="baseline"/>
        <w:rPr>
          <w:rFonts w:ascii="inherit" w:hAnsi="inherit"/>
          <w:color w:val="444444"/>
        </w:rPr>
      </w:pP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function</w:t>
      </w:r>
      <w:proofErr w:type="spellEnd"/>
      <w:r>
        <w:rPr>
          <w:rFonts w:ascii="inherit" w:hAnsi="inherit"/>
          <w:color w:val="444444"/>
        </w:rPr>
        <w:t> </w:t>
      </w:r>
      <w:proofErr w:type="spellStart"/>
      <w:r>
        <w:rPr>
          <w:rStyle w:val="HTMLCode"/>
          <w:rFonts w:ascii="Consolas" w:hAnsi="Consolas"/>
          <w:color w:val="444444"/>
          <w:sz w:val="22"/>
          <w:szCs w:val="22"/>
          <w:bdr w:val="single" w:sz="6" w:space="2" w:color="E0E0E0" w:frame="1"/>
          <w:shd w:val="clear" w:color="auto" w:fill="F2F2F2"/>
        </w:rPr>
        <w:t>enableAlertLatch</w:t>
      </w:r>
      <w:proofErr w:type="spellEnd"/>
      <w:r>
        <w:rPr>
          <w:rStyle w:val="HTMLCode"/>
          <w:rFonts w:ascii="Consolas" w:hAnsi="Consolas"/>
          <w:color w:val="444444"/>
          <w:sz w:val="22"/>
          <w:szCs w:val="22"/>
          <w:bdr w:val="single" w:sz="6" w:space="2" w:color="E0E0E0" w:frame="1"/>
          <w:shd w:val="clear" w:color="auto" w:fill="F2F2F2"/>
        </w:rPr>
        <w:t>()</w:t>
      </w:r>
      <w:r>
        <w:rPr>
          <w:rFonts w:ascii="inherit" w:hAnsi="inherit"/>
          <w:color w:val="444444"/>
        </w:rPr>
        <w:t> </w:t>
      </w:r>
      <w:proofErr w:type="spellStart"/>
      <w:r>
        <w:rPr>
          <w:rFonts w:ascii="inherit" w:hAnsi="inherit"/>
          <w:color w:val="444444"/>
        </w:rPr>
        <w:t>sets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alarm</w:t>
      </w:r>
      <w:proofErr w:type="spellEnd"/>
      <w:r>
        <w:rPr>
          <w:rFonts w:ascii="inherit" w:hAnsi="inherit"/>
          <w:color w:val="444444"/>
        </w:rPr>
        <w:t xml:space="preserve"> </w:t>
      </w:r>
      <w:proofErr w:type="spellStart"/>
      <w:r>
        <w:rPr>
          <w:rFonts w:ascii="inherit" w:hAnsi="inherit"/>
          <w:color w:val="444444"/>
        </w:rPr>
        <w:t>pin</w:t>
      </w:r>
      <w:proofErr w:type="spellEnd"/>
      <w:r>
        <w:rPr>
          <w:rFonts w:ascii="inherit" w:hAnsi="inherit"/>
          <w:color w:val="444444"/>
        </w:rPr>
        <w:t xml:space="preserve"> </w:t>
      </w:r>
      <w:proofErr w:type="spellStart"/>
      <w:r>
        <w:rPr>
          <w:rFonts w:ascii="inherit" w:hAnsi="inherit"/>
          <w:color w:val="444444"/>
        </w:rPr>
        <w:t>so</w:t>
      </w:r>
      <w:proofErr w:type="spellEnd"/>
      <w:r>
        <w:rPr>
          <w:rFonts w:ascii="inherit" w:hAnsi="inherit"/>
          <w:color w:val="444444"/>
        </w:rPr>
        <w:t xml:space="preserve"> </w:t>
      </w:r>
      <w:proofErr w:type="spellStart"/>
      <w:r>
        <w:rPr>
          <w:rFonts w:ascii="inherit" w:hAnsi="inherit"/>
          <w:color w:val="444444"/>
        </w:rPr>
        <w:t>that</w:t>
      </w:r>
      <w:proofErr w:type="spellEnd"/>
      <w:r>
        <w:rPr>
          <w:rFonts w:ascii="inherit" w:hAnsi="inherit"/>
          <w:color w:val="444444"/>
        </w:rPr>
        <w:t xml:space="preserve"> </w:t>
      </w:r>
      <w:proofErr w:type="spellStart"/>
      <w:r>
        <w:rPr>
          <w:rFonts w:ascii="inherit" w:hAnsi="inherit"/>
          <w:color w:val="444444"/>
        </w:rPr>
        <w:t>it</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active</w:t>
      </w:r>
      <w:proofErr w:type="spellEnd"/>
      <w:r>
        <w:rPr>
          <w:rFonts w:ascii="inherit" w:hAnsi="inherit"/>
          <w:color w:val="444444"/>
        </w:rPr>
        <w:t xml:space="preserve"> </w:t>
      </w:r>
      <w:proofErr w:type="spellStart"/>
      <w:r>
        <w:rPr>
          <w:rFonts w:ascii="inherit" w:hAnsi="inherit"/>
          <w:color w:val="444444"/>
        </w:rPr>
        <w:t>when</w:t>
      </w:r>
      <w:proofErr w:type="spellEnd"/>
      <w:r>
        <w:rPr>
          <w:rFonts w:ascii="inherit" w:hAnsi="inherit"/>
          <w:color w:val="444444"/>
        </w:rPr>
        <w:t xml:space="preserve"> </w:t>
      </w:r>
      <w:proofErr w:type="spellStart"/>
      <w:r>
        <w:rPr>
          <w:rFonts w:ascii="inherit" w:hAnsi="inherit"/>
          <w:color w:val="444444"/>
        </w:rPr>
        <w:t>an</w:t>
      </w:r>
      <w:proofErr w:type="spellEnd"/>
      <w:r>
        <w:rPr>
          <w:rFonts w:ascii="inherit" w:hAnsi="inherit"/>
          <w:color w:val="444444"/>
        </w:rPr>
        <w:t xml:space="preserve"> </w:t>
      </w:r>
      <w:proofErr w:type="spellStart"/>
      <w:r>
        <w:rPr>
          <w:rFonts w:ascii="inherit" w:hAnsi="inherit"/>
          <w:color w:val="444444"/>
        </w:rPr>
        <w:t>alarm</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raised</w:t>
      </w:r>
      <w:proofErr w:type="spellEnd"/>
      <w:r>
        <w:rPr>
          <w:rFonts w:ascii="inherit" w:hAnsi="inherit"/>
          <w:color w:val="444444"/>
        </w:rPr>
        <w:t xml:space="preserve"> </w:t>
      </w:r>
      <w:proofErr w:type="spellStart"/>
      <w:r>
        <w:rPr>
          <w:rFonts w:ascii="inherit" w:hAnsi="inherit"/>
          <w:color w:val="444444"/>
        </w:rPr>
        <w:t>until</w:t>
      </w:r>
      <w:proofErr w:type="spellEnd"/>
      <w:r>
        <w:rPr>
          <w:rFonts w:ascii="inherit" w:hAnsi="inherit"/>
          <w:color w:val="444444"/>
        </w:rPr>
        <w:t xml:space="preserve"> </w:t>
      </w:r>
      <w:proofErr w:type="spellStart"/>
      <w:r>
        <w:rPr>
          <w:rFonts w:ascii="inherit" w:hAnsi="inherit"/>
          <w:color w:val="444444"/>
        </w:rPr>
        <w:t>it</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manually</w:t>
      </w:r>
      <w:proofErr w:type="spellEnd"/>
      <w:r>
        <w:rPr>
          <w:rFonts w:ascii="inherit" w:hAnsi="inherit"/>
          <w:color w:val="444444"/>
        </w:rPr>
        <w:t> </w:t>
      </w:r>
      <w:proofErr w:type="spellStart"/>
      <w:r>
        <w:rPr>
          <w:rStyle w:val="HTMLCode"/>
          <w:rFonts w:ascii="Consolas" w:hAnsi="Consolas"/>
          <w:color w:val="444444"/>
          <w:sz w:val="22"/>
          <w:szCs w:val="22"/>
          <w:bdr w:val="single" w:sz="6" w:space="2" w:color="E0E0E0" w:frame="1"/>
          <w:shd w:val="clear" w:color="auto" w:fill="F2F2F2"/>
        </w:rPr>
        <w:t>readAndClearFlags</w:t>
      </w:r>
      <w:proofErr w:type="spellEnd"/>
      <w:r>
        <w:rPr>
          <w:rStyle w:val="HTMLCode"/>
          <w:rFonts w:ascii="Consolas" w:hAnsi="Consolas"/>
          <w:color w:val="444444"/>
          <w:sz w:val="22"/>
          <w:szCs w:val="22"/>
          <w:bdr w:val="single" w:sz="6" w:space="2" w:color="E0E0E0" w:frame="1"/>
          <w:shd w:val="clear" w:color="auto" w:fill="F2F2F2"/>
        </w:rPr>
        <w:t>()</w:t>
      </w:r>
      <w:r>
        <w:rPr>
          <w:rFonts w:ascii="inherit" w:hAnsi="inherit"/>
          <w:color w:val="444444"/>
        </w:rPr>
        <w:t> </w:t>
      </w:r>
      <w:proofErr w:type="spellStart"/>
      <w:r>
        <w:rPr>
          <w:rFonts w:ascii="inherit" w:hAnsi="inherit"/>
          <w:color w:val="444444"/>
        </w:rPr>
        <w:t>set</w:t>
      </w:r>
      <w:proofErr w:type="spellEnd"/>
      <w:r>
        <w:rPr>
          <w:rFonts w:ascii="inherit" w:hAnsi="inherit"/>
          <w:color w:val="444444"/>
        </w:rPr>
        <w:t xml:space="preserve"> </w:t>
      </w:r>
      <w:proofErr w:type="spellStart"/>
      <w:r>
        <w:rPr>
          <w:rFonts w:ascii="inherit" w:hAnsi="inherit"/>
          <w:color w:val="444444"/>
        </w:rPr>
        <w:t>inactive</w:t>
      </w:r>
      <w:proofErr w:type="spellEnd"/>
      <w:r>
        <w:rPr>
          <w:rFonts w:ascii="inherit" w:hAnsi="inherit"/>
          <w:color w:val="444444"/>
        </w:rPr>
        <w:t xml:space="preserve"> </w:t>
      </w:r>
      <w:proofErr w:type="spellStart"/>
      <w:r>
        <w:rPr>
          <w:rFonts w:ascii="inherit" w:hAnsi="inherit"/>
          <w:color w:val="444444"/>
        </w:rPr>
        <w:t>again</w:t>
      </w:r>
      <w:proofErr w:type="spellEnd"/>
      <w:r>
        <w:rPr>
          <w:rFonts w:ascii="inherit" w:hAnsi="inherit"/>
          <w:color w:val="444444"/>
        </w:rPr>
        <w:t xml:space="preserve">. </w:t>
      </w:r>
      <w:proofErr w:type="spellStart"/>
      <w:r>
        <w:rPr>
          <w:rFonts w:ascii="inherit" w:hAnsi="inherit"/>
          <w:color w:val="444444"/>
        </w:rPr>
        <w:t>Without</w:t>
      </w:r>
      <w:proofErr w:type="spellEnd"/>
      <w:r>
        <w:rPr>
          <w:rFonts w:ascii="inherit" w:hAnsi="inherit"/>
          <w:color w:val="444444"/>
        </w:rPr>
        <w:t xml:space="preserve"> </w:t>
      </w:r>
      <w:proofErr w:type="spellStart"/>
      <w:r>
        <w:rPr>
          <w:rFonts w:ascii="inherit" w:hAnsi="inherit"/>
          <w:color w:val="444444"/>
        </w:rPr>
        <w:t>this</w:t>
      </w:r>
      <w:proofErr w:type="spellEnd"/>
      <w:r>
        <w:rPr>
          <w:rFonts w:ascii="inherit" w:hAnsi="inherit"/>
          <w:color w:val="444444"/>
        </w:rPr>
        <w:t xml:space="preserve"> </w:t>
      </w:r>
      <w:proofErr w:type="spellStart"/>
      <w:r>
        <w:rPr>
          <w:rFonts w:ascii="inherit" w:hAnsi="inherit"/>
          <w:color w:val="444444"/>
        </w:rPr>
        <w:t>setup</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pin</w:t>
      </w:r>
      <w:proofErr w:type="spellEnd"/>
      <w:r>
        <w:rPr>
          <w:rFonts w:ascii="inherit" w:hAnsi="inherit"/>
          <w:color w:val="444444"/>
        </w:rPr>
        <w:t xml:space="preserve"> </w:t>
      </w:r>
      <w:proofErr w:type="spellStart"/>
      <w:r>
        <w:rPr>
          <w:rFonts w:ascii="inherit" w:hAnsi="inherit"/>
          <w:color w:val="444444"/>
        </w:rPr>
        <w:t>would</w:t>
      </w:r>
      <w:proofErr w:type="spellEnd"/>
      <w:r>
        <w:rPr>
          <w:rFonts w:ascii="inherit" w:hAnsi="inherit"/>
          <w:color w:val="444444"/>
        </w:rPr>
        <w:t xml:space="preserve"> </w:t>
      </w:r>
      <w:proofErr w:type="spellStart"/>
      <w:r>
        <w:rPr>
          <w:rFonts w:ascii="inherit" w:hAnsi="inherit"/>
          <w:color w:val="444444"/>
        </w:rPr>
        <w:t>be</w:t>
      </w:r>
      <w:proofErr w:type="spellEnd"/>
      <w:r>
        <w:rPr>
          <w:rFonts w:ascii="inherit" w:hAnsi="inherit"/>
          <w:color w:val="444444"/>
        </w:rPr>
        <w:t xml:space="preserve"> </w:t>
      </w:r>
      <w:proofErr w:type="spellStart"/>
      <w:r>
        <w:rPr>
          <w:rFonts w:ascii="inherit" w:hAnsi="inherit"/>
          <w:color w:val="444444"/>
        </w:rPr>
        <w:t>automatically</w:t>
      </w:r>
      <w:proofErr w:type="spellEnd"/>
      <w:r>
        <w:rPr>
          <w:rFonts w:ascii="inherit" w:hAnsi="inherit"/>
          <w:color w:val="444444"/>
        </w:rPr>
        <w:t xml:space="preserve"> </w:t>
      </w:r>
      <w:proofErr w:type="spellStart"/>
      <w:r>
        <w:rPr>
          <w:rFonts w:ascii="inherit" w:hAnsi="inherit"/>
          <w:color w:val="444444"/>
        </w:rPr>
        <w:t>reset</w:t>
      </w:r>
      <w:proofErr w:type="spellEnd"/>
      <w:r>
        <w:rPr>
          <w:rFonts w:ascii="inherit" w:hAnsi="inherit"/>
          <w:color w:val="444444"/>
        </w:rPr>
        <w:t xml:space="preserve"> </w:t>
      </w:r>
      <w:proofErr w:type="spellStart"/>
      <w:r>
        <w:rPr>
          <w:rFonts w:ascii="inherit" w:hAnsi="inherit"/>
          <w:color w:val="444444"/>
        </w:rPr>
        <w:t>if</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next</w:t>
      </w:r>
      <w:proofErr w:type="spellEnd"/>
      <w:r>
        <w:rPr>
          <w:rFonts w:ascii="inherit" w:hAnsi="inherit"/>
          <w:color w:val="444444"/>
        </w:rPr>
        <w:t xml:space="preserve"> </w:t>
      </w:r>
      <w:proofErr w:type="spellStart"/>
      <w:r>
        <w:rPr>
          <w:rFonts w:ascii="inherit" w:hAnsi="inherit"/>
          <w:color w:val="444444"/>
        </w:rPr>
        <w:t>measured</w:t>
      </w:r>
      <w:proofErr w:type="spellEnd"/>
      <w:r>
        <w:rPr>
          <w:rFonts w:ascii="inherit" w:hAnsi="inherit"/>
          <w:color w:val="444444"/>
        </w:rPr>
        <w:t xml:space="preserve"> </w:t>
      </w:r>
      <w:proofErr w:type="spellStart"/>
      <w:r>
        <w:rPr>
          <w:rFonts w:ascii="inherit" w:hAnsi="inherit"/>
          <w:color w:val="444444"/>
        </w:rPr>
        <w:t>value</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within</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limits</w:t>
      </w:r>
      <w:proofErr w:type="spellEnd"/>
      <w:r>
        <w:rPr>
          <w:rFonts w:ascii="inherit" w:hAnsi="inherit"/>
          <w:color w:val="444444"/>
        </w:rPr>
        <w:t>.</w:t>
      </w:r>
    </w:p>
    <w:p w14:paraId="2B07BC0E" w14:textId="77777777" w:rsidR="006F6DE0" w:rsidRDefault="006F6DE0" w:rsidP="006F6DE0">
      <w:pPr>
        <w:pStyle w:val="NormalWeb"/>
        <w:shd w:val="clear" w:color="auto" w:fill="FFFFFF"/>
        <w:spacing w:before="0" w:beforeAutospacing="0" w:after="0" w:afterAutospacing="0" w:line="408" w:lineRule="atLeast"/>
        <w:textAlignment w:val="baseline"/>
        <w:rPr>
          <w:rFonts w:ascii="inherit" w:hAnsi="inherit"/>
          <w:color w:val="444444"/>
        </w:rPr>
      </w:pPr>
      <w:proofErr w:type="spellStart"/>
      <w:r>
        <w:rPr>
          <w:rFonts w:ascii="inherit" w:hAnsi="inherit"/>
          <w:color w:val="444444"/>
        </w:rPr>
        <w:t>With</w:t>
      </w:r>
      <w:proofErr w:type="spellEnd"/>
      <w:r>
        <w:rPr>
          <w:rFonts w:ascii="inherit" w:hAnsi="inherit"/>
          <w:color w:val="444444"/>
        </w:rPr>
        <w:t> </w:t>
      </w:r>
      <w:proofErr w:type="spellStart"/>
      <w:r>
        <w:rPr>
          <w:rStyle w:val="HTMLCode"/>
          <w:rFonts w:ascii="Consolas" w:hAnsi="Consolas"/>
          <w:color w:val="444444"/>
          <w:sz w:val="22"/>
          <w:szCs w:val="22"/>
          <w:bdr w:val="single" w:sz="6" w:space="2" w:color="E0E0E0" w:frame="1"/>
          <w:shd w:val="clear" w:color="auto" w:fill="F2F2F2"/>
        </w:rPr>
        <w:t>setAlertType</w:t>
      </w:r>
      <w:proofErr w:type="spellEnd"/>
      <w:r>
        <w:rPr>
          <w:rStyle w:val="HTMLCode"/>
          <w:rFonts w:ascii="Consolas" w:hAnsi="Consolas"/>
          <w:color w:val="444444"/>
          <w:sz w:val="22"/>
          <w:szCs w:val="22"/>
          <w:bdr w:val="single" w:sz="6" w:space="2" w:color="E0E0E0" w:frame="1"/>
          <w:shd w:val="clear" w:color="auto" w:fill="F2F2F2"/>
        </w:rPr>
        <w:t>()</w:t>
      </w:r>
      <w:r>
        <w:rPr>
          <w:rFonts w:ascii="inherit" w:hAnsi="inherit"/>
          <w:color w:val="444444"/>
        </w:rPr>
        <w:t>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determine</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limit</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which</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measured</w:t>
      </w:r>
      <w:proofErr w:type="spellEnd"/>
      <w:r>
        <w:rPr>
          <w:rFonts w:ascii="inherit" w:hAnsi="inherit"/>
          <w:color w:val="444444"/>
        </w:rPr>
        <w:t xml:space="preserve"> </w:t>
      </w:r>
      <w:proofErr w:type="spellStart"/>
      <w:r>
        <w:rPr>
          <w:rFonts w:ascii="inherit" w:hAnsi="inherit"/>
          <w:color w:val="444444"/>
        </w:rPr>
        <w:t>values</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observed</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can</w:t>
      </w:r>
      <w:proofErr w:type="spellEnd"/>
      <w:r>
        <w:rPr>
          <w:rFonts w:ascii="inherit" w:hAnsi="inherit"/>
          <w:color w:val="444444"/>
        </w:rPr>
        <w:t xml:space="preserve"> </w:t>
      </w:r>
      <w:proofErr w:type="spellStart"/>
      <w:r>
        <w:rPr>
          <w:rFonts w:ascii="inherit" w:hAnsi="inherit"/>
          <w:color w:val="444444"/>
        </w:rPr>
        <w:t>specify</w:t>
      </w:r>
      <w:proofErr w:type="spellEnd"/>
      <w:r>
        <w:rPr>
          <w:rFonts w:ascii="inherit" w:hAnsi="inherit"/>
          <w:color w:val="444444"/>
        </w:rPr>
        <w:t xml:space="preserve"> a </w:t>
      </w:r>
      <w:proofErr w:type="spellStart"/>
      <w:r>
        <w:rPr>
          <w:rFonts w:ascii="inherit" w:hAnsi="inherit"/>
          <w:color w:val="444444"/>
        </w:rPr>
        <w:t>min</w:t>
      </w:r>
      <w:proofErr w:type="spellEnd"/>
      <w:r>
        <w:rPr>
          <w:rFonts w:ascii="inherit" w:hAnsi="inherit"/>
          <w:color w:val="444444"/>
        </w:rPr>
        <w:t xml:space="preserve"> </w:t>
      </w:r>
      <w:proofErr w:type="spellStart"/>
      <w:r>
        <w:rPr>
          <w:rFonts w:ascii="inherit" w:hAnsi="inherit"/>
          <w:color w:val="444444"/>
        </w:rPr>
        <w:t>or</w:t>
      </w:r>
      <w:proofErr w:type="spellEnd"/>
      <w:r>
        <w:rPr>
          <w:rFonts w:ascii="inherit" w:hAnsi="inherit"/>
          <w:color w:val="444444"/>
        </w:rPr>
        <w:t xml:space="preserve"> </w:t>
      </w:r>
      <w:proofErr w:type="spellStart"/>
      <w:r>
        <w:rPr>
          <w:rFonts w:ascii="inherit" w:hAnsi="inherit"/>
          <w:color w:val="444444"/>
        </w:rPr>
        <w:t>max</w:t>
      </w:r>
      <w:proofErr w:type="spellEnd"/>
      <w:r>
        <w:rPr>
          <w:rFonts w:ascii="inherit" w:hAnsi="inherit"/>
          <w:color w:val="444444"/>
        </w:rPr>
        <w:t xml:space="preserve"> </w:t>
      </w:r>
      <w:proofErr w:type="spellStart"/>
      <w:r>
        <w:rPr>
          <w:rFonts w:ascii="inherit" w:hAnsi="inherit"/>
          <w:color w:val="444444"/>
        </w:rPr>
        <w:t>limit</w:t>
      </w:r>
      <w:proofErr w:type="spellEnd"/>
      <w:r>
        <w:rPr>
          <w:rFonts w:ascii="inherit" w:hAnsi="inherit"/>
          <w:color w:val="444444"/>
        </w:rPr>
        <w:t xml:space="preserve"> </w:t>
      </w:r>
      <w:proofErr w:type="spellStart"/>
      <w:r>
        <w:rPr>
          <w:rFonts w:ascii="inherit" w:hAnsi="inherit"/>
          <w:color w:val="444444"/>
        </w:rPr>
        <w:t>for</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shunt</w:t>
      </w:r>
      <w:proofErr w:type="spellEnd"/>
      <w:r>
        <w:rPr>
          <w:rFonts w:ascii="inherit" w:hAnsi="inherit"/>
          <w:color w:val="444444"/>
        </w:rPr>
        <w:t xml:space="preserve"> </w:t>
      </w:r>
      <w:proofErr w:type="spellStart"/>
      <w:r>
        <w:rPr>
          <w:rFonts w:ascii="inherit" w:hAnsi="inherit"/>
          <w:color w:val="444444"/>
        </w:rPr>
        <w:t>voltage</w:t>
      </w:r>
      <w:proofErr w:type="spellEnd"/>
      <w:r>
        <w:rPr>
          <w:rFonts w:ascii="inherit" w:hAnsi="inherit"/>
          <w:color w:val="444444"/>
        </w:rPr>
        <w:t xml:space="preserve">, </w:t>
      </w:r>
      <w:proofErr w:type="spellStart"/>
      <w:r>
        <w:rPr>
          <w:rFonts w:ascii="inherit" w:hAnsi="inherit"/>
          <w:color w:val="444444"/>
        </w:rPr>
        <w:t>bus</w:t>
      </w:r>
      <w:proofErr w:type="spellEnd"/>
      <w:r>
        <w:rPr>
          <w:rFonts w:ascii="inherit" w:hAnsi="inherit"/>
          <w:color w:val="444444"/>
        </w:rPr>
        <w:t xml:space="preserve"> </w:t>
      </w:r>
      <w:proofErr w:type="spellStart"/>
      <w:r>
        <w:rPr>
          <w:rFonts w:ascii="inherit" w:hAnsi="inherit"/>
          <w:color w:val="444444"/>
        </w:rPr>
        <w:t>voltage</w:t>
      </w:r>
      <w:proofErr w:type="spellEnd"/>
      <w:r>
        <w:rPr>
          <w:rFonts w:ascii="inherit" w:hAnsi="inherit"/>
          <w:color w:val="444444"/>
        </w:rPr>
        <w:t xml:space="preserve">, </w:t>
      </w:r>
      <w:proofErr w:type="spellStart"/>
      <w:r>
        <w:rPr>
          <w:rFonts w:ascii="inherit" w:hAnsi="inherit"/>
          <w:color w:val="444444"/>
        </w:rPr>
        <w:t>or</w:t>
      </w:r>
      <w:proofErr w:type="spellEnd"/>
      <w:r>
        <w:rPr>
          <w:rFonts w:ascii="inherit" w:hAnsi="inherit"/>
          <w:color w:val="444444"/>
        </w:rPr>
        <w:t xml:space="preserve"> </w:t>
      </w:r>
      <w:proofErr w:type="spellStart"/>
      <w:r>
        <w:rPr>
          <w:rFonts w:ascii="inherit" w:hAnsi="inherit"/>
          <w:color w:val="444444"/>
        </w:rPr>
        <w:t>current</w:t>
      </w:r>
      <w:proofErr w:type="spellEnd"/>
      <w:r>
        <w:rPr>
          <w:rFonts w:ascii="inherit" w:hAnsi="inherit"/>
          <w:color w:val="444444"/>
        </w:rPr>
        <w:t xml:space="preserve">. </w:t>
      </w:r>
      <w:proofErr w:type="spellStart"/>
      <w:r>
        <w:rPr>
          <w:rFonts w:ascii="inherit" w:hAnsi="inherit"/>
          <w:color w:val="444444"/>
        </w:rPr>
        <w:t>For</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power</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can</w:t>
      </w:r>
      <w:proofErr w:type="spellEnd"/>
      <w:r>
        <w:rPr>
          <w:rFonts w:ascii="inherit" w:hAnsi="inherit"/>
          <w:color w:val="444444"/>
        </w:rPr>
        <w:t xml:space="preserve"> </w:t>
      </w:r>
      <w:proofErr w:type="spellStart"/>
      <w:r>
        <w:rPr>
          <w:rFonts w:ascii="inherit" w:hAnsi="inherit"/>
          <w:color w:val="444444"/>
        </w:rPr>
        <w:t>only</w:t>
      </w:r>
      <w:proofErr w:type="spellEnd"/>
      <w:r>
        <w:rPr>
          <w:rFonts w:ascii="inherit" w:hAnsi="inherit"/>
          <w:color w:val="444444"/>
        </w:rPr>
        <w:t xml:space="preserve"> </w:t>
      </w:r>
      <w:proofErr w:type="spellStart"/>
      <w:r>
        <w:rPr>
          <w:rFonts w:ascii="inherit" w:hAnsi="inherit"/>
          <w:color w:val="444444"/>
        </w:rPr>
        <w:t>set</w:t>
      </w:r>
      <w:proofErr w:type="spellEnd"/>
      <w:r>
        <w:rPr>
          <w:rFonts w:ascii="inherit" w:hAnsi="inherit"/>
          <w:color w:val="444444"/>
        </w:rPr>
        <w:t xml:space="preserve"> a </w:t>
      </w:r>
      <w:proofErr w:type="spellStart"/>
      <w:r>
        <w:rPr>
          <w:rFonts w:ascii="inherit" w:hAnsi="inherit"/>
          <w:color w:val="444444"/>
        </w:rPr>
        <w:t>max</w:t>
      </w:r>
      <w:proofErr w:type="spellEnd"/>
      <w:r>
        <w:rPr>
          <w:rFonts w:ascii="inherit" w:hAnsi="inherit"/>
          <w:color w:val="444444"/>
        </w:rPr>
        <w:t xml:space="preserve"> </w:t>
      </w:r>
      <w:proofErr w:type="spellStart"/>
      <w:r>
        <w:rPr>
          <w:rFonts w:ascii="inherit" w:hAnsi="inherit"/>
          <w:color w:val="444444"/>
        </w:rPr>
        <w:t>limit</w:t>
      </w:r>
      <w:proofErr w:type="spellEnd"/>
      <w:r>
        <w:rPr>
          <w:rFonts w:ascii="inherit" w:hAnsi="inherit"/>
          <w:color w:val="444444"/>
        </w:rPr>
        <w:t xml:space="preserve">. </w:t>
      </w:r>
      <w:proofErr w:type="spellStart"/>
      <w:r>
        <w:rPr>
          <w:rFonts w:ascii="inherit" w:hAnsi="inherit"/>
          <w:color w:val="444444"/>
        </w:rPr>
        <w:t>Actually</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INA226 </w:t>
      </w:r>
      <w:proofErr w:type="spellStart"/>
      <w:r>
        <w:rPr>
          <w:rFonts w:ascii="inherit" w:hAnsi="inherit"/>
          <w:color w:val="444444"/>
        </w:rPr>
        <w:t>has</w:t>
      </w:r>
      <w:proofErr w:type="spellEnd"/>
      <w:r>
        <w:rPr>
          <w:rFonts w:ascii="inherit" w:hAnsi="inherit"/>
          <w:color w:val="444444"/>
        </w:rPr>
        <w:t xml:space="preserve"> </w:t>
      </w:r>
      <w:proofErr w:type="spellStart"/>
      <w:r>
        <w:rPr>
          <w:rFonts w:ascii="inherit" w:hAnsi="inherit"/>
          <w:color w:val="444444"/>
        </w:rPr>
        <w:t>no</w:t>
      </w:r>
      <w:proofErr w:type="spellEnd"/>
      <w:r>
        <w:rPr>
          <w:rFonts w:ascii="inherit" w:hAnsi="inherit"/>
          <w:color w:val="444444"/>
        </w:rPr>
        <w:t xml:space="preserve"> </w:t>
      </w:r>
      <w:proofErr w:type="spellStart"/>
      <w:r>
        <w:rPr>
          <w:rFonts w:ascii="inherit" w:hAnsi="inherit"/>
          <w:color w:val="444444"/>
        </w:rPr>
        <w:t>alarm</w:t>
      </w:r>
      <w:proofErr w:type="spellEnd"/>
      <w:r>
        <w:rPr>
          <w:rFonts w:ascii="inherit" w:hAnsi="inherit"/>
          <w:color w:val="444444"/>
        </w:rPr>
        <w:t xml:space="preserve"> </w:t>
      </w:r>
      <w:proofErr w:type="spellStart"/>
      <w:r>
        <w:rPr>
          <w:rFonts w:ascii="inherit" w:hAnsi="inherit"/>
          <w:color w:val="444444"/>
        </w:rPr>
        <w:t>function</w:t>
      </w:r>
      <w:proofErr w:type="spellEnd"/>
      <w:r>
        <w:rPr>
          <w:rFonts w:ascii="inherit" w:hAnsi="inherit"/>
          <w:color w:val="444444"/>
        </w:rPr>
        <w:t xml:space="preserve"> </w:t>
      </w:r>
      <w:proofErr w:type="spellStart"/>
      <w:r>
        <w:rPr>
          <w:rFonts w:ascii="inherit" w:hAnsi="inherit"/>
          <w:color w:val="444444"/>
        </w:rPr>
        <w:t>for</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current</w:t>
      </w:r>
      <w:proofErr w:type="spellEnd"/>
      <w:r>
        <w:rPr>
          <w:rFonts w:ascii="inherit" w:hAnsi="inherit"/>
          <w:color w:val="444444"/>
        </w:rPr>
        <w:t xml:space="preserve">, I </w:t>
      </w:r>
      <w:proofErr w:type="spellStart"/>
      <w:r>
        <w:rPr>
          <w:rFonts w:ascii="inherit" w:hAnsi="inherit"/>
          <w:color w:val="444444"/>
        </w:rPr>
        <w:t>implemented</w:t>
      </w:r>
      <w:proofErr w:type="spellEnd"/>
      <w:r>
        <w:rPr>
          <w:rFonts w:ascii="inherit" w:hAnsi="inherit"/>
          <w:color w:val="444444"/>
        </w:rPr>
        <w:t xml:space="preserve"> </w:t>
      </w:r>
      <w:proofErr w:type="spellStart"/>
      <w:r>
        <w:rPr>
          <w:rFonts w:ascii="inherit" w:hAnsi="inherit"/>
          <w:color w:val="444444"/>
        </w:rPr>
        <w:t>this</w:t>
      </w:r>
      <w:proofErr w:type="spellEnd"/>
      <w:r>
        <w:rPr>
          <w:rFonts w:ascii="inherit" w:hAnsi="inherit"/>
          <w:color w:val="444444"/>
        </w:rPr>
        <w:t xml:space="preserve"> </w:t>
      </w:r>
      <w:proofErr w:type="spellStart"/>
      <w:r>
        <w:rPr>
          <w:rFonts w:ascii="inherit" w:hAnsi="inherit"/>
          <w:color w:val="444444"/>
        </w:rPr>
        <w:t>via</w:t>
      </w:r>
      <w:proofErr w:type="spellEnd"/>
      <w:r>
        <w:rPr>
          <w:rFonts w:ascii="inherit" w:hAnsi="inherit"/>
          <w:color w:val="444444"/>
        </w:rPr>
        <w:t xml:space="preserve"> a </w:t>
      </w:r>
      <w:proofErr w:type="spellStart"/>
      <w:r>
        <w:rPr>
          <w:rFonts w:ascii="inherit" w:hAnsi="inherit"/>
          <w:color w:val="444444"/>
        </w:rPr>
        <w:t>detour</w:t>
      </w:r>
      <w:proofErr w:type="spellEnd"/>
      <w:r>
        <w:rPr>
          <w:rFonts w:ascii="inherit" w:hAnsi="inherit"/>
          <w:color w:val="444444"/>
        </w:rPr>
        <w:t>.</w:t>
      </w:r>
    </w:p>
    <w:p w14:paraId="62C6394E" w14:textId="77777777" w:rsidR="006F6DE0" w:rsidRDefault="006F6DE0" w:rsidP="006F6DE0">
      <w:pPr>
        <w:pStyle w:val="NormalWeb"/>
        <w:shd w:val="clear" w:color="auto" w:fill="FFFFFF"/>
        <w:spacing w:before="0" w:beforeAutospacing="0" w:after="150" w:afterAutospacing="0" w:line="408" w:lineRule="atLeast"/>
        <w:textAlignment w:val="baseline"/>
        <w:rPr>
          <w:rFonts w:ascii="inherit" w:hAnsi="inherit"/>
          <w:color w:val="444444"/>
        </w:rPr>
      </w:pPr>
      <w:proofErr w:type="spellStart"/>
      <w:r>
        <w:rPr>
          <w:rFonts w:ascii="inherit" w:hAnsi="inherit"/>
          <w:color w:val="444444"/>
        </w:rPr>
        <w:lastRenderedPageBreak/>
        <w:t>And</w:t>
      </w:r>
      <w:proofErr w:type="spellEnd"/>
      <w:r>
        <w:rPr>
          <w:rFonts w:ascii="inherit" w:hAnsi="inherit"/>
          <w:color w:val="444444"/>
        </w:rPr>
        <w:t xml:space="preserve"> </w:t>
      </w:r>
      <w:proofErr w:type="spellStart"/>
      <w:r>
        <w:rPr>
          <w:rFonts w:ascii="inherit" w:hAnsi="inherit"/>
          <w:color w:val="444444"/>
        </w:rPr>
        <w:t>that’s</w:t>
      </w:r>
      <w:proofErr w:type="spellEnd"/>
      <w:r>
        <w:rPr>
          <w:rFonts w:ascii="inherit" w:hAnsi="inherit"/>
          <w:color w:val="444444"/>
        </w:rPr>
        <w:t xml:space="preserve"> </w:t>
      </w:r>
      <w:proofErr w:type="spellStart"/>
      <w:r>
        <w:rPr>
          <w:rFonts w:ascii="inherit" w:hAnsi="inherit"/>
          <w:color w:val="444444"/>
        </w:rPr>
        <w:t>it</w:t>
      </w:r>
      <w:proofErr w:type="spellEnd"/>
      <w:r>
        <w:rPr>
          <w:rFonts w:ascii="inherit" w:hAnsi="inherit"/>
          <w:color w:val="444444"/>
        </w:rPr>
        <w:t xml:space="preserve">. </w:t>
      </w:r>
      <w:proofErr w:type="spellStart"/>
      <w:r>
        <w:rPr>
          <w:rFonts w:ascii="inherit" w:hAnsi="inherit"/>
          <w:color w:val="444444"/>
        </w:rPr>
        <w:t>When</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set</w:t>
      </w:r>
      <w:proofErr w:type="spellEnd"/>
      <w:r>
        <w:rPr>
          <w:rFonts w:ascii="inherit" w:hAnsi="inherit"/>
          <w:color w:val="444444"/>
        </w:rPr>
        <w:t xml:space="preserve"> </w:t>
      </w:r>
      <w:proofErr w:type="spellStart"/>
      <w:r>
        <w:rPr>
          <w:rFonts w:ascii="inherit" w:hAnsi="inherit"/>
          <w:color w:val="444444"/>
        </w:rPr>
        <w:t>limit</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exceeded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alarm</w:t>
      </w:r>
      <w:proofErr w:type="spellEnd"/>
      <w:r>
        <w:rPr>
          <w:rFonts w:ascii="inherit" w:hAnsi="inherit"/>
          <w:color w:val="444444"/>
        </w:rPr>
        <w:t xml:space="preserve"> </w:t>
      </w:r>
      <w:proofErr w:type="spellStart"/>
      <w:r>
        <w:rPr>
          <w:rFonts w:ascii="inherit" w:hAnsi="inherit"/>
          <w:color w:val="444444"/>
        </w:rPr>
        <w:t>pin</w:t>
      </w:r>
      <w:proofErr w:type="spellEnd"/>
      <w:r>
        <w:rPr>
          <w:rFonts w:ascii="inherit" w:hAnsi="inherit"/>
          <w:color w:val="444444"/>
        </w:rPr>
        <w:t xml:space="preserve"> </w:t>
      </w:r>
      <w:proofErr w:type="spellStart"/>
      <w:r>
        <w:rPr>
          <w:rFonts w:ascii="inherit" w:hAnsi="inherit"/>
          <w:color w:val="444444"/>
        </w:rPr>
        <w:t>becomes</w:t>
      </w:r>
      <w:proofErr w:type="spellEnd"/>
      <w:r>
        <w:rPr>
          <w:rFonts w:ascii="inherit" w:hAnsi="inherit"/>
          <w:color w:val="444444"/>
        </w:rPr>
        <w:t xml:space="preserve"> </w:t>
      </w:r>
      <w:proofErr w:type="spellStart"/>
      <w:r>
        <w:rPr>
          <w:rFonts w:ascii="inherit" w:hAnsi="inherit"/>
          <w:color w:val="444444"/>
        </w:rPr>
        <w:t>active</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interrupt</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triggered</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measured</w:t>
      </w:r>
      <w:proofErr w:type="spellEnd"/>
      <w:r>
        <w:rPr>
          <w:rFonts w:ascii="inherit" w:hAnsi="inherit"/>
          <w:color w:val="444444"/>
        </w:rPr>
        <w:t xml:space="preserve"> </w:t>
      </w:r>
      <w:proofErr w:type="spellStart"/>
      <w:r>
        <w:rPr>
          <w:rFonts w:ascii="inherit" w:hAnsi="inherit"/>
          <w:color w:val="444444"/>
        </w:rPr>
        <w:t>values</w:t>
      </w:r>
      <w:proofErr w:type="spellEnd"/>
      <w:r>
        <w:rPr>
          <w:rFonts w:ascii="inherit" w:hAnsi="inherit"/>
          <w:color w:val="444444"/>
        </w:rPr>
        <w:t xml:space="preserve"> </w:t>
      </w:r>
      <w:proofErr w:type="spellStart"/>
      <w:r>
        <w:rPr>
          <w:rFonts w:ascii="inherit" w:hAnsi="inherit"/>
          <w:color w:val="444444"/>
        </w:rPr>
        <w:t>are</w:t>
      </w:r>
      <w:proofErr w:type="spellEnd"/>
      <w:r>
        <w:rPr>
          <w:rFonts w:ascii="inherit" w:hAnsi="inherit"/>
          <w:color w:val="444444"/>
        </w:rPr>
        <w:t xml:space="preserve"> </w:t>
      </w:r>
      <w:proofErr w:type="spellStart"/>
      <w:r>
        <w:rPr>
          <w:rFonts w:ascii="inherit" w:hAnsi="inherit"/>
          <w:color w:val="444444"/>
        </w:rPr>
        <w:t>read</w:t>
      </w:r>
      <w:proofErr w:type="spellEnd"/>
      <w:r>
        <w:rPr>
          <w:rFonts w:ascii="inherit" w:hAnsi="inherit"/>
          <w:color w:val="444444"/>
        </w:rPr>
        <w:t xml:space="preserve">. </w:t>
      </w:r>
      <w:proofErr w:type="spellStart"/>
      <w:r>
        <w:rPr>
          <w:rFonts w:ascii="inherit" w:hAnsi="inherit"/>
          <w:color w:val="444444"/>
        </w:rPr>
        <w:t>Again</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will</w:t>
      </w:r>
      <w:proofErr w:type="spellEnd"/>
      <w:r>
        <w:rPr>
          <w:rFonts w:ascii="inherit" w:hAnsi="inherit"/>
          <w:color w:val="444444"/>
        </w:rPr>
        <w:t xml:space="preserve"> </w:t>
      </w:r>
      <w:proofErr w:type="spellStart"/>
      <w:r>
        <w:rPr>
          <w:rFonts w:ascii="inherit" w:hAnsi="inherit"/>
          <w:color w:val="444444"/>
        </w:rPr>
        <w:t>read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current</w:t>
      </w:r>
      <w:proofErr w:type="spellEnd"/>
      <w:r>
        <w:rPr>
          <w:rFonts w:ascii="inherit" w:hAnsi="inherit"/>
          <w:color w:val="444444"/>
        </w:rPr>
        <w:t xml:space="preserve"> </w:t>
      </w:r>
      <w:proofErr w:type="spellStart"/>
      <w:r>
        <w:rPr>
          <w:rFonts w:ascii="inherit" w:hAnsi="inherit"/>
          <w:color w:val="444444"/>
        </w:rPr>
        <w:t>values</w:t>
      </w:r>
      <w:proofErr w:type="spellEnd"/>
      <w:r>
        <w:rPr>
          <w:rFonts w:ascii="inherit" w:hAnsi="inherit"/>
          <w:color w:val="444444"/>
        </w:rPr>
        <w:t xml:space="preserve">. </w:t>
      </w:r>
      <w:proofErr w:type="spellStart"/>
      <w:r>
        <w:rPr>
          <w:rFonts w:ascii="inherit" w:hAnsi="inherit"/>
          <w:color w:val="444444"/>
        </w:rPr>
        <w:t>At</w:t>
      </w:r>
      <w:proofErr w:type="spellEnd"/>
      <w:r>
        <w:rPr>
          <w:rFonts w:ascii="inherit" w:hAnsi="inherit"/>
          <w:color w:val="444444"/>
        </w:rPr>
        <w:t xml:space="preserve"> </w:t>
      </w:r>
      <w:proofErr w:type="spellStart"/>
      <w:r>
        <w:rPr>
          <w:rFonts w:ascii="inherit" w:hAnsi="inherit"/>
          <w:color w:val="444444"/>
        </w:rPr>
        <w:t>fast</w:t>
      </w:r>
      <w:proofErr w:type="spellEnd"/>
      <w:r>
        <w:rPr>
          <w:rFonts w:ascii="inherit" w:hAnsi="inherit"/>
          <w:color w:val="444444"/>
        </w:rPr>
        <w:t xml:space="preserve"> </w:t>
      </w:r>
      <w:proofErr w:type="spellStart"/>
      <w:r>
        <w:rPr>
          <w:rFonts w:ascii="inherit" w:hAnsi="inherit"/>
          <w:color w:val="444444"/>
        </w:rPr>
        <w:t>measuring</w:t>
      </w:r>
      <w:proofErr w:type="spellEnd"/>
      <w:r>
        <w:rPr>
          <w:rFonts w:ascii="inherit" w:hAnsi="inherit"/>
          <w:color w:val="444444"/>
        </w:rPr>
        <w:t xml:space="preserve"> </w:t>
      </w:r>
      <w:proofErr w:type="spellStart"/>
      <w:r>
        <w:rPr>
          <w:rFonts w:ascii="inherit" w:hAnsi="inherit"/>
          <w:color w:val="444444"/>
        </w:rPr>
        <w:t>frequency</w:t>
      </w:r>
      <w:proofErr w:type="spellEnd"/>
      <w:r>
        <w:rPr>
          <w:rFonts w:ascii="inherit" w:hAnsi="inherit"/>
          <w:color w:val="444444"/>
        </w:rPr>
        <w:t xml:space="preserve">, </w:t>
      </w:r>
      <w:proofErr w:type="spellStart"/>
      <w:r>
        <w:rPr>
          <w:rFonts w:ascii="inherit" w:hAnsi="inherit"/>
          <w:color w:val="444444"/>
        </w:rPr>
        <w:t>therefore</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do</w:t>
      </w:r>
      <w:proofErr w:type="spellEnd"/>
      <w:r>
        <w:rPr>
          <w:rFonts w:ascii="inherit" w:hAnsi="inherit"/>
          <w:color w:val="444444"/>
        </w:rPr>
        <w:t xml:space="preserve"> </w:t>
      </w:r>
      <w:proofErr w:type="spellStart"/>
      <w:r>
        <w:rPr>
          <w:rFonts w:ascii="inherit" w:hAnsi="inherit"/>
          <w:color w:val="444444"/>
        </w:rPr>
        <w:t>not</w:t>
      </w:r>
      <w:proofErr w:type="spellEnd"/>
      <w:r>
        <w:rPr>
          <w:rFonts w:ascii="inherit" w:hAnsi="inherit"/>
          <w:color w:val="444444"/>
        </w:rPr>
        <w:t xml:space="preserve"> </w:t>
      </w:r>
      <w:proofErr w:type="spellStart"/>
      <w:r>
        <w:rPr>
          <w:rFonts w:ascii="inherit" w:hAnsi="inherit"/>
          <w:color w:val="444444"/>
        </w:rPr>
        <w:t>necessarily</w:t>
      </w:r>
      <w:proofErr w:type="spellEnd"/>
      <w:r>
        <w:rPr>
          <w:rFonts w:ascii="inherit" w:hAnsi="inherit"/>
          <w:color w:val="444444"/>
        </w:rPr>
        <w:t xml:space="preserve"> </w:t>
      </w:r>
      <w:proofErr w:type="spellStart"/>
      <w:r>
        <w:rPr>
          <w:rFonts w:ascii="inherit" w:hAnsi="inherit"/>
          <w:color w:val="444444"/>
        </w:rPr>
        <w:t>read</w:t>
      </w:r>
      <w:proofErr w:type="spellEnd"/>
      <w:r>
        <w:rPr>
          <w:rFonts w:ascii="inherit" w:hAnsi="inherit"/>
          <w:color w:val="444444"/>
        </w:rPr>
        <w:t xml:space="preserve"> </w:t>
      </w:r>
      <w:proofErr w:type="spellStart"/>
      <w:r>
        <w:rPr>
          <w:rFonts w:ascii="inherit" w:hAnsi="inherit"/>
          <w:color w:val="444444"/>
        </w:rPr>
        <w:t>exactly</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measured</w:t>
      </w:r>
      <w:proofErr w:type="spellEnd"/>
      <w:r>
        <w:rPr>
          <w:rFonts w:ascii="inherit" w:hAnsi="inherit"/>
          <w:color w:val="444444"/>
        </w:rPr>
        <w:t xml:space="preserve"> </w:t>
      </w:r>
      <w:proofErr w:type="spellStart"/>
      <w:r>
        <w:rPr>
          <w:rFonts w:ascii="inherit" w:hAnsi="inherit"/>
          <w:color w:val="444444"/>
        </w:rPr>
        <w:t>value</w:t>
      </w:r>
      <w:proofErr w:type="spellEnd"/>
      <w:r>
        <w:rPr>
          <w:rFonts w:ascii="inherit" w:hAnsi="inherit"/>
          <w:color w:val="444444"/>
        </w:rPr>
        <w:t xml:space="preserve"> </w:t>
      </w:r>
      <w:proofErr w:type="spellStart"/>
      <w:r>
        <w:rPr>
          <w:rFonts w:ascii="inherit" w:hAnsi="inherit"/>
          <w:color w:val="444444"/>
        </w:rPr>
        <w:t>that</w:t>
      </w:r>
      <w:proofErr w:type="spellEnd"/>
      <w:r>
        <w:rPr>
          <w:rFonts w:ascii="inherit" w:hAnsi="inherit"/>
          <w:color w:val="444444"/>
        </w:rPr>
        <w:t xml:space="preserve"> </w:t>
      </w:r>
      <w:proofErr w:type="spellStart"/>
      <w:r>
        <w:rPr>
          <w:rFonts w:ascii="inherit" w:hAnsi="inherit"/>
          <w:color w:val="444444"/>
        </w:rPr>
        <w:t>triggered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alarm</w:t>
      </w:r>
      <w:proofErr w:type="spellEnd"/>
      <w:r>
        <w:rPr>
          <w:rFonts w:ascii="inherit" w:hAnsi="inherit"/>
          <w:color w:val="444444"/>
        </w:rPr>
        <w:t xml:space="preserve">. </w:t>
      </w:r>
      <w:proofErr w:type="spellStart"/>
      <w:r>
        <w:rPr>
          <w:rFonts w:ascii="inherit" w:hAnsi="inherit"/>
          <w:color w:val="444444"/>
        </w:rPr>
        <w:t>If</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wanted</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could</w:t>
      </w:r>
      <w:proofErr w:type="spellEnd"/>
      <w:r>
        <w:rPr>
          <w:rFonts w:ascii="inherit" w:hAnsi="inherit"/>
          <w:color w:val="444444"/>
        </w:rPr>
        <w:t xml:space="preserve"> </w:t>
      </w:r>
      <w:proofErr w:type="spellStart"/>
      <w:r>
        <w:rPr>
          <w:rFonts w:ascii="inherit" w:hAnsi="inherit"/>
          <w:color w:val="444444"/>
        </w:rPr>
        <w:t>set</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INA226 </w:t>
      </w:r>
      <w:proofErr w:type="spellStart"/>
      <w:r>
        <w:rPr>
          <w:rFonts w:ascii="inherit" w:hAnsi="inherit"/>
          <w:color w:val="444444"/>
        </w:rPr>
        <w:t>into</w:t>
      </w:r>
      <w:proofErr w:type="spellEnd"/>
      <w:r>
        <w:rPr>
          <w:rFonts w:ascii="inherit" w:hAnsi="inherit"/>
          <w:color w:val="444444"/>
        </w:rPr>
        <w:t xml:space="preserve"> </w:t>
      </w:r>
      <w:proofErr w:type="spellStart"/>
      <w:r>
        <w:rPr>
          <w:rFonts w:ascii="inherit" w:hAnsi="inherit"/>
          <w:color w:val="444444"/>
        </w:rPr>
        <w:t>power-down</w:t>
      </w:r>
      <w:proofErr w:type="spellEnd"/>
      <w:r>
        <w:rPr>
          <w:rFonts w:ascii="inherit" w:hAnsi="inherit"/>
          <w:color w:val="444444"/>
        </w:rPr>
        <w:t xml:space="preserve"> </w:t>
      </w:r>
      <w:proofErr w:type="spellStart"/>
      <w:r>
        <w:rPr>
          <w:rFonts w:ascii="inherit" w:hAnsi="inherit"/>
          <w:color w:val="444444"/>
        </w:rPr>
        <w:t>mode</w:t>
      </w:r>
      <w:proofErr w:type="spellEnd"/>
      <w:r>
        <w:rPr>
          <w:rFonts w:ascii="inherit" w:hAnsi="inherit"/>
          <w:color w:val="444444"/>
        </w:rPr>
        <w:t xml:space="preserve"> </w:t>
      </w:r>
      <w:proofErr w:type="spellStart"/>
      <w:r>
        <w:rPr>
          <w:rFonts w:ascii="inherit" w:hAnsi="inherit"/>
          <w:color w:val="444444"/>
        </w:rPr>
        <w:t>when</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alarm</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triggered</w:t>
      </w:r>
      <w:proofErr w:type="spellEnd"/>
      <w:r>
        <w:rPr>
          <w:rFonts w:ascii="inherit" w:hAnsi="inherit"/>
          <w:color w:val="444444"/>
        </w:rPr>
        <w:t xml:space="preserve">. </w:t>
      </w:r>
      <w:proofErr w:type="spellStart"/>
      <w:r>
        <w:rPr>
          <w:rFonts w:ascii="inherit" w:hAnsi="inherit"/>
          <w:color w:val="444444"/>
        </w:rPr>
        <w:t>Then</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can</w:t>
      </w:r>
      <w:proofErr w:type="spellEnd"/>
      <w:r>
        <w:rPr>
          <w:rFonts w:ascii="inherit" w:hAnsi="inherit"/>
          <w:color w:val="444444"/>
        </w:rPr>
        <w:t xml:space="preserve"> </w:t>
      </w:r>
      <w:proofErr w:type="spellStart"/>
      <w:r>
        <w:rPr>
          <w:rFonts w:ascii="inherit" w:hAnsi="inherit"/>
          <w:color w:val="444444"/>
        </w:rPr>
        <w:t>take</w:t>
      </w:r>
      <w:proofErr w:type="spellEnd"/>
      <w:r>
        <w:rPr>
          <w:rFonts w:ascii="inherit" w:hAnsi="inherit"/>
          <w:color w:val="444444"/>
        </w:rPr>
        <w:t xml:space="preserve"> </w:t>
      </w:r>
      <w:proofErr w:type="spellStart"/>
      <w:r>
        <w:rPr>
          <w:rFonts w:ascii="inherit" w:hAnsi="inherit"/>
          <w:color w:val="444444"/>
        </w:rPr>
        <w:t>your</w:t>
      </w:r>
      <w:proofErr w:type="spellEnd"/>
      <w:r>
        <w:rPr>
          <w:rFonts w:ascii="inherit" w:hAnsi="inherit"/>
          <w:color w:val="444444"/>
        </w:rPr>
        <w:t xml:space="preserve"> </w:t>
      </w:r>
      <w:proofErr w:type="spellStart"/>
      <w:r>
        <w:rPr>
          <w:rFonts w:ascii="inherit" w:hAnsi="inherit"/>
          <w:color w:val="444444"/>
        </w:rPr>
        <w:t>time</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read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measured</w:t>
      </w:r>
      <w:proofErr w:type="spellEnd"/>
      <w:r>
        <w:rPr>
          <w:rFonts w:ascii="inherit" w:hAnsi="inherit"/>
          <w:color w:val="444444"/>
        </w:rPr>
        <w:t xml:space="preserve"> </w:t>
      </w:r>
      <w:proofErr w:type="spellStart"/>
      <w:r>
        <w:rPr>
          <w:rFonts w:ascii="inherit" w:hAnsi="inherit"/>
          <w:color w:val="444444"/>
        </w:rPr>
        <w:t>data</w:t>
      </w:r>
      <w:proofErr w:type="spellEnd"/>
      <w:r>
        <w:rPr>
          <w:rFonts w:ascii="inherit" w:hAnsi="inherit"/>
          <w:color w:val="444444"/>
        </w:rPr>
        <w:t>.</w:t>
      </w:r>
    </w:p>
    <w:p w14:paraId="69914577" w14:textId="77777777" w:rsidR="006F6DE0" w:rsidRDefault="006F6DE0" w:rsidP="006F6DE0">
      <w:pPr>
        <w:pStyle w:val="NormalWeb"/>
        <w:shd w:val="clear" w:color="auto" w:fill="FFFFFF"/>
        <w:spacing w:before="0" w:beforeAutospacing="0" w:after="0" w:afterAutospacing="0" w:line="408" w:lineRule="atLeast"/>
        <w:textAlignment w:val="baseline"/>
        <w:rPr>
          <w:rFonts w:ascii="inherit" w:hAnsi="inherit"/>
          <w:color w:val="444444"/>
        </w:rPr>
      </w:pP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have</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be</w:t>
      </w:r>
      <w:proofErr w:type="spellEnd"/>
      <w:r>
        <w:rPr>
          <w:rFonts w:ascii="inherit" w:hAnsi="inherit"/>
          <w:color w:val="444444"/>
        </w:rPr>
        <w:t xml:space="preserve"> a </w:t>
      </w:r>
      <w:proofErr w:type="spellStart"/>
      <w:r>
        <w:rPr>
          <w:rFonts w:ascii="inherit" w:hAnsi="inherit"/>
          <w:color w:val="444444"/>
        </w:rPr>
        <w:t>bit</w:t>
      </w:r>
      <w:proofErr w:type="spellEnd"/>
      <w:r>
        <w:rPr>
          <w:rFonts w:ascii="inherit" w:hAnsi="inherit"/>
          <w:color w:val="444444"/>
        </w:rPr>
        <w:t xml:space="preserve"> </w:t>
      </w:r>
      <w:proofErr w:type="spellStart"/>
      <w:r>
        <w:rPr>
          <w:rFonts w:ascii="inherit" w:hAnsi="inherit"/>
          <w:color w:val="444444"/>
        </w:rPr>
        <w:t>careful</w:t>
      </w:r>
      <w:proofErr w:type="spellEnd"/>
      <w:r>
        <w:rPr>
          <w:rFonts w:ascii="inherit" w:hAnsi="inherit"/>
          <w:color w:val="444444"/>
        </w:rPr>
        <w:t xml:space="preserve"> </w:t>
      </w:r>
      <w:proofErr w:type="spellStart"/>
      <w:r>
        <w:rPr>
          <w:rFonts w:ascii="inherit" w:hAnsi="inherit"/>
          <w:color w:val="444444"/>
        </w:rPr>
        <w:t>with</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w:t>
      </w:r>
      <w:proofErr w:type="spellStart"/>
      <w:r>
        <w:rPr>
          <w:rStyle w:val="HTMLCode"/>
          <w:rFonts w:ascii="Consolas" w:hAnsi="Consolas"/>
          <w:color w:val="444444"/>
          <w:sz w:val="22"/>
          <w:szCs w:val="22"/>
          <w:bdr w:val="single" w:sz="6" w:space="2" w:color="E0E0E0" w:frame="1"/>
          <w:shd w:val="clear" w:color="auto" w:fill="F2F2F2"/>
        </w:rPr>
        <w:t>readAndClearFlags</w:t>
      </w:r>
      <w:proofErr w:type="spellEnd"/>
      <w:r>
        <w:rPr>
          <w:rStyle w:val="HTMLCode"/>
          <w:rFonts w:ascii="Consolas" w:hAnsi="Consolas"/>
          <w:color w:val="444444"/>
          <w:sz w:val="22"/>
          <w:szCs w:val="22"/>
          <w:bdr w:val="single" w:sz="6" w:space="2" w:color="E0E0E0" w:frame="1"/>
          <w:shd w:val="clear" w:color="auto" w:fill="F2F2F2"/>
        </w:rPr>
        <w:t>()</w:t>
      </w:r>
      <w:r>
        <w:rPr>
          <w:rFonts w:ascii="inherit" w:hAnsi="inherit"/>
          <w:color w:val="444444"/>
        </w:rPr>
        <w:t> </w:t>
      </w:r>
      <w:proofErr w:type="spellStart"/>
      <w:r>
        <w:rPr>
          <w:rFonts w:ascii="inherit" w:hAnsi="inherit"/>
          <w:color w:val="444444"/>
        </w:rPr>
        <w:t>function</w:t>
      </w:r>
      <w:proofErr w:type="spellEnd"/>
      <w:r>
        <w:rPr>
          <w:rFonts w:ascii="inherit" w:hAnsi="inherit"/>
          <w:color w:val="444444"/>
        </w:rPr>
        <w:t xml:space="preserve">. </w:t>
      </w:r>
      <w:proofErr w:type="spellStart"/>
      <w:r>
        <w:rPr>
          <w:rFonts w:ascii="inherit" w:hAnsi="inherit"/>
          <w:color w:val="444444"/>
        </w:rPr>
        <w:t>When</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read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flags</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evaluate</w:t>
      </w:r>
      <w:proofErr w:type="spellEnd"/>
      <w:r>
        <w:rPr>
          <w:rFonts w:ascii="inherit" w:hAnsi="inherit"/>
          <w:color w:val="444444"/>
        </w:rPr>
        <w:t xml:space="preserve"> </w:t>
      </w:r>
      <w:proofErr w:type="spellStart"/>
      <w:r>
        <w:rPr>
          <w:rFonts w:ascii="inherit" w:hAnsi="inherit"/>
          <w:color w:val="444444"/>
        </w:rPr>
        <w:t>them</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delete</w:t>
      </w:r>
      <w:proofErr w:type="spellEnd"/>
      <w:r>
        <w:rPr>
          <w:rFonts w:ascii="inherit" w:hAnsi="inherit"/>
          <w:color w:val="444444"/>
        </w:rPr>
        <w:t xml:space="preserve"> </w:t>
      </w:r>
      <w:proofErr w:type="spellStart"/>
      <w:r>
        <w:rPr>
          <w:rFonts w:ascii="inherit" w:hAnsi="inherit"/>
          <w:color w:val="444444"/>
        </w:rPr>
        <w:t>them</w:t>
      </w:r>
      <w:proofErr w:type="spellEnd"/>
      <w:r>
        <w:rPr>
          <w:rFonts w:ascii="inherit" w:hAnsi="inherit"/>
          <w:color w:val="444444"/>
        </w:rPr>
        <w:t xml:space="preserve">. </w:t>
      </w:r>
      <w:proofErr w:type="spellStart"/>
      <w:r>
        <w:rPr>
          <w:rFonts w:ascii="inherit" w:hAnsi="inherit"/>
          <w:color w:val="444444"/>
        </w:rPr>
        <w:t>If</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alarm</w:t>
      </w:r>
      <w:proofErr w:type="spellEnd"/>
      <w:r>
        <w:rPr>
          <w:rFonts w:ascii="inherit" w:hAnsi="inherit"/>
          <w:color w:val="444444"/>
        </w:rPr>
        <w:t xml:space="preserve"> </w:t>
      </w:r>
      <w:proofErr w:type="spellStart"/>
      <w:r>
        <w:rPr>
          <w:rFonts w:ascii="inherit" w:hAnsi="inherit"/>
          <w:color w:val="444444"/>
        </w:rPr>
        <w:t>condition</w:t>
      </w:r>
      <w:proofErr w:type="spellEnd"/>
      <w:r>
        <w:rPr>
          <w:rFonts w:ascii="inherit" w:hAnsi="inherit"/>
          <w:color w:val="444444"/>
        </w:rPr>
        <w:t xml:space="preserve"> </w:t>
      </w:r>
      <w:proofErr w:type="spellStart"/>
      <w:r>
        <w:rPr>
          <w:rFonts w:ascii="inherit" w:hAnsi="inherit"/>
          <w:color w:val="444444"/>
        </w:rPr>
        <w:t>still</w:t>
      </w:r>
      <w:proofErr w:type="spellEnd"/>
      <w:r>
        <w:rPr>
          <w:rFonts w:ascii="inherit" w:hAnsi="inherit"/>
          <w:color w:val="444444"/>
        </w:rPr>
        <w:t xml:space="preserve"> </w:t>
      </w:r>
      <w:proofErr w:type="spellStart"/>
      <w:r>
        <w:rPr>
          <w:rFonts w:ascii="inherit" w:hAnsi="inherit"/>
          <w:color w:val="444444"/>
        </w:rPr>
        <w:t>exists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alarm</w:t>
      </w:r>
      <w:proofErr w:type="spellEnd"/>
      <w:r>
        <w:rPr>
          <w:rFonts w:ascii="inherit" w:hAnsi="inherit"/>
          <w:color w:val="444444"/>
        </w:rPr>
        <w:t xml:space="preserve"> </w:t>
      </w:r>
      <w:proofErr w:type="spellStart"/>
      <w:r>
        <w:rPr>
          <w:rFonts w:ascii="inherit" w:hAnsi="inherit"/>
          <w:color w:val="444444"/>
        </w:rPr>
        <w:t>pin</w:t>
      </w:r>
      <w:proofErr w:type="spellEnd"/>
      <w:r>
        <w:rPr>
          <w:rFonts w:ascii="inherit" w:hAnsi="inherit"/>
          <w:color w:val="444444"/>
        </w:rPr>
        <w:t xml:space="preserve"> </w:t>
      </w:r>
      <w:proofErr w:type="spellStart"/>
      <w:r>
        <w:rPr>
          <w:rFonts w:ascii="inherit" w:hAnsi="inherit"/>
          <w:color w:val="444444"/>
        </w:rPr>
        <w:t>becomes</w:t>
      </w:r>
      <w:proofErr w:type="spellEnd"/>
      <w:r>
        <w:rPr>
          <w:rFonts w:ascii="inherit" w:hAnsi="inherit"/>
          <w:color w:val="444444"/>
        </w:rPr>
        <w:t xml:space="preserve"> </w:t>
      </w:r>
      <w:proofErr w:type="spellStart"/>
      <w:r>
        <w:rPr>
          <w:rFonts w:ascii="inherit" w:hAnsi="inherit"/>
          <w:color w:val="444444"/>
        </w:rPr>
        <w:t>active</w:t>
      </w:r>
      <w:proofErr w:type="spellEnd"/>
      <w:r>
        <w:rPr>
          <w:rFonts w:ascii="inherit" w:hAnsi="inherit"/>
          <w:color w:val="444444"/>
        </w:rPr>
        <w:t xml:space="preserve"> </w:t>
      </w:r>
      <w:proofErr w:type="spellStart"/>
      <w:r>
        <w:rPr>
          <w:rFonts w:ascii="inherit" w:hAnsi="inherit"/>
          <w:color w:val="444444"/>
        </w:rPr>
        <w:t>again</w:t>
      </w:r>
      <w:proofErr w:type="spellEnd"/>
      <w:r>
        <w:rPr>
          <w:rFonts w:ascii="inherit" w:hAnsi="inherit"/>
          <w:color w:val="444444"/>
        </w:rPr>
        <w:t xml:space="preserve"> </w:t>
      </w:r>
      <w:proofErr w:type="spellStart"/>
      <w:r>
        <w:rPr>
          <w:rFonts w:ascii="inherit" w:hAnsi="inherit"/>
          <w:color w:val="444444"/>
        </w:rPr>
        <w:t>immediately</w:t>
      </w:r>
      <w:proofErr w:type="spellEnd"/>
      <w:r>
        <w:rPr>
          <w:rFonts w:ascii="inherit" w:hAnsi="inherit"/>
          <w:color w:val="444444"/>
        </w:rPr>
        <w:t xml:space="preserve">. </w:t>
      </w:r>
      <w:proofErr w:type="spellStart"/>
      <w:r>
        <w:rPr>
          <w:rFonts w:ascii="inherit" w:hAnsi="inherit"/>
          <w:color w:val="444444"/>
        </w:rPr>
        <w:t>If</w:t>
      </w:r>
      <w:proofErr w:type="spellEnd"/>
      <w:r>
        <w:rPr>
          <w:rFonts w:ascii="inherit" w:hAnsi="inherit"/>
          <w:color w:val="444444"/>
        </w:rPr>
        <w:t xml:space="preserve"> </w:t>
      </w:r>
      <w:proofErr w:type="spellStart"/>
      <w:r>
        <w:rPr>
          <w:rFonts w:ascii="inherit" w:hAnsi="inherit"/>
          <w:color w:val="444444"/>
        </w:rPr>
        <w:t>this</w:t>
      </w:r>
      <w:proofErr w:type="spellEnd"/>
      <w:r>
        <w:rPr>
          <w:rFonts w:ascii="inherit" w:hAnsi="inherit"/>
          <w:color w:val="444444"/>
        </w:rPr>
        <w:t xml:space="preserve"> </w:t>
      </w:r>
      <w:proofErr w:type="spellStart"/>
      <w:r>
        <w:rPr>
          <w:rFonts w:ascii="inherit" w:hAnsi="inherit"/>
          <w:color w:val="444444"/>
        </w:rPr>
        <w:t>happens</w:t>
      </w:r>
      <w:proofErr w:type="spellEnd"/>
      <w:r>
        <w:rPr>
          <w:rFonts w:ascii="inherit" w:hAnsi="inherit"/>
          <w:color w:val="444444"/>
        </w:rPr>
        <w:t xml:space="preserve"> </w:t>
      </w:r>
      <w:proofErr w:type="spellStart"/>
      <w:r>
        <w:rPr>
          <w:rFonts w:ascii="inherit" w:hAnsi="inherit"/>
          <w:color w:val="444444"/>
        </w:rPr>
        <w:t>before</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interrupt</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reactivated</w:t>
      </w:r>
      <w:proofErr w:type="spellEnd"/>
      <w:r>
        <w:rPr>
          <w:rFonts w:ascii="inherit" w:hAnsi="inherit"/>
          <w:color w:val="444444"/>
        </w:rPr>
        <w:t xml:space="preserve">, </w:t>
      </w:r>
      <w:proofErr w:type="spellStart"/>
      <w:r>
        <w:rPr>
          <w:rFonts w:ascii="inherit" w:hAnsi="inherit"/>
          <w:color w:val="444444"/>
        </w:rPr>
        <w:t>everything</w:t>
      </w:r>
      <w:proofErr w:type="spellEnd"/>
      <w:r>
        <w:rPr>
          <w:rFonts w:ascii="inherit" w:hAnsi="inherit"/>
          <w:color w:val="444444"/>
        </w:rPr>
        <w:t xml:space="preserve"> </w:t>
      </w:r>
      <w:proofErr w:type="spellStart"/>
      <w:r>
        <w:rPr>
          <w:rFonts w:ascii="inherit" w:hAnsi="inherit"/>
          <w:color w:val="444444"/>
        </w:rPr>
        <w:t>gets</w:t>
      </w:r>
      <w:proofErr w:type="spellEnd"/>
      <w:r>
        <w:rPr>
          <w:rFonts w:ascii="inherit" w:hAnsi="inherit"/>
          <w:color w:val="444444"/>
        </w:rPr>
        <w:t xml:space="preserve"> </w:t>
      </w:r>
      <w:proofErr w:type="spellStart"/>
      <w:r>
        <w:rPr>
          <w:rFonts w:ascii="inherit" w:hAnsi="inherit"/>
          <w:color w:val="444444"/>
        </w:rPr>
        <w:t>confused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alarm</w:t>
      </w:r>
      <w:proofErr w:type="spellEnd"/>
      <w:r>
        <w:rPr>
          <w:rFonts w:ascii="inherit" w:hAnsi="inherit"/>
          <w:color w:val="444444"/>
        </w:rPr>
        <w:t xml:space="preserve"> </w:t>
      </w:r>
      <w:proofErr w:type="spellStart"/>
      <w:r>
        <w:rPr>
          <w:rFonts w:ascii="inherit" w:hAnsi="inherit"/>
          <w:color w:val="444444"/>
        </w:rPr>
        <w:t>pin</w:t>
      </w:r>
      <w:proofErr w:type="spellEnd"/>
      <w:r>
        <w:rPr>
          <w:rFonts w:ascii="inherit" w:hAnsi="inherit"/>
          <w:color w:val="444444"/>
        </w:rPr>
        <w:t xml:space="preserve"> </w:t>
      </w:r>
      <w:proofErr w:type="spellStart"/>
      <w:r>
        <w:rPr>
          <w:rFonts w:ascii="inherit" w:hAnsi="inherit"/>
          <w:color w:val="444444"/>
        </w:rPr>
        <w:t>would</w:t>
      </w:r>
      <w:proofErr w:type="spellEnd"/>
      <w:r>
        <w:rPr>
          <w:rFonts w:ascii="inherit" w:hAnsi="inherit"/>
          <w:color w:val="444444"/>
        </w:rPr>
        <w:t xml:space="preserve"> </w:t>
      </w:r>
      <w:proofErr w:type="spellStart"/>
      <w:r>
        <w:rPr>
          <w:rFonts w:ascii="inherit" w:hAnsi="inherit"/>
          <w:color w:val="444444"/>
        </w:rPr>
        <w:t>already</w:t>
      </w:r>
      <w:proofErr w:type="spellEnd"/>
      <w:r>
        <w:rPr>
          <w:rFonts w:ascii="inherit" w:hAnsi="inherit"/>
          <w:color w:val="444444"/>
        </w:rPr>
        <w:t xml:space="preserve"> </w:t>
      </w:r>
      <w:proofErr w:type="spellStart"/>
      <w:r>
        <w:rPr>
          <w:rFonts w:ascii="inherit" w:hAnsi="inherit"/>
          <w:color w:val="444444"/>
        </w:rPr>
        <w:t>be</w:t>
      </w:r>
      <w:proofErr w:type="spellEnd"/>
      <w:r>
        <w:rPr>
          <w:rFonts w:ascii="inherit" w:hAnsi="inherit"/>
          <w:color w:val="444444"/>
        </w:rPr>
        <w:t xml:space="preserve"> </w:t>
      </w:r>
      <w:proofErr w:type="spellStart"/>
      <w:r>
        <w:rPr>
          <w:rFonts w:ascii="inherit" w:hAnsi="inherit"/>
          <w:color w:val="444444"/>
        </w:rPr>
        <w:t>low</w:t>
      </w:r>
      <w:proofErr w:type="spellEnd"/>
      <w:r>
        <w:rPr>
          <w:rFonts w:ascii="inherit" w:hAnsi="inherit"/>
          <w:color w:val="444444"/>
        </w:rPr>
        <w:t xml:space="preserve"> </w:t>
      </w:r>
      <w:proofErr w:type="spellStart"/>
      <w:r>
        <w:rPr>
          <w:rFonts w:ascii="inherit" w:hAnsi="inherit"/>
          <w:color w:val="444444"/>
        </w:rPr>
        <w:t>while</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interrupt</w:t>
      </w:r>
      <w:proofErr w:type="spellEnd"/>
      <w:r>
        <w:rPr>
          <w:rFonts w:ascii="inherit" w:hAnsi="inherit"/>
          <w:color w:val="444444"/>
        </w:rPr>
        <w:t xml:space="preserve"> </w:t>
      </w:r>
      <w:proofErr w:type="spellStart"/>
      <w:r>
        <w:rPr>
          <w:rFonts w:ascii="inherit" w:hAnsi="inherit"/>
          <w:color w:val="444444"/>
        </w:rPr>
        <w:t>pin</w:t>
      </w:r>
      <w:proofErr w:type="spellEnd"/>
      <w:r>
        <w:rPr>
          <w:rFonts w:ascii="inherit" w:hAnsi="inherit"/>
          <w:color w:val="444444"/>
        </w:rPr>
        <w:t xml:space="preserve"> </w:t>
      </w:r>
      <w:proofErr w:type="spellStart"/>
      <w:r>
        <w:rPr>
          <w:rFonts w:ascii="inherit" w:hAnsi="inherit"/>
          <w:color w:val="444444"/>
        </w:rPr>
        <w:t>was</w:t>
      </w:r>
      <w:proofErr w:type="spellEnd"/>
      <w:r>
        <w:rPr>
          <w:rFonts w:ascii="inherit" w:hAnsi="inherit"/>
          <w:color w:val="444444"/>
        </w:rPr>
        <w:t xml:space="preserve"> </w:t>
      </w:r>
      <w:proofErr w:type="spellStart"/>
      <w:r>
        <w:rPr>
          <w:rFonts w:ascii="inherit" w:hAnsi="inherit"/>
          <w:color w:val="444444"/>
        </w:rPr>
        <w:t>waiting</w:t>
      </w:r>
      <w:proofErr w:type="spellEnd"/>
      <w:r>
        <w:rPr>
          <w:rFonts w:ascii="inherit" w:hAnsi="inherit"/>
          <w:color w:val="444444"/>
        </w:rPr>
        <w:t xml:space="preserve"> </w:t>
      </w:r>
      <w:proofErr w:type="spellStart"/>
      <w:r>
        <w:rPr>
          <w:rFonts w:ascii="inherit" w:hAnsi="inherit"/>
          <w:color w:val="444444"/>
        </w:rPr>
        <w:t>for</w:t>
      </w:r>
      <w:proofErr w:type="spellEnd"/>
      <w:r>
        <w:rPr>
          <w:rFonts w:ascii="inherit" w:hAnsi="inherit"/>
          <w:color w:val="444444"/>
        </w:rPr>
        <w:t xml:space="preserve"> a </w:t>
      </w:r>
      <w:proofErr w:type="spellStart"/>
      <w:r>
        <w:rPr>
          <w:rFonts w:ascii="inherit" w:hAnsi="inherit"/>
          <w:color w:val="444444"/>
        </w:rPr>
        <w:t>falling</w:t>
      </w:r>
      <w:proofErr w:type="spellEnd"/>
      <w:r>
        <w:rPr>
          <w:rFonts w:ascii="inherit" w:hAnsi="inherit"/>
          <w:color w:val="444444"/>
        </w:rPr>
        <w:t xml:space="preserve"> </w:t>
      </w:r>
      <w:proofErr w:type="spellStart"/>
      <w:r>
        <w:rPr>
          <w:rFonts w:ascii="inherit" w:hAnsi="inherit"/>
          <w:color w:val="444444"/>
        </w:rPr>
        <w:t>edge</w:t>
      </w:r>
      <w:proofErr w:type="spellEnd"/>
      <w:r>
        <w:rPr>
          <w:rFonts w:ascii="inherit" w:hAnsi="inherit"/>
          <w:color w:val="444444"/>
        </w:rPr>
        <w:t xml:space="preserve">. </w:t>
      </w:r>
      <w:proofErr w:type="spellStart"/>
      <w:r>
        <w:rPr>
          <w:rFonts w:ascii="inherit" w:hAnsi="inherit"/>
          <w:color w:val="444444"/>
        </w:rPr>
        <w:t>It</w:t>
      </w:r>
      <w:proofErr w:type="spellEnd"/>
      <w:r>
        <w:rPr>
          <w:rFonts w:ascii="inherit" w:hAnsi="inherit"/>
          <w:color w:val="444444"/>
        </w:rPr>
        <w:t xml:space="preserve"> </w:t>
      </w:r>
      <w:proofErr w:type="spellStart"/>
      <w:r>
        <w:rPr>
          <w:rFonts w:ascii="inherit" w:hAnsi="inherit"/>
          <w:color w:val="444444"/>
        </w:rPr>
        <w:t>could</w:t>
      </w:r>
      <w:proofErr w:type="spellEnd"/>
      <w:r>
        <w:rPr>
          <w:rFonts w:ascii="inherit" w:hAnsi="inherit"/>
          <w:color w:val="444444"/>
        </w:rPr>
        <w:t xml:space="preserve"> </w:t>
      </w:r>
      <w:proofErr w:type="spellStart"/>
      <w:r>
        <w:rPr>
          <w:rFonts w:ascii="inherit" w:hAnsi="inherit"/>
          <w:color w:val="444444"/>
        </w:rPr>
        <w:t>wait</w:t>
      </w:r>
      <w:proofErr w:type="spellEnd"/>
      <w:r>
        <w:rPr>
          <w:rFonts w:ascii="inherit" w:hAnsi="inherit"/>
          <w:color w:val="444444"/>
        </w:rPr>
        <w:t xml:space="preserve"> </w:t>
      </w:r>
      <w:proofErr w:type="spellStart"/>
      <w:r>
        <w:rPr>
          <w:rFonts w:ascii="inherit" w:hAnsi="inherit"/>
          <w:color w:val="444444"/>
        </w:rPr>
        <w:t>for</w:t>
      </w:r>
      <w:proofErr w:type="spellEnd"/>
      <w:r>
        <w:rPr>
          <w:rFonts w:ascii="inherit" w:hAnsi="inherit"/>
          <w:color w:val="444444"/>
        </w:rPr>
        <w:t xml:space="preserve"> a </w:t>
      </w:r>
      <w:proofErr w:type="spellStart"/>
      <w:r>
        <w:rPr>
          <w:rFonts w:ascii="inherit" w:hAnsi="inherit"/>
          <w:color w:val="444444"/>
        </w:rPr>
        <w:t>very</w:t>
      </w:r>
      <w:proofErr w:type="spellEnd"/>
      <w:r>
        <w:rPr>
          <w:rFonts w:ascii="inherit" w:hAnsi="inherit"/>
          <w:color w:val="444444"/>
        </w:rPr>
        <w:t xml:space="preserve"> </w:t>
      </w:r>
      <w:proofErr w:type="spellStart"/>
      <w:r>
        <w:rPr>
          <w:rFonts w:ascii="inherit" w:hAnsi="inherit"/>
          <w:color w:val="444444"/>
        </w:rPr>
        <w:t>long</w:t>
      </w:r>
      <w:proofErr w:type="spellEnd"/>
      <w:r>
        <w:rPr>
          <w:rFonts w:ascii="inherit" w:hAnsi="inherit"/>
          <w:color w:val="444444"/>
        </w:rPr>
        <w:t xml:space="preserve"> </w:t>
      </w:r>
      <w:proofErr w:type="spellStart"/>
      <w:r>
        <w:rPr>
          <w:rFonts w:ascii="inherit" w:hAnsi="inherit"/>
          <w:color w:val="444444"/>
        </w:rPr>
        <w:t>time</w:t>
      </w:r>
      <w:proofErr w:type="spellEnd"/>
      <w:r>
        <w:rPr>
          <w:rFonts w:ascii="inherit" w:hAnsi="inherit"/>
          <w:color w:val="444444"/>
        </w:rPr>
        <w:t xml:space="preserve">! </w:t>
      </w:r>
      <w:proofErr w:type="spellStart"/>
      <w:r>
        <w:rPr>
          <w:rFonts w:ascii="inherit" w:hAnsi="inherit"/>
          <w:color w:val="444444"/>
        </w:rPr>
        <w:t>Therefore</w:t>
      </w:r>
      <w:proofErr w:type="spellEnd"/>
      <w:r>
        <w:rPr>
          <w:rFonts w:ascii="inherit" w:hAnsi="inherit"/>
          <w:color w:val="444444"/>
        </w:rPr>
        <w:t>, </w:t>
      </w:r>
      <w:proofErr w:type="spellStart"/>
      <w:r>
        <w:rPr>
          <w:rStyle w:val="HTMLCode"/>
          <w:rFonts w:ascii="Consolas" w:hAnsi="Consolas"/>
          <w:color w:val="444444"/>
          <w:sz w:val="22"/>
          <w:szCs w:val="22"/>
          <w:bdr w:val="single" w:sz="6" w:space="2" w:color="E0E0E0" w:frame="1"/>
          <w:shd w:val="clear" w:color="auto" w:fill="F2F2F2"/>
        </w:rPr>
        <w:t>readAndClearFlags</w:t>
      </w:r>
      <w:proofErr w:type="spellEnd"/>
      <w:r>
        <w:rPr>
          <w:rStyle w:val="HTMLCode"/>
          <w:rFonts w:ascii="Consolas" w:hAnsi="Consolas"/>
          <w:color w:val="444444"/>
          <w:sz w:val="22"/>
          <w:szCs w:val="22"/>
          <w:bdr w:val="single" w:sz="6" w:space="2" w:color="E0E0E0" w:frame="1"/>
          <w:shd w:val="clear" w:color="auto" w:fill="F2F2F2"/>
        </w:rPr>
        <w:t>()</w:t>
      </w:r>
      <w:r>
        <w:rPr>
          <w:rFonts w:ascii="inherit" w:hAnsi="inherit"/>
          <w:color w:val="444444"/>
        </w:rPr>
        <w:t>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called</w:t>
      </w:r>
      <w:proofErr w:type="spellEnd"/>
      <w:r>
        <w:rPr>
          <w:rFonts w:ascii="inherit" w:hAnsi="inherit"/>
          <w:color w:val="444444"/>
        </w:rPr>
        <w:t xml:space="preserve"> </w:t>
      </w:r>
      <w:proofErr w:type="spellStart"/>
      <w:r>
        <w:rPr>
          <w:rFonts w:ascii="inherit" w:hAnsi="inherit"/>
          <w:color w:val="444444"/>
        </w:rPr>
        <w:t>again</w:t>
      </w:r>
      <w:proofErr w:type="spellEnd"/>
      <w:r>
        <w:rPr>
          <w:rFonts w:ascii="inherit" w:hAnsi="inherit"/>
          <w:color w:val="444444"/>
        </w:rPr>
        <w:t xml:space="preserve"> </w:t>
      </w:r>
      <w:proofErr w:type="spellStart"/>
      <w:r>
        <w:rPr>
          <w:rFonts w:ascii="inherit" w:hAnsi="inherit"/>
          <w:color w:val="444444"/>
        </w:rPr>
        <w:t>after</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interrupt</w:t>
      </w:r>
      <w:proofErr w:type="spellEnd"/>
      <w:r>
        <w:rPr>
          <w:rFonts w:ascii="inherit" w:hAnsi="inherit"/>
          <w:color w:val="444444"/>
        </w:rPr>
        <w:t xml:space="preserve"> </w:t>
      </w:r>
      <w:proofErr w:type="spellStart"/>
      <w:r>
        <w:rPr>
          <w:rFonts w:ascii="inherit" w:hAnsi="inherit"/>
          <w:color w:val="444444"/>
        </w:rPr>
        <w:t>has</w:t>
      </w:r>
      <w:proofErr w:type="spellEnd"/>
      <w:r>
        <w:rPr>
          <w:rFonts w:ascii="inherit" w:hAnsi="inherit"/>
          <w:color w:val="444444"/>
        </w:rPr>
        <w:t xml:space="preserve"> </w:t>
      </w:r>
      <w:proofErr w:type="spellStart"/>
      <w:r>
        <w:rPr>
          <w:rFonts w:ascii="inherit" w:hAnsi="inherit"/>
          <w:color w:val="444444"/>
        </w:rPr>
        <w:t>been</w:t>
      </w:r>
      <w:proofErr w:type="spellEnd"/>
      <w:r>
        <w:rPr>
          <w:rFonts w:ascii="inherit" w:hAnsi="inherit"/>
          <w:color w:val="444444"/>
        </w:rPr>
        <w:t xml:space="preserve"> </w:t>
      </w:r>
      <w:proofErr w:type="spellStart"/>
      <w:r>
        <w:rPr>
          <w:rFonts w:ascii="inherit" w:hAnsi="inherit"/>
          <w:color w:val="444444"/>
        </w:rPr>
        <w:t>reactivated</w:t>
      </w:r>
      <w:proofErr w:type="spellEnd"/>
      <w:r>
        <w:rPr>
          <w:rFonts w:ascii="inherit" w:hAnsi="inherit"/>
          <w:color w:val="444444"/>
        </w:rPr>
        <w:t xml:space="preserve">. </w:t>
      </w:r>
      <w:proofErr w:type="spellStart"/>
      <w:r>
        <w:rPr>
          <w:rFonts w:ascii="inherit" w:hAnsi="inherit"/>
          <w:color w:val="444444"/>
        </w:rPr>
        <w:t>Separating</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reading</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deletion</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flags</w:t>
      </w:r>
      <w:proofErr w:type="spellEnd"/>
      <w:r>
        <w:rPr>
          <w:rFonts w:ascii="inherit" w:hAnsi="inherit"/>
          <w:color w:val="444444"/>
        </w:rPr>
        <w:t xml:space="preserve"> </w:t>
      </w:r>
      <w:proofErr w:type="spellStart"/>
      <w:r>
        <w:rPr>
          <w:rFonts w:ascii="inherit" w:hAnsi="inherit"/>
          <w:color w:val="444444"/>
        </w:rPr>
        <w:t>would</w:t>
      </w:r>
      <w:proofErr w:type="spellEnd"/>
      <w:r>
        <w:rPr>
          <w:rFonts w:ascii="inherit" w:hAnsi="inherit"/>
          <w:color w:val="444444"/>
        </w:rPr>
        <w:t xml:space="preserve"> </w:t>
      </w:r>
      <w:proofErr w:type="spellStart"/>
      <w:r>
        <w:rPr>
          <w:rFonts w:ascii="inherit" w:hAnsi="inherit"/>
          <w:color w:val="444444"/>
        </w:rPr>
        <w:t>be</w:t>
      </w:r>
      <w:proofErr w:type="spellEnd"/>
      <w:r>
        <w:rPr>
          <w:rFonts w:ascii="inherit" w:hAnsi="inherit"/>
          <w:color w:val="444444"/>
        </w:rPr>
        <w:t xml:space="preserve"> a </w:t>
      </w:r>
      <w:proofErr w:type="spellStart"/>
      <w:r>
        <w:rPr>
          <w:rFonts w:ascii="inherit" w:hAnsi="inherit"/>
          <w:color w:val="444444"/>
        </w:rPr>
        <w:t>little</w:t>
      </w:r>
      <w:proofErr w:type="spellEnd"/>
      <w:r>
        <w:rPr>
          <w:rFonts w:ascii="inherit" w:hAnsi="inherit"/>
          <w:color w:val="444444"/>
        </w:rPr>
        <w:t xml:space="preserve"> </w:t>
      </w:r>
      <w:proofErr w:type="spellStart"/>
      <w:r>
        <w:rPr>
          <w:rFonts w:ascii="inherit" w:hAnsi="inherit"/>
          <w:color w:val="444444"/>
        </w:rPr>
        <w:t>easier</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control</w:t>
      </w:r>
      <w:proofErr w:type="spellEnd"/>
      <w:r>
        <w:rPr>
          <w:rFonts w:ascii="inherit" w:hAnsi="inherit"/>
          <w:color w:val="444444"/>
        </w:rPr>
        <w:t xml:space="preserve">, </w:t>
      </w:r>
      <w:proofErr w:type="spellStart"/>
      <w:r>
        <w:rPr>
          <w:rFonts w:ascii="inherit" w:hAnsi="inherit"/>
          <w:color w:val="444444"/>
        </w:rPr>
        <w:t>but</w:t>
      </w:r>
      <w:proofErr w:type="spellEnd"/>
      <w:r>
        <w:rPr>
          <w:rFonts w:ascii="inherit" w:hAnsi="inherit"/>
          <w:color w:val="444444"/>
        </w:rPr>
        <w:t xml:space="preserve"> </w:t>
      </w:r>
      <w:proofErr w:type="spellStart"/>
      <w:r>
        <w:rPr>
          <w:rFonts w:ascii="inherit" w:hAnsi="inherit"/>
          <w:color w:val="444444"/>
        </w:rPr>
        <w:t>this</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not</w:t>
      </w:r>
      <w:proofErr w:type="spellEnd"/>
      <w:r>
        <w:rPr>
          <w:rFonts w:ascii="inherit" w:hAnsi="inherit"/>
          <w:color w:val="444444"/>
        </w:rPr>
        <w:t xml:space="preserve"> </w:t>
      </w:r>
      <w:proofErr w:type="spellStart"/>
      <w:r>
        <w:rPr>
          <w:rFonts w:ascii="inherit" w:hAnsi="inherit"/>
          <w:color w:val="444444"/>
        </w:rPr>
        <w:t>implemented</w:t>
      </w:r>
      <w:proofErr w:type="spellEnd"/>
      <w:r>
        <w:rPr>
          <w:rFonts w:ascii="inherit" w:hAnsi="inherit"/>
          <w:color w:val="444444"/>
        </w:rPr>
        <w:t xml:space="preserve"> </w:t>
      </w:r>
      <w:proofErr w:type="spellStart"/>
      <w:r>
        <w:rPr>
          <w:rFonts w:ascii="inherit" w:hAnsi="inherit"/>
          <w:color w:val="444444"/>
        </w:rPr>
        <w:t>in</w:t>
      </w:r>
      <w:proofErr w:type="spellEnd"/>
      <w:r>
        <w:rPr>
          <w:rFonts w:ascii="inherit" w:hAnsi="inherit"/>
          <w:color w:val="444444"/>
        </w:rPr>
        <w:t xml:space="preserve"> INA226.</w:t>
      </w:r>
    </w:p>
    <w:p w14:paraId="0522E829" w14:textId="77777777" w:rsidR="006F6DE0" w:rsidRDefault="006F6DE0" w:rsidP="006F6DE0">
      <w:pPr>
        <w:shd w:val="clear" w:color="auto" w:fill="F7F7F9"/>
        <w:spacing w:line="324" w:lineRule="atLeast"/>
        <w:textAlignment w:val="baseline"/>
        <w:rPr>
          <w:rFonts w:ascii="inherit" w:hAnsi="inherit"/>
          <w:b/>
          <w:bCs/>
          <w:color w:val="000000"/>
          <w:sz w:val="18"/>
          <w:szCs w:val="18"/>
        </w:rPr>
      </w:pPr>
      <w:proofErr w:type="spellStart"/>
      <w:r>
        <w:rPr>
          <w:rFonts w:ascii="inherit" w:hAnsi="inherit"/>
          <w:b/>
          <w:bCs/>
          <w:color w:val="000000"/>
          <w:sz w:val="18"/>
          <w:szCs w:val="18"/>
        </w:rPr>
        <w:t>Limit_Alert.ino</w:t>
      </w:r>
      <w:proofErr w:type="spellEnd"/>
    </w:p>
    <w:p w14:paraId="27311F06"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#include &lt;</w:t>
      </w:r>
      <w:proofErr w:type="spellStart"/>
      <w:r>
        <w:rPr>
          <w:rStyle w:val="enlighter-c0"/>
          <w:rFonts w:ascii="inherit" w:hAnsi="inherit"/>
          <w:color w:val="086B08"/>
          <w:sz w:val="20"/>
          <w:szCs w:val="20"/>
          <w:bdr w:val="none" w:sz="0" w:space="0" w:color="auto" w:frame="1"/>
        </w:rPr>
        <w:t>Wire.h</w:t>
      </w:r>
      <w:proofErr w:type="spellEnd"/>
      <w:r>
        <w:rPr>
          <w:rStyle w:val="enlighter-c0"/>
          <w:rFonts w:ascii="inherit" w:hAnsi="inherit"/>
          <w:color w:val="086B08"/>
          <w:sz w:val="20"/>
          <w:szCs w:val="20"/>
          <w:bdr w:val="none" w:sz="0" w:space="0" w:color="auto" w:frame="1"/>
        </w:rPr>
        <w:t>&gt;</w:t>
      </w:r>
    </w:p>
    <w:p w14:paraId="227FF083"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#include &lt;INA226_WE.h&gt;</w:t>
      </w:r>
    </w:p>
    <w:p w14:paraId="213AA86F"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#define I2C_ADDRESS 0x40</w:t>
      </w:r>
    </w:p>
    <w:p w14:paraId="625C71CE"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int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interruptPin</w:t>
      </w:r>
      <w:proofErr w:type="spellEnd"/>
      <w:r>
        <w:rPr>
          <w:rStyle w:val="enlighter-text"/>
          <w:rFonts w:ascii="inherit" w:hAnsi="inherit"/>
          <w:color w:val="000000"/>
          <w:sz w:val="20"/>
          <w:szCs w:val="20"/>
          <w:bdr w:val="none" w:sz="0" w:space="0" w:color="auto" w:frame="1"/>
        </w:rPr>
        <w:t xml:space="preserve"> = </w:t>
      </w:r>
      <w:r>
        <w:rPr>
          <w:rStyle w:val="enlighter-n1"/>
          <w:rFonts w:ascii="inherit" w:hAnsi="inherit"/>
          <w:color w:val="007F7F"/>
          <w:sz w:val="20"/>
          <w:szCs w:val="20"/>
          <w:bdr w:val="none" w:sz="0" w:space="0" w:color="auto" w:frame="1"/>
        </w:rPr>
        <w:t>2</w:t>
      </w:r>
      <w:r>
        <w:rPr>
          <w:rStyle w:val="enlighter-text"/>
          <w:rFonts w:ascii="inherit" w:hAnsi="inherit"/>
          <w:color w:val="000000"/>
          <w:sz w:val="20"/>
          <w:szCs w:val="20"/>
          <w:bdr w:val="none" w:sz="0" w:space="0" w:color="auto" w:frame="1"/>
        </w:rPr>
        <w:t>;</w:t>
      </w:r>
    </w:p>
    <w:p w14:paraId="0F86D09E"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volatile</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bool</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event</w:t>
      </w:r>
      <w:proofErr w:type="spellEnd"/>
      <w:r>
        <w:rPr>
          <w:rStyle w:val="enlighter-text"/>
          <w:rFonts w:ascii="inherit" w:hAnsi="inherit"/>
          <w:color w:val="000000"/>
          <w:sz w:val="20"/>
          <w:szCs w:val="20"/>
          <w:bdr w:val="none" w:sz="0" w:space="0" w:color="auto" w:frame="1"/>
        </w:rPr>
        <w:t xml:space="preserve"> = </w:t>
      </w:r>
      <w:proofErr w:type="spellStart"/>
      <w:r>
        <w:rPr>
          <w:rStyle w:val="enlighter-k1"/>
          <w:rFonts w:ascii="inherit" w:hAnsi="inherit"/>
          <w:b/>
          <w:bCs/>
          <w:color w:val="12217C"/>
          <w:sz w:val="20"/>
          <w:szCs w:val="20"/>
          <w:bdr w:val="none" w:sz="0" w:space="0" w:color="auto" w:frame="1"/>
        </w:rPr>
        <w:t>false</w:t>
      </w:r>
      <w:proofErr w:type="spellEnd"/>
      <w:r>
        <w:rPr>
          <w:rStyle w:val="enlighter-text"/>
          <w:rFonts w:ascii="inherit" w:hAnsi="inherit"/>
          <w:color w:val="000000"/>
          <w:sz w:val="20"/>
          <w:szCs w:val="20"/>
          <w:bdr w:val="none" w:sz="0" w:space="0" w:color="auto" w:frame="1"/>
        </w:rPr>
        <w:t>;</w:t>
      </w:r>
    </w:p>
    <w:p w14:paraId="41FDFCA3" w14:textId="77777777" w:rsidR="006F6DE0" w:rsidRDefault="006F6DE0" w:rsidP="006F6DE0">
      <w:pPr>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 xml:space="preserve">INA226_WE </w:t>
      </w:r>
      <w:r>
        <w:rPr>
          <w:rStyle w:val="enlighter-m0"/>
          <w:rFonts w:ascii="inherit" w:hAnsi="inherit"/>
          <w:color w:val="000000"/>
          <w:sz w:val="20"/>
          <w:szCs w:val="20"/>
          <w:bdr w:val="none" w:sz="0" w:space="0" w:color="auto" w:frame="1"/>
        </w:rPr>
        <w:t>ina226</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I2C_ADDRESS</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47D1DEBE"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void</w:t>
      </w:r>
      <w:proofErr w:type="spellEnd"/>
      <w:r>
        <w:rPr>
          <w:rStyle w:val="enlighter-text"/>
          <w:rFonts w:ascii="inherit" w:hAnsi="inherit"/>
          <w:color w:val="000000"/>
          <w:sz w:val="20"/>
          <w:szCs w:val="20"/>
          <w:bdr w:val="none" w:sz="0" w:space="0" w:color="auto" w:frame="1"/>
        </w:rPr>
        <w:t xml:space="preserve"> </w:t>
      </w:r>
      <w:proofErr w:type="spellStart"/>
      <w:r>
        <w:rPr>
          <w:rStyle w:val="enlighter-m0"/>
          <w:rFonts w:ascii="inherit" w:hAnsi="inherit"/>
          <w:color w:val="000000"/>
          <w:sz w:val="20"/>
          <w:szCs w:val="20"/>
          <w:bdr w:val="none" w:sz="0" w:space="0" w:color="auto" w:frame="1"/>
        </w:rPr>
        <w:t>setup</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r>
        <w:rPr>
          <w:rStyle w:val="enlighter-g1"/>
          <w:rFonts w:ascii="inherit" w:hAnsi="inherit"/>
          <w:color w:val="12217C"/>
          <w:sz w:val="20"/>
          <w:szCs w:val="20"/>
          <w:bdr w:val="none" w:sz="0" w:space="0" w:color="auto" w:frame="1"/>
        </w:rPr>
        <w:t>{</w:t>
      </w:r>
    </w:p>
    <w:p w14:paraId="595AFD95"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begin</w:t>
      </w:r>
      <w:proofErr w:type="spellEnd"/>
      <w:r>
        <w:rPr>
          <w:rStyle w:val="enlighter-g1"/>
          <w:rFonts w:ascii="inherit" w:hAnsi="inherit"/>
          <w:color w:val="12217C"/>
          <w:sz w:val="20"/>
          <w:szCs w:val="20"/>
          <w:bdr w:val="none" w:sz="0" w:space="0" w:color="auto" w:frame="1"/>
        </w:rPr>
        <w:t>(</w:t>
      </w:r>
      <w:r>
        <w:rPr>
          <w:rStyle w:val="enlighter-n1"/>
          <w:rFonts w:ascii="inherit" w:hAnsi="inherit"/>
          <w:color w:val="007F7F"/>
          <w:sz w:val="20"/>
          <w:szCs w:val="20"/>
          <w:bdr w:val="none" w:sz="0" w:space="0" w:color="auto" w:frame="1"/>
        </w:rPr>
        <w:t>9600</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12BF1FD0"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Wire.</w:t>
      </w:r>
      <w:r>
        <w:rPr>
          <w:rStyle w:val="enlighter-m3"/>
          <w:rFonts w:ascii="inherit" w:hAnsi="inherit"/>
          <w:color w:val="000000"/>
          <w:sz w:val="20"/>
          <w:szCs w:val="20"/>
          <w:bdr w:val="none" w:sz="0" w:space="0" w:color="auto" w:frame="1"/>
        </w:rPr>
        <w:t>begin</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49342A81" w14:textId="77777777" w:rsidR="006F6DE0" w:rsidRDefault="006F6DE0" w:rsidP="006F6DE0">
      <w:pPr>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init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714F7CB0"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Set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Number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of</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measurements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for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shunt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and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bus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voltage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which</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shall</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averaged</w:t>
      </w:r>
      <w:proofErr w:type="spellEnd"/>
    </w:p>
    <w:p w14:paraId="116F6660"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Mode</w:t>
      </w:r>
      <w:proofErr w:type="spellEnd"/>
      <w:r>
        <w:rPr>
          <w:rStyle w:val="enlighter-c1"/>
          <w:rFonts w:ascii="inherit" w:hAnsi="inherit"/>
          <w:color w:val="086B08"/>
          <w:sz w:val="20"/>
          <w:szCs w:val="20"/>
          <w:bdr w:val="none" w:sz="0" w:space="0" w:color="auto" w:frame="1"/>
        </w:rPr>
        <w:t xml:space="preserve"> * * </w:t>
      </w:r>
      <w:proofErr w:type="spellStart"/>
      <w:r>
        <w:rPr>
          <w:rStyle w:val="enlighter-c1"/>
          <w:rFonts w:ascii="inherit" w:hAnsi="inherit"/>
          <w:color w:val="086B08"/>
          <w:sz w:val="20"/>
          <w:szCs w:val="20"/>
          <w:bdr w:val="none" w:sz="0" w:space="0" w:color="auto" w:frame="1"/>
        </w:rPr>
        <w:t>Number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of</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samples</w:t>
      </w:r>
      <w:proofErr w:type="spellEnd"/>
      <w:r>
        <w:rPr>
          <w:rStyle w:val="enlighter-c1"/>
          <w:rFonts w:ascii="inherit" w:hAnsi="inherit"/>
          <w:color w:val="086B08"/>
          <w:sz w:val="20"/>
          <w:szCs w:val="20"/>
          <w:bdr w:val="none" w:sz="0" w:space="0" w:color="auto" w:frame="1"/>
        </w:rPr>
        <w:t xml:space="preserve"> *</w:t>
      </w:r>
    </w:p>
    <w:p w14:paraId="79B71CDB"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AVERAGE_1 1 (</w:t>
      </w:r>
      <w:proofErr w:type="spellStart"/>
      <w:r>
        <w:rPr>
          <w:rStyle w:val="enlighter-c1"/>
          <w:rFonts w:ascii="inherit" w:hAnsi="inherit"/>
          <w:color w:val="086B08"/>
          <w:sz w:val="20"/>
          <w:szCs w:val="20"/>
          <w:bdr w:val="none" w:sz="0" w:space="0" w:color="auto" w:frame="1"/>
        </w:rPr>
        <w:t>default</w:t>
      </w:r>
      <w:proofErr w:type="spellEnd"/>
      <w:r>
        <w:rPr>
          <w:rStyle w:val="enlighter-c1"/>
          <w:rFonts w:ascii="inherit" w:hAnsi="inherit"/>
          <w:color w:val="086B08"/>
          <w:sz w:val="20"/>
          <w:szCs w:val="20"/>
          <w:bdr w:val="none" w:sz="0" w:space="0" w:color="auto" w:frame="1"/>
        </w:rPr>
        <w:t>)</w:t>
      </w:r>
    </w:p>
    <w:p w14:paraId="00DAEF4E"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AVERAGE_4 4</w:t>
      </w:r>
    </w:p>
    <w:p w14:paraId="6A1B2C9F"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AVERAGE_16 16</w:t>
      </w:r>
    </w:p>
    <w:p w14:paraId="2F8BACD3"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AVERAGE_64 64</w:t>
      </w:r>
    </w:p>
    <w:p w14:paraId="1C71F086"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AVERAGE_128 128</w:t>
      </w:r>
    </w:p>
    <w:p w14:paraId="5A24FE4C"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AVERAGE_256 256</w:t>
      </w:r>
    </w:p>
    <w:p w14:paraId="583C9D99"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AVERAGE_512 512</w:t>
      </w:r>
    </w:p>
    <w:p w14:paraId="2876D751"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AVERAGE_1024 1024</w:t>
      </w:r>
    </w:p>
    <w:p w14:paraId="722F0501"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lastRenderedPageBreak/>
        <w:t>*/</w:t>
      </w:r>
    </w:p>
    <w:p w14:paraId="10DFFB9D"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 xml:space="preserve">// ina226.setAverage(AVERAGE_1024); </w:t>
      </w:r>
    </w:p>
    <w:p w14:paraId="7BC48070"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Set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conversion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time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in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microseconds</w:t>
      </w:r>
      <w:proofErr w:type="spellEnd"/>
    </w:p>
    <w:p w14:paraId="3C8030B0"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c1"/>
          <w:rFonts w:ascii="inherit" w:hAnsi="inherit"/>
          <w:color w:val="086B08"/>
          <w:sz w:val="20"/>
          <w:szCs w:val="20"/>
          <w:bdr w:val="none" w:sz="0" w:space="0" w:color="auto" w:frame="1"/>
        </w:rPr>
        <w:t>One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set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of</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shunt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and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bus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voltage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conversion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will</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take</w:t>
      </w:r>
      <w:proofErr w:type="spellEnd"/>
      <w:r>
        <w:rPr>
          <w:rStyle w:val="enlighter-c1"/>
          <w:rFonts w:ascii="inherit" w:hAnsi="inherit"/>
          <w:color w:val="086B08"/>
          <w:sz w:val="20"/>
          <w:szCs w:val="20"/>
          <w:bdr w:val="none" w:sz="0" w:space="0" w:color="auto" w:frame="1"/>
        </w:rPr>
        <w:t xml:space="preserve">: </w:t>
      </w:r>
    </w:p>
    <w:p w14:paraId="1CD8AE46"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c1"/>
          <w:rFonts w:ascii="inherit" w:hAnsi="inherit"/>
          <w:color w:val="086B08"/>
          <w:sz w:val="20"/>
          <w:szCs w:val="20"/>
          <w:bdr w:val="none" w:sz="0" w:space="0" w:color="auto" w:frame="1"/>
        </w:rPr>
        <w:t>number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of</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samples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to</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averaged</w:t>
      </w:r>
      <w:proofErr w:type="spellEnd"/>
      <w:r>
        <w:rPr>
          <w:rStyle w:val="enlighter-c1"/>
          <w:rFonts w:ascii="inherit" w:hAnsi="inherit"/>
          <w:color w:val="086B08"/>
          <w:sz w:val="20"/>
          <w:szCs w:val="20"/>
          <w:bdr w:val="none" w:sz="0" w:space="0" w:color="auto" w:frame="1"/>
        </w:rPr>
        <w:t xml:space="preserve"> x </w:t>
      </w:r>
      <w:proofErr w:type="spellStart"/>
      <w:r>
        <w:rPr>
          <w:rStyle w:val="enlighter-c1"/>
          <w:rFonts w:ascii="inherit" w:hAnsi="inherit"/>
          <w:color w:val="086B08"/>
          <w:sz w:val="20"/>
          <w:szCs w:val="20"/>
          <w:bdr w:val="none" w:sz="0" w:space="0" w:color="auto" w:frame="1"/>
        </w:rPr>
        <w:t>conversion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time</w:t>
      </w:r>
      <w:proofErr w:type="spellEnd"/>
      <w:r>
        <w:rPr>
          <w:rStyle w:val="enlighter-c1"/>
          <w:rFonts w:ascii="inherit" w:hAnsi="inherit"/>
          <w:color w:val="086B08"/>
          <w:sz w:val="20"/>
          <w:szCs w:val="20"/>
          <w:bdr w:val="none" w:sz="0" w:space="0" w:color="auto" w:frame="1"/>
        </w:rPr>
        <w:t xml:space="preserve"> x 2</w:t>
      </w:r>
    </w:p>
    <w:p w14:paraId="3FA28135"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Mode</w:t>
      </w:r>
      <w:proofErr w:type="spellEnd"/>
      <w:r>
        <w:rPr>
          <w:rStyle w:val="enlighter-c1"/>
          <w:rFonts w:ascii="inherit" w:hAnsi="inherit"/>
          <w:color w:val="086B08"/>
          <w:sz w:val="20"/>
          <w:szCs w:val="20"/>
          <w:bdr w:val="none" w:sz="0" w:space="0" w:color="auto" w:frame="1"/>
        </w:rPr>
        <w:t xml:space="preserve"> * * </w:t>
      </w:r>
      <w:proofErr w:type="spellStart"/>
      <w:r>
        <w:rPr>
          <w:rStyle w:val="enlighter-c1"/>
          <w:rFonts w:ascii="inherit" w:hAnsi="inherit"/>
          <w:color w:val="086B08"/>
          <w:sz w:val="20"/>
          <w:szCs w:val="20"/>
          <w:bdr w:val="none" w:sz="0" w:space="0" w:color="auto" w:frame="1"/>
        </w:rPr>
        <w:t>conversion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time</w:t>
      </w:r>
      <w:proofErr w:type="spellEnd"/>
      <w:r>
        <w:rPr>
          <w:rStyle w:val="enlighter-c1"/>
          <w:rFonts w:ascii="inherit" w:hAnsi="inherit"/>
          <w:color w:val="086B08"/>
          <w:sz w:val="20"/>
          <w:szCs w:val="20"/>
          <w:bdr w:val="none" w:sz="0" w:space="0" w:color="auto" w:frame="1"/>
        </w:rPr>
        <w:t xml:space="preserve"> *</w:t>
      </w:r>
    </w:p>
    <w:p w14:paraId="5843968F"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CONV_TIME_140 140 µs</w:t>
      </w:r>
    </w:p>
    <w:p w14:paraId="33F3D0A7"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CONV_TIME_204 204 µs</w:t>
      </w:r>
    </w:p>
    <w:p w14:paraId="2B98754E"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CONV_TIME_332 332 µs</w:t>
      </w:r>
    </w:p>
    <w:p w14:paraId="12D8F4A0"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CONV_TIME_588 588 µs</w:t>
      </w:r>
    </w:p>
    <w:p w14:paraId="282D55F3"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CONV_TIME_1100 1.1 </w:t>
      </w:r>
      <w:proofErr w:type="spellStart"/>
      <w:r>
        <w:rPr>
          <w:rStyle w:val="enlighter-c1"/>
          <w:rFonts w:ascii="inherit" w:hAnsi="inherit"/>
          <w:color w:val="086B08"/>
          <w:sz w:val="20"/>
          <w:szCs w:val="20"/>
          <w:bdr w:val="none" w:sz="0" w:space="0" w:color="auto" w:frame="1"/>
        </w:rPr>
        <w:t>ms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default</w:t>
      </w:r>
      <w:proofErr w:type="spellEnd"/>
      <w:r>
        <w:rPr>
          <w:rStyle w:val="enlighter-c1"/>
          <w:rFonts w:ascii="inherit" w:hAnsi="inherit"/>
          <w:color w:val="086B08"/>
          <w:sz w:val="20"/>
          <w:szCs w:val="20"/>
          <w:bdr w:val="none" w:sz="0" w:space="0" w:color="auto" w:frame="1"/>
        </w:rPr>
        <w:t>)</w:t>
      </w:r>
    </w:p>
    <w:p w14:paraId="6E470B1D"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CONV_TIME_2116 2.116 </w:t>
      </w:r>
      <w:proofErr w:type="spellStart"/>
      <w:r>
        <w:rPr>
          <w:rStyle w:val="enlighter-c1"/>
          <w:rFonts w:ascii="inherit" w:hAnsi="inherit"/>
          <w:color w:val="086B08"/>
          <w:sz w:val="20"/>
          <w:szCs w:val="20"/>
          <w:bdr w:val="none" w:sz="0" w:space="0" w:color="auto" w:frame="1"/>
        </w:rPr>
        <w:t>ms</w:t>
      </w:r>
      <w:proofErr w:type="spellEnd"/>
    </w:p>
    <w:p w14:paraId="36824E72"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CONV_TIME_4156 4.156 </w:t>
      </w:r>
      <w:proofErr w:type="spellStart"/>
      <w:r>
        <w:rPr>
          <w:rStyle w:val="enlighter-c1"/>
          <w:rFonts w:ascii="inherit" w:hAnsi="inherit"/>
          <w:color w:val="086B08"/>
          <w:sz w:val="20"/>
          <w:szCs w:val="20"/>
          <w:bdr w:val="none" w:sz="0" w:space="0" w:color="auto" w:frame="1"/>
        </w:rPr>
        <w:t>ms</w:t>
      </w:r>
      <w:proofErr w:type="spellEnd"/>
    </w:p>
    <w:p w14:paraId="40084F72"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CONV_TIME_8244 8.244 </w:t>
      </w:r>
      <w:proofErr w:type="spellStart"/>
      <w:r>
        <w:rPr>
          <w:rStyle w:val="enlighter-c1"/>
          <w:rFonts w:ascii="inherit" w:hAnsi="inherit"/>
          <w:color w:val="086B08"/>
          <w:sz w:val="20"/>
          <w:szCs w:val="20"/>
          <w:bdr w:val="none" w:sz="0" w:space="0" w:color="auto" w:frame="1"/>
        </w:rPr>
        <w:t>ms</w:t>
      </w:r>
      <w:proofErr w:type="spellEnd"/>
      <w:r>
        <w:rPr>
          <w:rStyle w:val="enlighter-c1"/>
          <w:rFonts w:ascii="inherit" w:hAnsi="inherit"/>
          <w:color w:val="086B08"/>
          <w:sz w:val="20"/>
          <w:szCs w:val="20"/>
          <w:bdr w:val="none" w:sz="0" w:space="0" w:color="auto" w:frame="1"/>
        </w:rPr>
        <w:t xml:space="preserve"> </w:t>
      </w:r>
    </w:p>
    <w:p w14:paraId="19DC8EB3"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w:t>
      </w:r>
    </w:p>
    <w:p w14:paraId="3D5B2B0A"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 xml:space="preserve">// ina226.setConversionTime(CONV_TIME_8244); </w:t>
      </w:r>
    </w:p>
    <w:p w14:paraId="6D8EF972"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Set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measure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mode</w:t>
      </w:r>
      <w:proofErr w:type="spellEnd"/>
    </w:p>
    <w:p w14:paraId="210469F3"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POWER_DOWN - INA219 </w:t>
      </w:r>
      <w:proofErr w:type="spellStart"/>
      <w:r>
        <w:rPr>
          <w:rStyle w:val="enlighter-c1"/>
          <w:rFonts w:ascii="inherit" w:hAnsi="inherit"/>
          <w:color w:val="086B08"/>
          <w:sz w:val="20"/>
          <w:szCs w:val="20"/>
          <w:bdr w:val="none" w:sz="0" w:space="0" w:color="auto" w:frame="1"/>
        </w:rPr>
        <w:t>switched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off</w:t>
      </w:r>
      <w:proofErr w:type="spellEnd"/>
    </w:p>
    <w:p w14:paraId="41615988"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TRIGGERED - </w:t>
      </w:r>
      <w:proofErr w:type="spellStart"/>
      <w:r>
        <w:rPr>
          <w:rStyle w:val="enlighter-c1"/>
          <w:rFonts w:ascii="inherit" w:hAnsi="inherit"/>
          <w:color w:val="086B08"/>
          <w:sz w:val="20"/>
          <w:szCs w:val="20"/>
          <w:bdr w:val="none" w:sz="0" w:space="0" w:color="auto" w:frame="1"/>
        </w:rPr>
        <w:t>measurement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demand</w:t>
      </w:r>
      <w:proofErr w:type="spellEnd"/>
    </w:p>
    <w:p w14:paraId="4EB49078"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CONTINUOUS - </w:t>
      </w:r>
      <w:proofErr w:type="spellStart"/>
      <w:r>
        <w:rPr>
          <w:rStyle w:val="enlighter-c1"/>
          <w:rFonts w:ascii="inherit" w:hAnsi="inherit"/>
          <w:color w:val="086B08"/>
          <w:sz w:val="20"/>
          <w:szCs w:val="20"/>
          <w:bdr w:val="none" w:sz="0" w:space="0" w:color="auto" w:frame="1"/>
        </w:rPr>
        <w:t>Continuous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measurements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default</w:t>
      </w:r>
      <w:proofErr w:type="spellEnd"/>
      <w:r>
        <w:rPr>
          <w:rStyle w:val="enlighter-c1"/>
          <w:rFonts w:ascii="inherit" w:hAnsi="inherit"/>
          <w:color w:val="086B08"/>
          <w:sz w:val="20"/>
          <w:szCs w:val="20"/>
          <w:bdr w:val="none" w:sz="0" w:space="0" w:color="auto" w:frame="1"/>
        </w:rPr>
        <w:t>)</w:t>
      </w:r>
    </w:p>
    <w:p w14:paraId="0017322D"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w:t>
      </w:r>
    </w:p>
    <w:p w14:paraId="14EC8F03"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 xml:space="preserve">//ina226.setMeasureMode(CONTINUOUS); // </w:t>
      </w:r>
      <w:proofErr w:type="spellStart"/>
      <w:r>
        <w:rPr>
          <w:rStyle w:val="enlighter-c0"/>
          <w:rFonts w:ascii="inherit" w:hAnsi="inherit"/>
          <w:color w:val="086B08"/>
          <w:sz w:val="20"/>
          <w:szCs w:val="20"/>
          <w:bdr w:val="none" w:sz="0" w:space="0" w:color="auto" w:frame="1"/>
        </w:rPr>
        <w:t>choose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mode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and</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uncomment</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for</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change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of</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default</w:t>
      </w:r>
      <w:proofErr w:type="spellEnd"/>
    </w:p>
    <w:p w14:paraId="52373571"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If</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the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current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values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delivered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by</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the</w:t>
      </w:r>
      <w:proofErr w:type="spellEnd"/>
      <w:r>
        <w:rPr>
          <w:rStyle w:val="enlighter-c1"/>
          <w:rFonts w:ascii="inherit" w:hAnsi="inherit"/>
          <w:color w:val="086B08"/>
          <w:sz w:val="20"/>
          <w:szCs w:val="20"/>
          <w:bdr w:val="none" w:sz="0" w:space="0" w:color="auto" w:frame="1"/>
        </w:rPr>
        <w:t xml:space="preserve"> INA226 </w:t>
      </w:r>
      <w:proofErr w:type="spellStart"/>
      <w:r>
        <w:rPr>
          <w:rStyle w:val="enlighter-c1"/>
          <w:rFonts w:ascii="inherit" w:hAnsi="inherit"/>
          <w:color w:val="086B08"/>
          <w:sz w:val="20"/>
          <w:szCs w:val="20"/>
          <w:bdr w:val="none" w:sz="0" w:space="0" w:color="auto" w:frame="1"/>
        </w:rPr>
        <w:t>differ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by</w:t>
      </w:r>
      <w:proofErr w:type="spellEnd"/>
      <w:r>
        <w:rPr>
          <w:rStyle w:val="enlighter-c1"/>
          <w:rFonts w:ascii="inherit" w:hAnsi="inherit"/>
          <w:color w:val="086B08"/>
          <w:sz w:val="20"/>
          <w:szCs w:val="20"/>
          <w:bdr w:val="none" w:sz="0" w:space="0" w:color="auto" w:frame="1"/>
        </w:rPr>
        <w:t xml:space="preserve"> a </w:t>
      </w:r>
      <w:proofErr w:type="spellStart"/>
      <w:r>
        <w:rPr>
          <w:rStyle w:val="enlighter-c1"/>
          <w:rFonts w:ascii="inherit" w:hAnsi="inherit"/>
          <w:color w:val="086B08"/>
          <w:sz w:val="20"/>
          <w:szCs w:val="20"/>
          <w:bdr w:val="none" w:sz="0" w:space="0" w:color="auto" w:frame="1"/>
        </w:rPr>
        <w:t>constant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factor</w:t>
      </w:r>
      <w:proofErr w:type="spellEnd"/>
    </w:p>
    <w:p w14:paraId="2B09FEE5"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c1"/>
          <w:rFonts w:ascii="inherit" w:hAnsi="inherit"/>
          <w:color w:val="086B08"/>
          <w:sz w:val="20"/>
          <w:szCs w:val="20"/>
          <w:bdr w:val="none" w:sz="0" w:space="0" w:color="auto" w:frame="1"/>
        </w:rPr>
        <w:t>from</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values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obtained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with</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calibrated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equipment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you</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can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define</w:t>
      </w:r>
      <w:proofErr w:type="spellEnd"/>
      <w:r>
        <w:rPr>
          <w:rStyle w:val="enlighter-c1"/>
          <w:rFonts w:ascii="inherit" w:hAnsi="inherit"/>
          <w:color w:val="086B08"/>
          <w:sz w:val="20"/>
          <w:szCs w:val="20"/>
          <w:bdr w:val="none" w:sz="0" w:space="0" w:color="auto" w:frame="1"/>
        </w:rPr>
        <w:t xml:space="preserve"> a </w:t>
      </w:r>
      <w:proofErr w:type="spellStart"/>
      <w:r>
        <w:rPr>
          <w:rStyle w:val="enlighter-c1"/>
          <w:rFonts w:ascii="inherit" w:hAnsi="inherit"/>
          <w:color w:val="086B08"/>
          <w:sz w:val="20"/>
          <w:szCs w:val="20"/>
          <w:bdr w:val="none" w:sz="0" w:space="0" w:color="auto" w:frame="1"/>
        </w:rPr>
        <w:t>correction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factor</w:t>
      </w:r>
      <w:proofErr w:type="spellEnd"/>
      <w:r>
        <w:rPr>
          <w:rStyle w:val="enlighter-c1"/>
          <w:rFonts w:ascii="inherit" w:hAnsi="inherit"/>
          <w:color w:val="086B08"/>
          <w:sz w:val="20"/>
          <w:szCs w:val="20"/>
          <w:bdr w:val="none" w:sz="0" w:space="0" w:color="auto" w:frame="1"/>
        </w:rPr>
        <w:t>.</w:t>
      </w:r>
    </w:p>
    <w:p w14:paraId="39846C76"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c1"/>
          <w:rFonts w:ascii="inherit" w:hAnsi="inherit"/>
          <w:color w:val="086B08"/>
          <w:sz w:val="20"/>
          <w:szCs w:val="20"/>
          <w:bdr w:val="none" w:sz="0" w:space="0" w:color="auto" w:frame="1"/>
        </w:rPr>
        <w:t>Correction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factor</w:t>
      </w:r>
      <w:proofErr w:type="spellEnd"/>
      <w:r>
        <w:rPr>
          <w:rStyle w:val="enlighter-c1"/>
          <w:rFonts w:ascii="inherit" w:hAnsi="inherit"/>
          <w:color w:val="086B08"/>
          <w:sz w:val="20"/>
          <w:szCs w:val="20"/>
          <w:bdr w:val="none" w:sz="0" w:space="0" w:color="auto" w:frame="1"/>
        </w:rPr>
        <w:t xml:space="preserve"> = </w:t>
      </w:r>
      <w:proofErr w:type="spellStart"/>
      <w:r>
        <w:rPr>
          <w:rStyle w:val="enlighter-c1"/>
          <w:rFonts w:ascii="inherit" w:hAnsi="inherit"/>
          <w:color w:val="086B08"/>
          <w:sz w:val="20"/>
          <w:szCs w:val="20"/>
          <w:bdr w:val="none" w:sz="0" w:space="0" w:color="auto" w:frame="1"/>
        </w:rPr>
        <w:t>current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delivered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from</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calibrated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equipment</w:t>
      </w:r>
      <w:proofErr w:type="spellEnd"/>
      <w:r>
        <w:rPr>
          <w:rStyle w:val="enlighter-c1"/>
          <w:rFonts w:ascii="inherit" w:hAnsi="inherit"/>
          <w:color w:val="086B08"/>
          <w:sz w:val="20"/>
          <w:szCs w:val="20"/>
          <w:bdr w:val="none" w:sz="0" w:space="0" w:color="auto" w:frame="1"/>
        </w:rPr>
        <w:t xml:space="preserve"> / </w:t>
      </w:r>
      <w:proofErr w:type="spellStart"/>
      <w:r>
        <w:rPr>
          <w:rStyle w:val="enlighter-c1"/>
          <w:rFonts w:ascii="inherit" w:hAnsi="inherit"/>
          <w:color w:val="086B08"/>
          <w:sz w:val="20"/>
          <w:szCs w:val="20"/>
          <w:bdr w:val="none" w:sz="0" w:space="0" w:color="auto" w:frame="1"/>
        </w:rPr>
        <w:t>current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delivered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by</w:t>
      </w:r>
      <w:proofErr w:type="spellEnd"/>
      <w:r>
        <w:rPr>
          <w:rStyle w:val="enlighter-c1"/>
          <w:rFonts w:ascii="inherit" w:hAnsi="inherit"/>
          <w:color w:val="086B08"/>
          <w:sz w:val="20"/>
          <w:szCs w:val="20"/>
          <w:bdr w:val="none" w:sz="0" w:space="0" w:color="auto" w:frame="1"/>
        </w:rPr>
        <w:t xml:space="preserve"> INA226</w:t>
      </w:r>
    </w:p>
    <w:p w14:paraId="2841B978"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w:t>
      </w:r>
    </w:p>
    <w:p w14:paraId="7C74F8D2" w14:textId="77777777" w:rsidR="006F6DE0" w:rsidRDefault="006F6DE0" w:rsidP="006F6DE0">
      <w:pPr>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 ina226.setCorrectionFactor(0.95);</w:t>
      </w:r>
    </w:p>
    <w:p w14:paraId="2E7A9464"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 xml:space="preserve">"INA226 </w:t>
      </w:r>
      <w:proofErr w:type="spellStart"/>
      <w:r>
        <w:rPr>
          <w:rStyle w:val="enlighter-s0"/>
          <w:rFonts w:ascii="inherit" w:hAnsi="inherit"/>
          <w:color w:val="961414"/>
          <w:sz w:val="20"/>
          <w:szCs w:val="20"/>
          <w:bdr w:val="none" w:sz="0" w:space="0" w:color="auto" w:frame="1"/>
        </w:rPr>
        <w:t>Current</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Sensor</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Example</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Sketch</w:t>
      </w:r>
      <w:proofErr w:type="spellEnd"/>
      <w:r>
        <w:rPr>
          <w:rStyle w:val="enlighter-s0"/>
          <w:rFonts w:ascii="inherit" w:hAnsi="inherit"/>
          <w:color w:val="961414"/>
          <w:sz w:val="20"/>
          <w:szCs w:val="20"/>
          <w:bdr w:val="none" w:sz="0" w:space="0" w:color="auto" w:frame="1"/>
        </w:rPr>
        <w:t xml:space="preserve"> - </w:t>
      </w:r>
      <w:proofErr w:type="spellStart"/>
      <w:r>
        <w:rPr>
          <w:rStyle w:val="enlighter-s0"/>
          <w:rFonts w:ascii="inherit" w:hAnsi="inherit"/>
          <w:color w:val="961414"/>
          <w:sz w:val="20"/>
          <w:szCs w:val="20"/>
          <w:bdr w:val="none" w:sz="0" w:space="0" w:color="auto" w:frame="1"/>
        </w:rPr>
        <w:t>Limit_Alert</w:t>
      </w:r>
      <w:proofErr w:type="spellEnd"/>
      <w:r>
        <w:rPr>
          <w:rStyle w:val="enlighter-s0"/>
          <w:rFonts w:ascii="inherit" w:hAnsi="inherit"/>
          <w:color w:val="961414"/>
          <w:sz w:val="20"/>
          <w:szCs w:val="20"/>
          <w:bdr w:val="none" w:sz="0" w:space="0" w:color="auto" w:frame="1"/>
        </w:rPr>
        <w: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2F9B7CCC"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In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the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default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mode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the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limit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interrupt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flag</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will</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deleted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after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the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next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measurement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within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limits</w:t>
      </w:r>
      <w:proofErr w:type="spellEnd"/>
      <w:r>
        <w:rPr>
          <w:rStyle w:val="enlighter-c1"/>
          <w:rFonts w:ascii="inherit" w:hAnsi="inherit"/>
          <w:color w:val="086B08"/>
          <w:sz w:val="20"/>
          <w:szCs w:val="20"/>
          <w:bdr w:val="none" w:sz="0" w:space="0" w:color="auto" w:frame="1"/>
        </w:rPr>
        <w:t xml:space="preserve">. </w:t>
      </w:r>
    </w:p>
    <w:p w14:paraId="7B0F67FC"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c1"/>
          <w:rFonts w:ascii="inherit" w:hAnsi="inherit"/>
          <w:color w:val="086B08"/>
          <w:sz w:val="20"/>
          <w:szCs w:val="20"/>
          <w:bdr w:val="none" w:sz="0" w:space="0" w:color="auto" w:frame="1"/>
        </w:rPr>
        <w:t>With</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enableAltertLatch</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the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flag</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will</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have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to</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deleted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with</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readAndClearFlags</w:t>
      </w:r>
      <w:proofErr w:type="spellEnd"/>
      <w:r>
        <w:rPr>
          <w:rStyle w:val="enlighter-c1"/>
          <w:rFonts w:ascii="inherit" w:hAnsi="inherit"/>
          <w:color w:val="086B08"/>
          <w:sz w:val="20"/>
          <w:szCs w:val="20"/>
          <w:bdr w:val="none" w:sz="0" w:space="0" w:color="auto" w:frame="1"/>
        </w:rPr>
        <w:t xml:space="preserve">(). </w:t>
      </w:r>
    </w:p>
    <w:p w14:paraId="19153280"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w:t>
      </w:r>
    </w:p>
    <w:p w14:paraId="5D3F0707" w14:textId="77777777" w:rsidR="006F6DE0" w:rsidRDefault="006F6DE0" w:rsidP="006F6DE0">
      <w:pPr>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lastRenderedPageBreak/>
        <w:t>ina226.</w:t>
      </w:r>
      <w:r>
        <w:rPr>
          <w:rStyle w:val="enlighter-m3"/>
          <w:rFonts w:ascii="inherit" w:hAnsi="inherit"/>
          <w:color w:val="000000"/>
          <w:sz w:val="20"/>
          <w:szCs w:val="20"/>
          <w:bdr w:val="none" w:sz="0" w:space="0" w:color="auto" w:frame="1"/>
        </w:rPr>
        <w:t>enableAlertLatch</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55FD9007"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Set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the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alert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type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and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the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limit</w:t>
      </w:r>
      <w:proofErr w:type="spellEnd"/>
    </w:p>
    <w:p w14:paraId="7B8B3960"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Mode</w:t>
      </w:r>
      <w:proofErr w:type="spellEnd"/>
      <w:r>
        <w:rPr>
          <w:rStyle w:val="enlighter-c1"/>
          <w:rFonts w:ascii="inherit" w:hAnsi="inherit"/>
          <w:color w:val="086B08"/>
          <w:sz w:val="20"/>
          <w:szCs w:val="20"/>
          <w:bdr w:val="none" w:sz="0" w:space="0" w:color="auto" w:frame="1"/>
        </w:rPr>
        <w:t xml:space="preserve"> * * </w:t>
      </w:r>
      <w:proofErr w:type="spellStart"/>
      <w:r>
        <w:rPr>
          <w:rStyle w:val="enlighter-c1"/>
          <w:rFonts w:ascii="inherit" w:hAnsi="inherit"/>
          <w:color w:val="086B08"/>
          <w:sz w:val="20"/>
          <w:szCs w:val="20"/>
          <w:bdr w:val="none" w:sz="0" w:space="0" w:color="auto" w:frame="1"/>
        </w:rPr>
        <w:t>Description</w:t>
      </w:r>
      <w:proofErr w:type="spellEnd"/>
      <w:r>
        <w:rPr>
          <w:rStyle w:val="enlighter-c1"/>
          <w:rFonts w:ascii="inherit" w:hAnsi="inherit"/>
          <w:color w:val="086B08"/>
          <w:sz w:val="20"/>
          <w:szCs w:val="20"/>
          <w:bdr w:val="none" w:sz="0" w:space="0" w:color="auto" w:frame="1"/>
        </w:rPr>
        <w:t xml:space="preserve"> * * </w:t>
      </w:r>
      <w:proofErr w:type="spellStart"/>
      <w:r>
        <w:rPr>
          <w:rStyle w:val="enlighter-c1"/>
          <w:rFonts w:ascii="inherit" w:hAnsi="inherit"/>
          <w:color w:val="086B08"/>
          <w:sz w:val="20"/>
          <w:szCs w:val="20"/>
          <w:bdr w:val="none" w:sz="0" w:space="0" w:color="auto" w:frame="1"/>
        </w:rPr>
        <w:t>limit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unit</w:t>
      </w:r>
      <w:proofErr w:type="spellEnd"/>
      <w:r>
        <w:rPr>
          <w:rStyle w:val="enlighter-c1"/>
          <w:rFonts w:ascii="inherit" w:hAnsi="inherit"/>
          <w:color w:val="086B08"/>
          <w:sz w:val="20"/>
          <w:szCs w:val="20"/>
          <w:bdr w:val="none" w:sz="0" w:space="0" w:color="auto" w:frame="1"/>
        </w:rPr>
        <w:t xml:space="preserve"> *</w:t>
      </w:r>
    </w:p>
    <w:p w14:paraId="27251A1A"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SHUNT_OVER </w:t>
      </w:r>
      <w:proofErr w:type="spellStart"/>
      <w:r>
        <w:rPr>
          <w:rStyle w:val="enlighter-c1"/>
          <w:rFonts w:ascii="inherit" w:hAnsi="inherit"/>
          <w:color w:val="086B08"/>
          <w:sz w:val="20"/>
          <w:szCs w:val="20"/>
          <w:bdr w:val="none" w:sz="0" w:space="0" w:color="auto" w:frame="1"/>
        </w:rPr>
        <w:t>Shunt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Voltage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over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limit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mV</w:t>
      </w:r>
      <w:proofErr w:type="spellEnd"/>
    </w:p>
    <w:p w14:paraId="55672598"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SHUNT_UNDER </w:t>
      </w:r>
      <w:proofErr w:type="spellStart"/>
      <w:r>
        <w:rPr>
          <w:rStyle w:val="enlighter-c1"/>
          <w:rFonts w:ascii="inherit" w:hAnsi="inherit"/>
          <w:color w:val="086B08"/>
          <w:sz w:val="20"/>
          <w:szCs w:val="20"/>
          <w:bdr w:val="none" w:sz="0" w:space="0" w:color="auto" w:frame="1"/>
        </w:rPr>
        <w:t>Shunt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Voltage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under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limit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mV</w:t>
      </w:r>
      <w:proofErr w:type="spellEnd"/>
    </w:p>
    <w:p w14:paraId="711A235D"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CURRENT_OVER </w:t>
      </w:r>
      <w:proofErr w:type="spellStart"/>
      <w:r>
        <w:rPr>
          <w:rStyle w:val="enlighter-c1"/>
          <w:rFonts w:ascii="inherit" w:hAnsi="inherit"/>
          <w:color w:val="086B08"/>
          <w:sz w:val="20"/>
          <w:szCs w:val="20"/>
          <w:bdr w:val="none" w:sz="0" w:space="0" w:color="auto" w:frame="1"/>
        </w:rPr>
        <w:t>Current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over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limit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mA</w:t>
      </w:r>
      <w:proofErr w:type="spellEnd"/>
    </w:p>
    <w:p w14:paraId="12CB9D40"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CURRENT_UNDER </w:t>
      </w:r>
      <w:proofErr w:type="spellStart"/>
      <w:r>
        <w:rPr>
          <w:rStyle w:val="enlighter-c1"/>
          <w:rFonts w:ascii="inherit" w:hAnsi="inherit"/>
          <w:color w:val="086B08"/>
          <w:sz w:val="20"/>
          <w:szCs w:val="20"/>
          <w:bdr w:val="none" w:sz="0" w:space="0" w:color="auto" w:frame="1"/>
        </w:rPr>
        <w:t>Current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under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limit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mA</w:t>
      </w:r>
      <w:proofErr w:type="spellEnd"/>
    </w:p>
    <w:p w14:paraId="285C5A79"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BUS_OVER </w:t>
      </w:r>
      <w:proofErr w:type="spellStart"/>
      <w:r>
        <w:rPr>
          <w:rStyle w:val="enlighter-c1"/>
          <w:rFonts w:ascii="inherit" w:hAnsi="inherit"/>
          <w:color w:val="086B08"/>
          <w:sz w:val="20"/>
          <w:szCs w:val="20"/>
          <w:bdr w:val="none" w:sz="0" w:space="0" w:color="auto" w:frame="1"/>
        </w:rPr>
        <w:t>Bus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Voltage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over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limit</w:t>
      </w:r>
      <w:proofErr w:type="spellEnd"/>
      <w:r>
        <w:rPr>
          <w:rStyle w:val="enlighter-c1"/>
          <w:rFonts w:ascii="inherit" w:hAnsi="inherit"/>
          <w:color w:val="086B08"/>
          <w:sz w:val="20"/>
          <w:szCs w:val="20"/>
          <w:bdr w:val="none" w:sz="0" w:space="0" w:color="auto" w:frame="1"/>
        </w:rPr>
        <w:t xml:space="preserve"> V</w:t>
      </w:r>
    </w:p>
    <w:p w14:paraId="7A078C99"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BUS_UNDER </w:t>
      </w:r>
      <w:proofErr w:type="spellStart"/>
      <w:r>
        <w:rPr>
          <w:rStyle w:val="enlighter-c1"/>
          <w:rFonts w:ascii="inherit" w:hAnsi="inherit"/>
          <w:color w:val="086B08"/>
          <w:sz w:val="20"/>
          <w:szCs w:val="20"/>
          <w:bdr w:val="none" w:sz="0" w:space="0" w:color="auto" w:frame="1"/>
        </w:rPr>
        <w:t>Bus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Voltage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under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limit</w:t>
      </w:r>
      <w:proofErr w:type="spellEnd"/>
      <w:r>
        <w:rPr>
          <w:rStyle w:val="enlighter-c1"/>
          <w:rFonts w:ascii="inherit" w:hAnsi="inherit"/>
          <w:color w:val="086B08"/>
          <w:sz w:val="20"/>
          <w:szCs w:val="20"/>
          <w:bdr w:val="none" w:sz="0" w:space="0" w:color="auto" w:frame="1"/>
        </w:rPr>
        <w:t xml:space="preserve"> V</w:t>
      </w:r>
    </w:p>
    <w:p w14:paraId="0EA9D613"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POWER_OVER </w:t>
      </w:r>
      <w:proofErr w:type="spellStart"/>
      <w:r>
        <w:rPr>
          <w:rStyle w:val="enlighter-c1"/>
          <w:rFonts w:ascii="inherit" w:hAnsi="inherit"/>
          <w:color w:val="086B08"/>
          <w:sz w:val="20"/>
          <w:szCs w:val="20"/>
          <w:bdr w:val="none" w:sz="0" w:space="0" w:color="auto" w:frame="1"/>
        </w:rPr>
        <w:t>Power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over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limit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mW</w:t>
      </w:r>
      <w:proofErr w:type="spellEnd"/>
    </w:p>
    <w:p w14:paraId="2486608F" w14:textId="77777777" w:rsidR="006F6DE0" w:rsidRDefault="006F6DE0" w:rsidP="006F6DE0">
      <w:pPr>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w:t>
      </w:r>
    </w:p>
    <w:p w14:paraId="523316A1" w14:textId="77777777" w:rsidR="006F6DE0" w:rsidRDefault="006F6DE0" w:rsidP="006F6DE0">
      <w:pPr>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setAlertType</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POWER_OVER, </w:t>
      </w:r>
      <w:r>
        <w:rPr>
          <w:rStyle w:val="enlighter-n0"/>
          <w:rFonts w:ascii="inherit" w:hAnsi="inherit"/>
          <w:color w:val="007F7F"/>
          <w:sz w:val="20"/>
          <w:szCs w:val="20"/>
          <w:bdr w:val="none" w:sz="0" w:space="0" w:color="auto" w:frame="1"/>
        </w:rPr>
        <w:t>230.0</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0CF7FFAC"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m0"/>
          <w:rFonts w:ascii="inherit" w:hAnsi="inherit"/>
          <w:color w:val="000000"/>
          <w:sz w:val="20"/>
          <w:szCs w:val="20"/>
          <w:bdr w:val="none" w:sz="0" w:space="0" w:color="auto" w:frame="1"/>
        </w:rPr>
        <w:t>attachInterrupt</w:t>
      </w:r>
      <w:proofErr w:type="spellEnd"/>
      <w:r>
        <w:rPr>
          <w:rStyle w:val="enlighter-g1"/>
          <w:rFonts w:ascii="inherit" w:hAnsi="inherit"/>
          <w:color w:val="12217C"/>
          <w:sz w:val="20"/>
          <w:szCs w:val="20"/>
          <w:bdr w:val="none" w:sz="0" w:space="0" w:color="auto" w:frame="1"/>
        </w:rPr>
        <w:t>(</w:t>
      </w:r>
      <w:proofErr w:type="spellStart"/>
      <w:r>
        <w:rPr>
          <w:rStyle w:val="enlighter-m0"/>
          <w:rFonts w:ascii="inherit" w:hAnsi="inherit"/>
          <w:color w:val="000000"/>
          <w:sz w:val="20"/>
          <w:szCs w:val="20"/>
          <w:bdr w:val="none" w:sz="0" w:space="0" w:color="auto" w:frame="1"/>
        </w:rPr>
        <w:t>digitalPinToInterrupt</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interruptPin</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alert</w:t>
      </w:r>
      <w:proofErr w:type="spellEnd"/>
      <w:r>
        <w:rPr>
          <w:rStyle w:val="enlighter-text"/>
          <w:rFonts w:ascii="inherit" w:hAnsi="inherit"/>
          <w:color w:val="000000"/>
          <w:sz w:val="20"/>
          <w:szCs w:val="20"/>
          <w:bdr w:val="none" w:sz="0" w:space="0" w:color="auto" w:frame="1"/>
        </w:rPr>
        <w:t>, FALLING</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21183384"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387D141D"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void</w:t>
      </w:r>
      <w:proofErr w:type="spellEnd"/>
      <w:r>
        <w:rPr>
          <w:rStyle w:val="enlighter-text"/>
          <w:rFonts w:ascii="inherit" w:hAnsi="inherit"/>
          <w:color w:val="000000"/>
          <w:sz w:val="20"/>
          <w:szCs w:val="20"/>
          <w:bdr w:val="none" w:sz="0" w:space="0" w:color="auto" w:frame="1"/>
        </w:rPr>
        <w:t xml:space="preserve"> </w:t>
      </w:r>
      <w:proofErr w:type="spellStart"/>
      <w:r>
        <w:rPr>
          <w:rStyle w:val="enlighter-m0"/>
          <w:rFonts w:ascii="inherit" w:hAnsi="inherit"/>
          <w:color w:val="000000"/>
          <w:sz w:val="20"/>
          <w:szCs w:val="20"/>
          <w:bdr w:val="none" w:sz="0" w:space="0" w:color="auto" w:frame="1"/>
        </w:rPr>
        <w:t>loop</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r>
        <w:rPr>
          <w:rStyle w:val="enlighter-g1"/>
          <w:rFonts w:ascii="inherit" w:hAnsi="inherit"/>
          <w:color w:val="12217C"/>
          <w:sz w:val="20"/>
          <w:szCs w:val="20"/>
          <w:bdr w:val="none" w:sz="0" w:space="0" w:color="auto" w:frame="1"/>
        </w:rPr>
        <w:t>{</w:t>
      </w:r>
    </w:p>
    <w:p w14:paraId="3179691D"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if</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event</w:t>
      </w:r>
      <w:proofErr w:type="spellEnd"/>
      <w:r>
        <w:rPr>
          <w:rStyle w:val="enlighter-g1"/>
          <w:rFonts w:ascii="inherit" w:hAnsi="inherit"/>
          <w:color w:val="12217C"/>
          <w:sz w:val="20"/>
          <w:szCs w:val="20"/>
          <w:bdr w:val="none" w:sz="0" w:space="0" w:color="auto" w:frame="1"/>
        </w:rPr>
        <w:t>){</w:t>
      </w:r>
    </w:p>
    <w:p w14:paraId="19C24971" w14:textId="77777777" w:rsidR="006F6DE0" w:rsidRDefault="006F6DE0" w:rsidP="006F6DE0">
      <w:pPr>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readAndClearFlags</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reads</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interrupt</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and</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overflow</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flags</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and</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deletes</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them</w:t>
      </w:r>
      <w:proofErr w:type="spellEnd"/>
      <w:r>
        <w:rPr>
          <w:rStyle w:val="enlighter-c0"/>
          <w:rFonts w:ascii="inherit" w:hAnsi="inherit"/>
          <w:color w:val="086B08"/>
          <w:sz w:val="20"/>
          <w:szCs w:val="20"/>
          <w:bdr w:val="none" w:sz="0" w:space="0" w:color="auto" w:frame="1"/>
        </w:rPr>
        <w:t xml:space="preserve"> </w:t>
      </w:r>
    </w:p>
    <w:p w14:paraId="4D88279A"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m0"/>
          <w:rFonts w:ascii="inherit" w:hAnsi="inherit"/>
          <w:color w:val="000000"/>
          <w:sz w:val="20"/>
          <w:szCs w:val="20"/>
          <w:bdr w:val="none" w:sz="0" w:space="0" w:color="auto" w:frame="1"/>
        </w:rPr>
        <w:t>displayResults</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7B641795"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m0"/>
          <w:rFonts w:ascii="inherit" w:hAnsi="inherit"/>
          <w:color w:val="000000"/>
          <w:sz w:val="20"/>
          <w:szCs w:val="20"/>
          <w:bdr w:val="none" w:sz="0" w:space="0" w:color="auto" w:frame="1"/>
        </w:rPr>
        <w:t>attachInterrupt</w:t>
      </w:r>
      <w:proofErr w:type="spellEnd"/>
      <w:r>
        <w:rPr>
          <w:rStyle w:val="enlighter-g1"/>
          <w:rFonts w:ascii="inherit" w:hAnsi="inherit"/>
          <w:color w:val="12217C"/>
          <w:sz w:val="20"/>
          <w:szCs w:val="20"/>
          <w:bdr w:val="none" w:sz="0" w:space="0" w:color="auto" w:frame="1"/>
        </w:rPr>
        <w:t>(</w:t>
      </w:r>
      <w:proofErr w:type="spellStart"/>
      <w:r>
        <w:rPr>
          <w:rStyle w:val="enlighter-m0"/>
          <w:rFonts w:ascii="inherit" w:hAnsi="inherit"/>
          <w:color w:val="000000"/>
          <w:sz w:val="20"/>
          <w:szCs w:val="20"/>
          <w:bdr w:val="none" w:sz="0" w:space="0" w:color="auto" w:frame="1"/>
        </w:rPr>
        <w:t>digitalPinToInterrupt</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interruptPin</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alert</w:t>
      </w:r>
      <w:proofErr w:type="spellEnd"/>
      <w:r>
        <w:rPr>
          <w:rStyle w:val="enlighter-text"/>
          <w:rFonts w:ascii="inherit" w:hAnsi="inherit"/>
          <w:color w:val="000000"/>
          <w:sz w:val="20"/>
          <w:szCs w:val="20"/>
          <w:bdr w:val="none" w:sz="0" w:space="0" w:color="auto" w:frame="1"/>
        </w:rPr>
        <w:t>, FALLING</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
    <w:p w14:paraId="49E9AAC3"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event</w:t>
      </w:r>
      <w:proofErr w:type="spellEnd"/>
      <w:r>
        <w:rPr>
          <w:rStyle w:val="enlighter-text"/>
          <w:rFonts w:ascii="inherit" w:hAnsi="inherit"/>
          <w:color w:val="000000"/>
          <w:sz w:val="20"/>
          <w:szCs w:val="20"/>
          <w:bdr w:val="none" w:sz="0" w:space="0" w:color="auto" w:frame="1"/>
        </w:rPr>
        <w:t xml:space="preserve"> = </w:t>
      </w:r>
      <w:proofErr w:type="spellStart"/>
      <w:r>
        <w:rPr>
          <w:rStyle w:val="enlighter-k1"/>
          <w:rFonts w:ascii="inherit" w:hAnsi="inherit"/>
          <w:b/>
          <w:bCs/>
          <w:color w:val="12217C"/>
          <w:sz w:val="20"/>
          <w:szCs w:val="20"/>
          <w:bdr w:val="none" w:sz="0" w:space="0" w:color="auto" w:frame="1"/>
        </w:rPr>
        <w:t>false</w:t>
      </w:r>
      <w:proofErr w:type="spellEnd"/>
      <w:r>
        <w:rPr>
          <w:rStyle w:val="enlighter-text"/>
          <w:rFonts w:ascii="inherit" w:hAnsi="inherit"/>
          <w:color w:val="000000"/>
          <w:sz w:val="20"/>
          <w:szCs w:val="20"/>
          <w:bdr w:val="none" w:sz="0" w:space="0" w:color="auto" w:frame="1"/>
        </w:rPr>
        <w:t>;</w:t>
      </w:r>
    </w:p>
    <w:p w14:paraId="2448C997" w14:textId="77777777" w:rsidR="006F6DE0" w:rsidRDefault="006F6DE0" w:rsidP="006F6DE0">
      <w:pPr>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readAndClearFlags</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176A7C07"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
    <w:p w14:paraId="6B24C7AC"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m0"/>
          <w:rFonts w:ascii="inherit" w:hAnsi="inherit"/>
          <w:color w:val="000000"/>
          <w:sz w:val="20"/>
          <w:szCs w:val="20"/>
          <w:bdr w:val="none" w:sz="0" w:space="0" w:color="auto" w:frame="1"/>
        </w:rPr>
        <w:t>delay</w:t>
      </w:r>
      <w:proofErr w:type="spellEnd"/>
      <w:r>
        <w:rPr>
          <w:rStyle w:val="enlighter-g1"/>
          <w:rFonts w:ascii="inherit" w:hAnsi="inherit"/>
          <w:color w:val="12217C"/>
          <w:sz w:val="20"/>
          <w:szCs w:val="20"/>
          <w:bdr w:val="none" w:sz="0" w:space="0" w:color="auto" w:frame="1"/>
        </w:rPr>
        <w:t>(</w:t>
      </w:r>
      <w:r>
        <w:rPr>
          <w:rStyle w:val="enlighter-n1"/>
          <w:rFonts w:ascii="inherit" w:hAnsi="inherit"/>
          <w:color w:val="007F7F"/>
          <w:sz w:val="20"/>
          <w:szCs w:val="20"/>
          <w:bdr w:val="none" w:sz="0" w:space="0" w:color="auto" w:frame="1"/>
        </w:rPr>
        <w:t>1000</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7D0CF4FC"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751F7023"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void</w:t>
      </w:r>
      <w:proofErr w:type="spellEnd"/>
      <w:r>
        <w:rPr>
          <w:rStyle w:val="enlighter-text"/>
          <w:rFonts w:ascii="inherit" w:hAnsi="inherit"/>
          <w:color w:val="000000"/>
          <w:sz w:val="20"/>
          <w:szCs w:val="20"/>
          <w:bdr w:val="none" w:sz="0" w:space="0" w:color="auto" w:frame="1"/>
        </w:rPr>
        <w:t xml:space="preserve"> </w:t>
      </w:r>
      <w:proofErr w:type="spellStart"/>
      <w:r>
        <w:rPr>
          <w:rStyle w:val="enlighter-m0"/>
          <w:rFonts w:ascii="inherit" w:hAnsi="inherit"/>
          <w:color w:val="000000"/>
          <w:sz w:val="20"/>
          <w:szCs w:val="20"/>
          <w:bdr w:val="none" w:sz="0" w:space="0" w:color="auto" w:frame="1"/>
        </w:rPr>
        <w:t>displayResults</w:t>
      </w:r>
      <w:proofErr w:type="spellEnd"/>
      <w:r>
        <w:rPr>
          <w:rStyle w:val="enlighter-g1"/>
          <w:rFonts w:ascii="inherit" w:hAnsi="inherit"/>
          <w:color w:val="12217C"/>
          <w:sz w:val="20"/>
          <w:szCs w:val="20"/>
          <w:bdr w:val="none" w:sz="0" w:space="0" w:color="auto" w:frame="1"/>
        </w:rPr>
        <w:t>(){</w:t>
      </w:r>
    </w:p>
    <w:p w14:paraId="521DF403"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shuntVoltage_mV</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w:t>
      </w:r>
    </w:p>
    <w:p w14:paraId="6226F652"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loadVoltage_V</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w:t>
      </w:r>
    </w:p>
    <w:p w14:paraId="0BC4A2D3"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busVoltage_V</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w:t>
      </w:r>
    </w:p>
    <w:p w14:paraId="11A735DF"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current_mA</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w:t>
      </w:r>
    </w:p>
    <w:p w14:paraId="56CA6ED9"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power_mW</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 xml:space="preserve">; </w:t>
      </w:r>
    </w:p>
    <w:p w14:paraId="2F0B5592"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shuntVoltage_mV</w:t>
      </w:r>
      <w:proofErr w:type="spellEnd"/>
      <w:r>
        <w:rPr>
          <w:rStyle w:val="enlighter-text"/>
          <w:rFonts w:ascii="inherit" w:hAnsi="inherit"/>
          <w:color w:val="000000"/>
          <w:sz w:val="20"/>
          <w:szCs w:val="20"/>
          <w:bdr w:val="none" w:sz="0" w:space="0" w:color="auto" w:frame="1"/>
        </w:rPr>
        <w:t xml:space="preserve"> = ina226.</w:t>
      </w:r>
      <w:r>
        <w:rPr>
          <w:rStyle w:val="enlighter-m3"/>
          <w:rFonts w:ascii="inherit" w:hAnsi="inherit"/>
          <w:color w:val="000000"/>
          <w:sz w:val="20"/>
          <w:szCs w:val="20"/>
          <w:bdr w:val="none" w:sz="0" w:space="0" w:color="auto" w:frame="1"/>
        </w:rPr>
        <w:t>getShuntVoltage_mV</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60DE9A9A"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lastRenderedPageBreak/>
        <w:t>busVoltage_V</w:t>
      </w:r>
      <w:proofErr w:type="spellEnd"/>
      <w:r>
        <w:rPr>
          <w:rStyle w:val="enlighter-text"/>
          <w:rFonts w:ascii="inherit" w:hAnsi="inherit"/>
          <w:color w:val="000000"/>
          <w:sz w:val="20"/>
          <w:szCs w:val="20"/>
          <w:bdr w:val="none" w:sz="0" w:space="0" w:color="auto" w:frame="1"/>
        </w:rPr>
        <w:t xml:space="preserve"> = ina226.</w:t>
      </w:r>
      <w:r>
        <w:rPr>
          <w:rStyle w:val="enlighter-m3"/>
          <w:rFonts w:ascii="inherit" w:hAnsi="inherit"/>
          <w:color w:val="000000"/>
          <w:sz w:val="20"/>
          <w:szCs w:val="20"/>
          <w:bdr w:val="none" w:sz="0" w:space="0" w:color="auto" w:frame="1"/>
        </w:rPr>
        <w:t>getBusVoltage_V</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56DDFA9C"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current_mA</w:t>
      </w:r>
      <w:proofErr w:type="spellEnd"/>
      <w:r>
        <w:rPr>
          <w:rStyle w:val="enlighter-text"/>
          <w:rFonts w:ascii="inherit" w:hAnsi="inherit"/>
          <w:color w:val="000000"/>
          <w:sz w:val="20"/>
          <w:szCs w:val="20"/>
          <w:bdr w:val="none" w:sz="0" w:space="0" w:color="auto" w:frame="1"/>
        </w:rPr>
        <w:t xml:space="preserve"> = ina226.</w:t>
      </w:r>
      <w:r>
        <w:rPr>
          <w:rStyle w:val="enlighter-m3"/>
          <w:rFonts w:ascii="inherit" w:hAnsi="inherit"/>
          <w:color w:val="000000"/>
          <w:sz w:val="20"/>
          <w:szCs w:val="20"/>
          <w:bdr w:val="none" w:sz="0" w:space="0" w:color="auto" w:frame="1"/>
        </w:rPr>
        <w:t>getCurrent_mA</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1CE40565"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power_mW</w:t>
      </w:r>
      <w:proofErr w:type="spellEnd"/>
      <w:r>
        <w:rPr>
          <w:rStyle w:val="enlighter-text"/>
          <w:rFonts w:ascii="inherit" w:hAnsi="inherit"/>
          <w:color w:val="000000"/>
          <w:sz w:val="20"/>
          <w:szCs w:val="20"/>
          <w:bdr w:val="none" w:sz="0" w:space="0" w:color="auto" w:frame="1"/>
        </w:rPr>
        <w:t xml:space="preserve"> = ina226.</w:t>
      </w:r>
      <w:r>
        <w:rPr>
          <w:rStyle w:val="enlighter-m3"/>
          <w:rFonts w:ascii="inherit" w:hAnsi="inherit"/>
          <w:color w:val="000000"/>
          <w:sz w:val="20"/>
          <w:szCs w:val="20"/>
          <w:bdr w:val="none" w:sz="0" w:space="0" w:color="auto" w:frame="1"/>
        </w:rPr>
        <w:t>getBusPower</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72AFBB8B"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loadVoltage_V</w:t>
      </w:r>
      <w:proofErr w:type="spellEnd"/>
      <w:r>
        <w:rPr>
          <w:rStyle w:val="enlighter-text"/>
          <w:rFonts w:ascii="inherit" w:hAnsi="inherit"/>
          <w:color w:val="000000"/>
          <w:sz w:val="20"/>
          <w:szCs w:val="20"/>
          <w:bdr w:val="none" w:sz="0" w:space="0" w:color="auto" w:frame="1"/>
        </w:rPr>
        <w:t xml:space="preserve"> = </w:t>
      </w:r>
      <w:proofErr w:type="spellStart"/>
      <w:r>
        <w:rPr>
          <w:rStyle w:val="enlighter-text"/>
          <w:rFonts w:ascii="inherit" w:hAnsi="inherit"/>
          <w:color w:val="000000"/>
          <w:sz w:val="20"/>
          <w:szCs w:val="20"/>
          <w:bdr w:val="none" w:sz="0" w:space="0" w:color="auto" w:frame="1"/>
        </w:rPr>
        <w:t>busVoltage_V</w:t>
      </w:r>
      <w:proofErr w:type="spellEnd"/>
      <w:r>
        <w:rPr>
          <w:rStyle w:val="enlighter-text"/>
          <w:rFonts w:ascii="inherit" w:hAnsi="inherit"/>
          <w:color w:val="000000"/>
          <w:sz w:val="20"/>
          <w:szCs w:val="20"/>
          <w:bdr w:val="none" w:sz="0" w:space="0" w:color="auto" w:frame="1"/>
        </w:rPr>
        <w:t xml:space="preserve"> + </w:t>
      </w:r>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shuntVoltage_mV</w:t>
      </w:r>
      <w:proofErr w:type="spellEnd"/>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1000</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5ABACB1D"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Shunt</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Voltage</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mV</w:t>
      </w:r>
      <w:proofErr w:type="spellEnd"/>
      <w:r>
        <w:rPr>
          <w:rStyle w:val="enlighter-s0"/>
          <w:rFonts w:ascii="inherit" w:hAnsi="inherit"/>
          <w:color w:val="961414"/>
          <w:sz w:val="20"/>
          <w:szCs w:val="20"/>
          <w:bdr w:val="none" w:sz="0" w:space="0" w:color="auto" w:frame="1"/>
        </w:rPr>
        <w:t>]: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shuntVoltage_mV</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4B0F0F0C"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Bus</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Voltage</w:t>
      </w:r>
      <w:proofErr w:type="spellEnd"/>
      <w:r>
        <w:rPr>
          <w:rStyle w:val="enlighter-s0"/>
          <w:rFonts w:ascii="inherit" w:hAnsi="inherit"/>
          <w:color w:val="961414"/>
          <w:sz w:val="20"/>
          <w:szCs w:val="20"/>
          <w:bdr w:val="none" w:sz="0" w:space="0" w:color="auto" w:frame="1"/>
        </w:rPr>
        <w:t xml:space="preserve"> [V]: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busVoltage_V</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1BC10E56"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Load</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Voltage</w:t>
      </w:r>
      <w:proofErr w:type="spellEnd"/>
      <w:r>
        <w:rPr>
          <w:rStyle w:val="enlighter-s0"/>
          <w:rFonts w:ascii="inherit" w:hAnsi="inherit"/>
          <w:color w:val="961414"/>
          <w:sz w:val="20"/>
          <w:szCs w:val="20"/>
          <w:bdr w:val="none" w:sz="0" w:space="0" w:color="auto" w:frame="1"/>
        </w:rPr>
        <w:t xml:space="preserve"> [V]: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loadVoltage_V</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584FBDF3"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Current</w:t>
      </w:r>
      <w:proofErr w:type="spellEnd"/>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mA</w:t>
      </w:r>
      <w:proofErr w:type="spellEnd"/>
      <w:r>
        <w:rPr>
          <w:rStyle w:val="enlighter-s0"/>
          <w:rFonts w:ascii="inherit" w:hAnsi="inherit"/>
          <w:color w:val="961414"/>
          <w:sz w:val="20"/>
          <w:szCs w:val="20"/>
          <w:bdr w:val="none" w:sz="0" w:space="0" w:color="auto" w:frame="1"/>
        </w:rPr>
        <w:t>]: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current_mA</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063702C6"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Bus</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Power</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mW</w:t>
      </w:r>
      <w:proofErr w:type="spellEnd"/>
      <w:r>
        <w:rPr>
          <w:rStyle w:val="enlighter-s0"/>
          <w:rFonts w:ascii="inherit" w:hAnsi="inherit"/>
          <w:color w:val="961414"/>
          <w:sz w:val="20"/>
          <w:szCs w:val="20"/>
          <w:bdr w:val="none" w:sz="0" w:space="0" w:color="auto" w:frame="1"/>
        </w:rPr>
        <w:t>]: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power_mW</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07722433"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if</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overflow</w:t>
      </w:r>
      <w:r>
        <w:rPr>
          <w:rStyle w:val="enlighter-g1"/>
          <w:rFonts w:ascii="inherit" w:hAnsi="inherit"/>
          <w:color w:val="12217C"/>
          <w:sz w:val="20"/>
          <w:szCs w:val="20"/>
          <w:bdr w:val="none" w:sz="0" w:space="0" w:color="auto" w:frame="1"/>
        </w:rPr>
        <w:t>){</w:t>
      </w:r>
    </w:p>
    <w:p w14:paraId="40E369D5"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Values</w:t>
      </w:r>
      <w:proofErr w:type="spellEnd"/>
      <w:r>
        <w:rPr>
          <w:rStyle w:val="enlighter-s0"/>
          <w:rFonts w:ascii="inherit" w:hAnsi="inherit"/>
          <w:color w:val="961414"/>
          <w:sz w:val="20"/>
          <w:szCs w:val="20"/>
          <w:bdr w:val="none" w:sz="0" w:space="0" w:color="auto" w:frame="1"/>
        </w:rPr>
        <w:t xml:space="preserve"> OK - </w:t>
      </w:r>
      <w:proofErr w:type="spellStart"/>
      <w:r>
        <w:rPr>
          <w:rStyle w:val="enlighter-s0"/>
          <w:rFonts w:ascii="inherit" w:hAnsi="inherit"/>
          <w:color w:val="961414"/>
          <w:sz w:val="20"/>
          <w:szCs w:val="20"/>
          <w:bdr w:val="none" w:sz="0" w:space="0" w:color="auto" w:frame="1"/>
        </w:rPr>
        <w:t>no</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overflow</w:t>
      </w:r>
      <w:proofErr w:type="spellEnd"/>
      <w:r>
        <w:rPr>
          <w:rStyle w:val="enlighter-s0"/>
          <w:rFonts w:ascii="inherit" w:hAnsi="inherit"/>
          <w:color w:val="961414"/>
          <w:sz w:val="20"/>
          <w:szCs w:val="20"/>
          <w:bdr w:val="none" w:sz="0" w:space="0" w:color="auto" w:frame="1"/>
        </w:rPr>
        <w: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6F5FD7C8"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4AE617D4"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else</w:t>
      </w:r>
      <w:proofErr w:type="spellEnd"/>
      <w:r>
        <w:rPr>
          <w:rStyle w:val="enlighter-g1"/>
          <w:rFonts w:ascii="inherit" w:hAnsi="inherit"/>
          <w:color w:val="12217C"/>
          <w:sz w:val="20"/>
          <w:szCs w:val="20"/>
          <w:bdr w:val="none" w:sz="0" w:space="0" w:color="auto" w:frame="1"/>
        </w:rPr>
        <w:t>{</w:t>
      </w:r>
    </w:p>
    <w:p w14:paraId="782D09BD"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Overflow</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Choose</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higher</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current</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range</w:t>
      </w:r>
      <w:proofErr w:type="spellEnd"/>
      <w:r>
        <w:rPr>
          <w:rStyle w:val="enlighter-s0"/>
          <w:rFonts w:ascii="inherit" w:hAnsi="inherit"/>
          <w:color w:val="961414"/>
          <w:sz w:val="20"/>
          <w:szCs w:val="20"/>
          <w:bdr w:val="none" w:sz="0" w:space="0" w:color="auto" w:frame="1"/>
        </w:rPr>
        <w: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72DB7CD0"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695019CB"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40FA5FAE"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6035755E"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void</w:t>
      </w:r>
      <w:proofErr w:type="spellEnd"/>
      <w:r>
        <w:rPr>
          <w:rStyle w:val="enlighter-text"/>
          <w:rFonts w:ascii="inherit" w:hAnsi="inherit"/>
          <w:color w:val="000000"/>
          <w:sz w:val="20"/>
          <w:szCs w:val="20"/>
          <w:bdr w:val="none" w:sz="0" w:space="0" w:color="auto" w:frame="1"/>
        </w:rPr>
        <w:t xml:space="preserve"> </w:t>
      </w:r>
      <w:proofErr w:type="spellStart"/>
      <w:r>
        <w:rPr>
          <w:rStyle w:val="enlighter-m0"/>
          <w:rFonts w:ascii="inherit" w:hAnsi="inherit"/>
          <w:color w:val="000000"/>
          <w:sz w:val="20"/>
          <w:szCs w:val="20"/>
          <w:bdr w:val="none" w:sz="0" w:space="0" w:color="auto" w:frame="1"/>
        </w:rPr>
        <w:t>alert</w:t>
      </w:r>
      <w:proofErr w:type="spellEnd"/>
      <w:r>
        <w:rPr>
          <w:rStyle w:val="enlighter-g1"/>
          <w:rFonts w:ascii="inherit" w:hAnsi="inherit"/>
          <w:color w:val="12217C"/>
          <w:sz w:val="20"/>
          <w:szCs w:val="20"/>
          <w:bdr w:val="none" w:sz="0" w:space="0" w:color="auto" w:frame="1"/>
        </w:rPr>
        <w:t>(){</w:t>
      </w:r>
    </w:p>
    <w:p w14:paraId="7DE48B35"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event</w:t>
      </w:r>
      <w:proofErr w:type="spellEnd"/>
      <w:r>
        <w:rPr>
          <w:rStyle w:val="enlighter-text"/>
          <w:rFonts w:ascii="inherit" w:hAnsi="inherit"/>
          <w:color w:val="000000"/>
          <w:sz w:val="20"/>
          <w:szCs w:val="20"/>
          <w:bdr w:val="none" w:sz="0" w:space="0" w:color="auto" w:frame="1"/>
        </w:rPr>
        <w:t xml:space="preserve"> = </w:t>
      </w:r>
      <w:proofErr w:type="spellStart"/>
      <w:r>
        <w:rPr>
          <w:rStyle w:val="enlighter-k1"/>
          <w:rFonts w:ascii="inherit" w:hAnsi="inherit"/>
          <w:b/>
          <w:bCs/>
          <w:color w:val="12217C"/>
          <w:sz w:val="20"/>
          <w:szCs w:val="20"/>
          <w:bdr w:val="none" w:sz="0" w:space="0" w:color="auto" w:frame="1"/>
        </w:rPr>
        <w:t>true</w:t>
      </w:r>
      <w:proofErr w:type="spellEnd"/>
      <w:r>
        <w:rPr>
          <w:rStyle w:val="enlighter-text"/>
          <w:rFonts w:ascii="inherit" w:hAnsi="inherit"/>
          <w:color w:val="000000"/>
          <w:sz w:val="20"/>
          <w:szCs w:val="20"/>
          <w:bdr w:val="none" w:sz="0" w:space="0" w:color="auto" w:frame="1"/>
        </w:rPr>
        <w:t>;</w:t>
      </w:r>
    </w:p>
    <w:p w14:paraId="43BD7E51" w14:textId="77777777" w:rsidR="006F6DE0" w:rsidRDefault="006F6DE0" w:rsidP="006F6DE0">
      <w:pPr>
        <w:spacing w:line="324" w:lineRule="atLeast"/>
        <w:textAlignment w:val="baseline"/>
        <w:rPr>
          <w:rFonts w:ascii="inherit" w:hAnsi="inherit"/>
          <w:color w:val="AAAAAA"/>
          <w:sz w:val="18"/>
          <w:szCs w:val="18"/>
        </w:rPr>
      </w:pPr>
      <w:proofErr w:type="spellStart"/>
      <w:r>
        <w:rPr>
          <w:rStyle w:val="enlighter-m0"/>
          <w:rFonts w:ascii="inherit" w:hAnsi="inherit"/>
          <w:color w:val="000000"/>
          <w:sz w:val="20"/>
          <w:szCs w:val="20"/>
          <w:bdr w:val="none" w:sz="0" w:space="0" w:color="auto" w:frame="1"/>
        </w:rPr>
        <w:t>detachInterrupt</w:t>
      </w:r>
      <w:proofErr w:type="spellEnd"/>
      <w:r>
        <w:rPr>
          <w:rStyle w:val="enlighter-g1"/>
          <w:rFonts w:ascii="inherit" w:hAnsi="inherit"/>
          <w:color w:val="12217C"/>
          <w:sz w:val="20"/>
          <w:szCs w:val="20"/>
          <w:bdr w:val="none" w:sz="0" w:space="0" w:color="auto" w:frame="1"/>
        </w:rPr>
        <w:t>(</w:t>
      </w:r>
      <w:r>
        <w:rPr>
          <w:rStyle w:val="enlighter-n1"/>
          <w:rFonts w:ascii="inherit" w:hAnsi="inherit"/>
          <w:color w:val="007F7F"/>
          <w:sz w:val="20"/>
          <w:szCs w:val="20"/>
          <w:bdr w:val="none" w:sz="0" w:space="0" w:color="auto" w:frame="1"/>
        </w:rPr>
        <w:t>2</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57A3D240" w14:textId="77777777" w:rsidR="006F6DE0" w:rsidRDefault="006F6DE0" w:rsidP="006F6DE0">
      <w:pPr>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42C5BF83" w14:textId="77777777" w:rsidR="006F6DE0" w:rsidRDefault="006F6DE0" w:rsidP="006F6DE0">
      <w:pPr>
        <w:shd w:val="clear" w:color="auto" w:fill="FFFFFF"/>
        <w:spacing w:line="408" w:lineRule="atLeast"/>
        <w:textAlignment w:val="baseline"/>
        <w:rPr>
          <w:rFonts w:ascii="inherit" w:hAnsi="inherit"/>
          <w:color w:val="444444"/>
          <w:sz w:val="24"/>
          <w:szCs w:val="24"/>
        </w:rPr>
      </w:pPr>
      <w:r>
        <w:rPr>
          <w:rFonts w:ascii="inherit" w:hAnsi="inherit"/>
          <w:color w:val="444444"/>
        </w:rPr>
        <w:t> </w:t>
      </w:r>
    </w:p>
    <w:p w14:paraId="3750CB66" w14:textId="77777777" w:rsidR="006F6DE0" w:rsidRDefault="006F6DE0" w:rsidP="006F6DE0">
      <w:pPr>
        <w:pStyle w:val="Heading3"/>
        <w:shd w:val="clear" w:color="auto" w:fill="FFFFFF"/>
        <w:spacing w:before="300" w:beforeAutospacing="0" w:after="150" w:afterAutospacing="0"/>
        <w:textAlignment w:val="baseline"/>
        <w:rPr>
          <w:rFonts w:ascii="inherit" w:hAnsi="inherit"/>
          <w:color w:val="00BF8F"/>
          <w:sz w:val="36"/>
          <w:szCs w:val="36"/>
        </w:rPr>
      </w:pPr>
      <w:proofErr w:type="spellStart"/>
      <w:r>
        <w:rPr>
          <w:rFonts w:ascii="inherit" w:hAnsi="inherit"/>
          <w:color w:val="00BF8F"/>
          <w:sz w:val="36"/>
          <w:szCs w:val="36"/>
        </w:rPr>
        <w:t>Example</w:t>
      </w:r>
      <w:proofErr w:type="spellEnd"/>
      <w:r>
        <w:rPr>
          <w:rFonts w:ascii="inherit" w:hAnsi="inherit"/>
          <w:color w:val="00BF8F"/>
          <w:sz w:val="36"/>
          <w:szCs w:val="36"/>
        </w:rPr>
        <w:t xml:space="preserve"> 6: </w:t>
      </w:r>
      <w:proofErr w:type="spellStart"/>
      <w:r>
        <w:rPr>
          <w:rFonts w:ascii="inherit" w:hAnsi="inherit"/>
          <w:color w:val="00BF8F"/>
          <w:sz w:val="36"/>
          <w:szCs w:val="36"/>
        </w:rPr>
        <w:t>Limit</w:t>
      </w:r>
      <w:proofErr w:type="spellEnd"/>
      <w:r>
        <w:rPr>
          <w:rFonts w:ascii="inherit" w:hAnsi="inherit"/>
          <w:color w:val="00BF8F"/>
          <w:sz w:val="36"/>
          <w:szCs w:val="36"/>
        </w:rPr>
        <w:t xml:space="preserve"> </w:t>
      </w:r>
      <w:proofErr w:type="spellStart"/>
      <w:r>
        <w:rPr>
          <w:rFonts w:ascii="inherit" w:hAnsi="inherit"/>
          <w:color w:val="00BF8F"/>
          <w:sz w:val="36"/>
          <w:szCs w:val="36"/>
        </w:rPr>
        <w:t>and</w:t>
      </w:r>
      <w:proofErr w:type="spellEnd"/>
      <w:r>
        <w:rPr>
          <w:rFonts w:ascii="inherit" w:hAnsi="inherit"/>
          <w:color w:val="00BF8F"/>
          <w:sz w:val="36"/>
          <w:szCs w:val="36"/>
        </w:rPr>
        <w:t xml:space="preserve"> </w:t>
      </w:r>
      <w:proofErr w:type="spellStart"/>
      <w:r>
        <w:rPr>
          <w:rFonts w:ascii="inherit" w:hAnsi="inherit"/>
          <w:color w:val="00BF8F"/>
          <w:sz w:val="36"/>
          <w:szCs w:val="36"/>
        </w:rPr>
        <w:t>Conversion</w:t>
      </w:r>
      <w:proofErr w:type="spellEnd"/>
      <w:r>
        <w:rPr>
          <w:rFonts w:ascii="inherit" w:hAnsi="inherit"/>
          <w:color w:val="00BF8F"/>
          <w:sz w:val="36"/>
          <w:szCs w:val="36"/>
        </w:rPr>
        <w:t xml:space="preserve"> </w:t>
      </w:r>
      <w:proofErr w:type="spellStart"/>
      <w:r>
        <w:rPr>
          <w:rFonts w:ascii="inherit" w:hAnsi="inherit"/>
          <w:color w:val="00BF8F"/>
          <w:sz w:val="36"/>
          <w:szCs w:val="36"/>
        </w:rPr>
        <w:t>Alert</w:t>
      </w:r>
      <w:proofErr w:type="spellEnd"/>
    </w:p>
    <w:p w14:paraId="3197D47C" w14:textId="77777777" w:rsidR="006F6DE0" w:rsidRDefault="006F6DE0" w:rsidP="006F6DE0">
      <w:pPr>
        <w:pStyle w:val="NormalWeb"/>
        <w:shd w:val="clear" w:color="auto" w:fill="FFFFFF"/>
        <w:spacing w:before="0" w:beforeAutospacing="0" w:after="150" w:afterAutospacing="0" w:line="408" w:lineRule="atLeast"/>
        <w:textAlignment w:val="baseline"/>
        <w:rPr>
          <w:rFonts w:ascii="inherit" w:hAnsi="inherit"/>
          <w:color w:val="444444"/>
        </w:rPr>
      </w:pPr>
      <w:r>
        <w:rPr>
          <w:rFonts w:ascii="inherit" w:hAnsi="inherit"/>
          <w:color w:val="444444"/>
        </w:rPr>
        <w:t xml:space="preserve">I </w:t>
      </w:r>
      <w:proofErr w:type="spellStart"/>
      <w:r>
        <w:rPr>
          <w:rFonts w:ascii="inherit" w:hAnsi="inherit"/>
          <w:color w:val="444444"/>
        </w:rPr>
        <w:t>hope</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are</w:t>
      </w:r>
      <w:proofErr w:type="spellEnd"/>
      <w:r>
        <w:rPr>
          <w:rFonts w:ascii="inherit" w:hAnsi="inherit"/>
          <w:color w:val="444444"/>
        </w:rPr>
        <w:t xml:space="preserve"> </w:t>
      </w:r>
      <w:proofErr w:type="spellStart"/>
      <w:r>
        <w:rPr>
          <w:rFonts w:ascii="inherit" w:hAnsi="inherit"/>
          <w:color w:val="444444"/>
        </w:rPr>
        <w:t>still</w:t>
      </w:r>
      <w:proofErr w:type="spellEnd"/>
      <w:r>
        <w:rPr>
          <w:rFonts w:ascii="inherit" w:hAnsi="inherit"/>
          <w:color w:val="444444"/>
        </w:rPr>
        <w:t xml:space="preserve"> </w:t>
      </w:r>
      <w:proofErr w:type="spellStart"/>
      <w:r>
        <w:rPr>
          <w:rFonts w:ascii="inherit" w:hAnsi="inherit"/>
          <w:color w:val="444444"/>
        </w:rPr>
        <w:t>motivated</w:t>
      </w:r>
      <w:proofErr w:type="spellEnd"/>
      <w:r>
        <w:rPr>
          <w:rFonts w:ascii="inherit" w:hAnsi="inherit"/>
          <w:color w:val="444444"/>
        </w:rPr>
        <w:t xml:space="preserve"> – </w:t>
      </w:r>
      <w:proofErr w:type="spellStart"/>
      <w:r>
        <w:rPr>
          <w:rFonts w:ascii="inherit" w:hAnsi="inherit"/>
          <w:color w:val="444444"/>
        </w:rPr>
        <w:t>that</w:t>
      </w:r>
      <w:proofErr w:type="spellEnd"/>
      <w:r>
        <w:rPr>
          <w:rFonts w:ascii="inherit" w:hAnsi="inherit"/>
          <w:color w:val="444444"/>
        </w:rPr>
        <w:t xml:space="preserve"> </w:t>
      </w:r>
      <w:proofErr w:type="spellStart"/>
      <w:r>
        <w:rPr>
          <w:rFonts w:ascii="inherit" w:hAnsi="inherit"/>
          <w:color w:val="444444"/>
        </w:rPr>
        <w:t>is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last</w:t>
      </w:r>
      <w:proofErr w:type="spellEnd"/>
      <w:r>
        <w:rPr>
          <w:rFonts w:ascii="inherit" w:hAnsi="inherit"/>
          <w:color w:val="444444"/>
        </w:rPr>
        <w:t xml:space="preserve"> </w:t>
      </w:r>
      <w:proofErr w:type="spellStart"/>
      <w:r>
        <w:rPr>
          <w:rFonts w:ascii="inherit" w:hAnsi="inherit"/>
          <w:color w:val="444444"/>
        </w:rPr>
        <w:t>example</w:t>
      </w:r>
      <w:proofErr w:type="spellEnd"/>
      <w:r>
        <w:rPr>
          <w:rFonts w:ascii="inherit" w:hAnsi="inherit"/>
          <w:color w:val="444444"/>
        </w:rPr>
        <w:t xml:space="preserve">. </w:t>
      </w:r>
      <w:proofErr w:type="spellStart"/>
      <w:r>
        <w:rPr>
          <w:rFonts w:ascii="inherit" w:hAnsi="inherit"/>
          <w:color w:val="444444"/>
        </w:rPr>
        <w:t>With</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sketch</w:t>
      </w:r>
      <w:proofErr w:type="spellEnd"/>
      <w:r>
        <w:rPr>
          <w:rFonts w:ascii="inherit" w:hAnsi="inherit"/>
          <w:color w:val="444444"/>
        </w:rPr>
        <w:t xml:space="preserve"> </w:t>
      </w:r>
      <w:proofErr w:type="spellStart"/>
      <w:r>
        <w:rPr>
          <w:rFonts w:ascii="inherit" w:hAnsi="inherit"/>
          <w:color w:val="444444"/>
        </w:rPr>
        <w:t>Limit_And_Conversion_Alert.ino</w:t>
      </w:r>
      <w:proofErr w:type="spellEnd"/>
      <w:r>
        <w:rPr>
          <w:rFonts w:ascii="inherit" w:hAnsi="inherit"/>
          <w:color w:val="444444"/>
        </w:rPr>
        <w:t xml:space="preserve"> I </w:t>
      </w:r>
      <w:proofErr w:type="spellStart"/>
      <w:r>
        <w:rPr>
          <w:rFonts w:ascii="inherit" w:hAnsi="inherit"/>
          <w:color w:val="444444"/>
        </w:rPr>
        <w:t>want</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show</w:t>
      </w:r>
      <w:proofErr w:type="spellEnd"/>
      <w:r>
        <w:rPr>
          <w:rFonts w:ascii="inherit" w:hAnsi="inherit"/>
          <w:color w:val="444444"/>
        </w:rPr>
        <w:t xml:space="preserve"> </w:t>
      </w:r>
      <w:proofErr w:type="spellStart"/>
      <w:r>
        <w:rPr>
          <w:rFonts w:ascii="inherit" w:hAnsi="inherit"/>
          <w:color w:val="444444"/>
        </w:rPr>
        <w:t>how</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can</w:t>
      </w:r>
      <w:proofErr w:type="spellEnd"/>
      <w:r>
        <w:rPr>
          <w:rFonts w:ascii="inherit" w:hAnsi="inherit"/>
          <w:color w:val="444444"/>
        </w:rPr>
        <w:t xml:space="preserve"> </w:t>
      </w:r>
      <w:proofErr w:type="spellStart"/>
      <w:r>
        <w:rPr>
          <w:rFonts w:ascii="inherit" w:hAnsi="inherit"/>
          <w:color w:val="444444"/>
        </w:rPr>
        <w:t>use</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limit</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conversion</w:t>
      </w:r>
      <w:proofErr w:type="spellEnd"/>
      <w:r>
        <w:rPr>
          <w:rFonts w:ascii="inherit" w:hAnsi="inherit"/>
          <w:color w:val="444444"/>
        </w:rPr>
        <w:t xml:space="preserve"> </w:t>
      </w:r>
      <w:proofErr w:type="spellStart"/>
      <w:r>
        <w:rPr>
          <w:rFonts w:ascii="inherit" w:hAnsi="inherit"/>
          <w:color w:val="444444"/>
        </w:rPr>
        <w:t>ready</w:t>
      </w:r>
      <w:proofErr w:type="spellEnd"/>
      <w:r>
        <w:rPr>
          <w:rFonts w:ascii="inherit" w:hAnsi="inherit"/>
          <w:color w:val="444444"/>
        </w:rPr>
        <w:t xml:space="preserve"> </w:t>
      </w:r>
      <w:proofErr w:type="spellStart"/>
      <w:r>
        <w:rPr>
          <w:rFonts w:ascii="inherit" w:hAnsi="inherit"/>
          <w:color w:val="444444"/>
        </w:rPr>
        <w:t>alarm</w:t>
      </w:r>
      <w:proofErr w:type="spellEnd"/>
      <w:r>
        <w:rPr>
          <w:rFonts w:ascii="inherit" w:hAnsi="inherit"/>
          <w:color w:val="444444"/>
        </w:rPr>
        <w:t xml:space="preserve"> </w:t>
      </w:r>
      <w:proofErr w:type="spellStart"/>
      <w:r>
        <w:rPr>
          <w:rFonts w:ascii="inherit" w:hAnsi="inherit"/>
          <w:color w:val="444444"/>
        </w:rPr>
        <w:t>side</w:t>
      </w:r>
      <w:proofErr w:type="spellEnd"/>
      <w:r>
        <w:rPr>
          <w:rFonts w:ascii="inherit" w:hAnsi="inherit"/>
          <w:color w:val="444444"/>
        </w:rPr>
        <w:t xml:space="preserve"> </w:t>
      </w:r>
      <w:proofErr w:type="spellStart"/>
      <w:r>
        <w:rPr>
          <w:rFonts w:ascii="inherit" w:hAnsi="inherit"/>
          <w:color w:val="444444"/>
        </w:rPr>
        <w:t>by</w:t>
      </w:r>
      <w:proofErr w:type="spellEnd"/>
      <w:r>
        <w:rPr>
          <w:rFonts w:ascii="inherit" w:hAnsi="inherit"/>
          <w:color w:val="444444"/>
        </w:rPr>
        <w:t xml:space="preserve"> </w:t>
      </w:r>
      <w:proofErr w:type="spellStart"/>
      <w:r>
        <w:rPr>
          <w:rFonts w:ascii="inherit" w:hAnsi="inherit"/>
          <w:color w:val="444444"/>
        </w:rPr>
        <w:t>side</w:t>
      </w:r>
      <w:proofErr w:type="spellEnd"/>
      <w:r>
        <w:rPr>
          <w:rFonts w:ascii="inherit" w:hAnsi="inherit"/>
          <w:color w:val="444444"/>
        </w:rPr>
        <w:t xml:space="preserve">. </w:t>
      </w:r>
      <w:proofErr w:type="spellStart"/>
      <w:r>
        <w:rPr>
          <w:rFonts w:ascii="inherit" w:hAnsi="inherit"/>
          <w:color w:val="444444"/>
        </w:rPr>
        <w:t>Both</w:t>
      </w:r>
      <w:proofErr w:type="spellEnd"/>
      <w:r>
        <w:rPr>
          <w:rFonts w:ascii="inherit" w:hAnsi="inherit"/>
          <w:color w:val="444444"/>
        </w:rPr>
        <w:t xml:space="preserve"> </w:t>
      </w:r>
      <w:proofErr w:type="spellStart"/>
      <w:r>
        <w:rPr>
          <w:rFonts w:ascii="inherit" w:hAnsi="inherit"/>
          <w:color w:val="444444"/>
        </w:rPr>
        <w:t>alarms</w:t>
      </w:r>
      <w:proofErr w:type="spellEnd"/>
      <w:r>
        <w:rPr>
          <w:rFonts w:ascii="inherit" w:hAnsi="inherit"/>
          <w:color w:val="444444"/>
        </w:rPr>
        <w:t xml:space="preserve"> </w:t>
      </w:r>
      <w:proofErr w:type="spellStart"/>
      <w:r>
        <w:rPr>
          <w:rFonts w:ascii="inherit" w:hAnsi="inherit"/>
          <w:color w:val="444444"/>
        </w:rPr>
        <w:t>are</w:t>
      </w:r>
      <w:proofErr w:type="spellEnd"/>
      <w:r>
        <w:rPr>
          <w:rFonts w:ascii="inherit" w:hAnsi="inherit"/>
          <w:color w:val="444444"/>
        </w:rPr>
        <w:t xml:space="preserve"> </w:t>
      </w:r>
      <w:proofErr w:type="spellStart"/>
      <w:r>
        <w:rPr>
          <w:rFonts w:ascii="inherit" w:hAnsi="inherit"/>
          <w:color w:val="444444"/>
        </w:rPr>
        <w:t>activated</w:t>
      </w:r>
      <w:proofErr w:type="spellEnd"/>
      <w:r>
        <w:rPr>
          <w:rFonts w:ascii="inherit" w:hAnsi="inherit"/>
          <w:color w:val="444444"/>
        </w:rPr>
        <w:t xml:space="preserve"> </w:t>
      </w:r>
      <w:proofErr w:type="spellStart"/>
      <w:r>
        <w:rPr>
          <w:rFonts w:ascii="inherit" w:hAnsi="inherit"/>
          <w:color w:val="444444"/>
        </w:rPr>
        <w:t>as</w:t>
      </w:r>
      <w:proofErr w:type="spellEnd"/>
      <w:r>
        <w:rPr>
          <w:rFonts w:ascii="inherit" w:hAnsi="inherit"/>
          <w:color w:val="444444"/>
        </w:rPr>
        <w:t xml:space="preserve"> </w:t>
      </w:r>
      <w:proofErr w:type="spellStart"/>
      <w:r>
        <w:rPr>
          <w:rFonts w:ascii="inherit" w:hAnsi="inherit"/>
          <w:color w:val="444444"/>
        </w:rPr>
        <w:t>in</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previous</w:t>
      </w:r>
      <w:proofErr w:type="spellEnd"/>
      <w:r>
        <w:rPr>
          <w:rFonts w:ascii="inherit" w:hAnsi="inherit"/>
          <w:color w:val="444444"/>
        </w:rPr>
        <w:t xml:space="preserve"> </w:t>
      </w:r>
      <w:proofErr w:type="spellStart"/>
      <w:r>
        <w:rPr>
          <w:rFonts w:ascii="inherit" w:hAnsi="inherit"/>
          <w:color w:val="444444"/>
        </w:rPr>
        <w:t>sketches</w:t>
      </w:r>
      <w:proofErr w:type="spellEnd"/>
      <w:r>
        <w:rPr>
          <w:rFonts w:ascii="inherit" w:hAnsi="inherit"/>
          <w:color w:val="444444"/>
        </w:rPr>
        <w:t>.</w:t>
      </w:r>
    </w:p>
    <w:p w14:paraId="28BF5704" w14:textId="77777777" w:rsidR="006F6DE0" w:rsidRDefault="006F6DE0" w:rsidP="006F6DE0">
      <w:pPr>
        <w:pStyle w:val="NormalWeb"/>
        <w:shd w:val="clear" w:color="auto" w:fill="FFFFFF"/>
        <w:spacing w:before="0" w:beforeAutospacing="0" w:after="0" w:afterAutospacing="0" w:line="408" w:lineRule="atLeast"/>
        <w:textAlignment w:val="baseline"/>
        <w:rPr>
          <w:rFonts w:ascii="inherit" w:hAnsi="inherit"/>
          <w:color w:val="444444"/>
        </w:rPr>
      </w:pPr>
      <w:proofErr w:type="spellStart"/>
      <w:r>
        <w:rPr>
          <w:rFonts w:ascii="inherit" w:hAnsi="inherit"/>
          <w:color w:val="444444"/>
        </w:rPr>
        <w:t>In</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event</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w:t>
      </w:r>
      <w:proofErr w:type="spellStart"/>
      <w:r>
        <w:rPr>
          <w:rFonts w:ascii="inherit" w:hAnsi="inherit"/>
          <w:color w:val="444444"/>
        </w:rPr>
        <w:t>an</w:t>
      </w:r>
      <w:proofErr w:type="spellEnd"/>
      <w:r>
        <w:rPr>
          <w:rFonts w:ascii="inherit" w:hAnsi="inherit"/>
          <w:color w:val="444444"/>
        </w:rPr>
        <w:t xml:space="preserve"> </w:t>
      </w:r>
      <w:proofErr w:type="spellStart"/>
      <w:r>
        <w:rPr>
          <w:rFonts w:ascii="inherit" w:hAnsi="inherit"/>
          <w:color w:val="444444"/>
        </w:rPr>
        <w:t>alarm</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now</w:t>
      </w:r>
      <w:proofErr w:type="spellEnd"/>
      <w:r>
        <w:rPr>
          <w:rFonts w:ascii="inherit" w:hAnsi="inherit"/>
          <w:color w:val="444444"/>
        </w:rPr>
        <w:t xml:space="preserve"> </w:t>
      </w:r>
      <w:proofErr w:type="spellStart"/>
      <w:r>
        <w:rPr>
          <w:rFonts w:ascii="inherit" w:hAnsi="inherit"/>
          <w:color w:val="444444"/>
        </w:rPr>
        <w:t>want</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be</w:t>
      </w:r>
      <w:proofErr w:type="spellEnd"/>
      <w:r>
        <w:rPr>
          <w:rFonts w:ascii="inherit" w:hAnsi="inherit"/>
          <w:color w:val="444444"/>
        </w:rPr>
        <w:t xml:space="preserve"> </w:t>
      </w:r>
      <w:proofErr w:type="spellStart"/>
      <w:r>
        <w:rPr>
          <w:rFonts w:ascii="inherit" w:hAnsi="inherit"/>
          <w:color w:val="444444"/>
        </w:rPr>
        <w:t>able</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distinguish</w:t>
      </w:r>
      <w:proofErr w:type="spellEnd"/>
      <w:r>
        <w:rPr>
          <w:rFonts w:ascii="inherit" w:hAnsi="inherit"/>
          <w:color w:val="444444"/>
        </w:rPr>
        <w:t xml:space="preserve"> </w:t>
      </w:r>
      <w:proofErr w:type="spellStart"/>
      <w:r>
        <w:rPr>
          <w:rFonts w:ascii="inherit" w:hAnsi="inherit"/>
          <w:color w:val="444444"/>
        </w:rPr>
        <w:t>which</w:t>
      </w:r>
      <w:proofErr w:type="spellEnd"/>
      <w:r>
        <w:rPr>
          <w:rFonts w:ascii="inherit" w:hAnsi="inherit"/>
          <w:color w:val="444444"/>
        </w:rPr>
        <w:t xml:space="preserve"> </w:t>
      </w:r>
      <w:proofErr w:type="spellStart"/>
      <w:r>
        <w:rPr>
          <w:rFonts w:ascii="inherit" w:hAnsi="inherit"/>
          <w:color w:val="444444"/>
        </w:rPr>
        <w:t>condition</w:t>
      </w:r>
      <w:proofErr w:type="spellEnd"/>
      <w:r>
        <w:rPr>
          <w:rFonts w:ascii="inherit" w:hAnsi="inherit"/>
          <w:color w:val="444444"/>
        </w:rPr>
        <w:t xml:space="preserve"> </w:t>
      </w:r>
      <w:proofErr w:type="spellStart"/>
      <w:r>
        <w:rPr>
          <w:rFonts w:ascii="inherit" w:hAnsi="inherit"/>
          <w:color w:val="444444"/>
        </w:rPr>
        <w:t>triggered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alarm</w:t>
      </w:r>
      <w:proofErr w:type="spellEnd"/>
      <w:r>
        <w:rPr>
          <w:rFonts w:ascii="inherit" w:hAnsi="inherit"/>
          <w:color w:val="444444"/>
        </w:rPr>
        <w:t xml:space="preserve">. </w:t>
      </w:r>
      <w:proofErr w:type="spellStart"/>
      <w:r>
        <w:rPr>
          <w:rFonts w:ascii="inherit" w:hAnsi="inherit"/>
          <w:color w:val="444444"/>
        </w:rPr>
        <w:t>In</w:t>
      </w:r>
      <w:proofErr w:type="spellEnd"/>
      <w:r>
        <w:rPr>
          <w:rFonts w:ascii="inherit" w:hAnsi="inherit"/>
          <w:color w:val="444444"/>
        </w:rPr>
        <w:t xml:space="preserve"> </w:t>
      </w:r>
      <w:proofErr w:type="spellStart"/>
      <w:r>
        <w:rPr>
          <w:rFonts w:ascii="inherit" w:hAnsi="inherit"/>
          <w:color w:val="444444"/>
        </w:rPr>
        <w:t>case</w:t>
      </w:r>
      <w:proofErr w:type="spellEnd"/>
      <w:r>
        <w:rPr>
          <w:rFonts w:ascii="inherit" w:hAnsi="inherit"/>
          <w:color w:val="444444"/>
        </w:rPr>
        <w:t xml:space="preserve"> </w:t>
      </w:r>
      <w:proofErr w:type="spellStart"/>
      <w:r>
        <w:rPr>
          <w:rFonts w:ascii="inherit" w:hAnsi="inherit"/>
          <w:color w:val="444444"/>
        </w:rPr>
        <w:t>of</w:t>
      </w:r>
      <w:proofErr w:type="spellEnd"/>
      <w:r>
        <w:rPr>
          <w:rFonts w:ascii="inherit" w:hAnsi="inherit"/>
          <w:color w:val="444444"/>
        </w:rPr>
        <w:t xml:space="preserve"> </w:t>
      </w:r>
      <w:proofErr w:type="spellStart"/>
      <w:r>
        <w:rPr>
          <w:rFonts w:ascii="inherit" w:hAnsi="inherit"/>
          <w:color w:val="444444"/>
        </w:rPr>
        <w:t>alarm</w:t>
      </w:r>
      <w:proofErr w:type="spellEnd"/>
      <w:r>
        <w:rPr>
          <w:rFonts w:ascii="inherit" w:hAnsi="inherit"/>
          <w:color w:val="444444"/>
        </w:rPr>
        <w:t xml:space="preserve">, </w:t>
      </w:r>
      <w:proofErr w:type="spellStart"/>
      <w:r>
        <w:rPr>
          <w:rFonts w:ascii="inherit" w:hAnsi="inherit"/>
          <w:color w:val="444444"/>
        </w:rPr>
        <w:t>read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flags</w:t>
      </w:r>
      <w:proofErr w:type="spellEnd"/>
      <w:r>
        <w:rPr>
          <w:rFonts w:ascii="inherit" w:hAnsi="inherit"/>
          <w:color w:val="444444"/>
        </w:rPr>
        <w:t xml:space="preserve"> </w:t>
      </w:r>
      <w:proofErr w:type="spellStart"/>
      <w:r>
        <w:rPr>
          <w:rFonts w:ascii="inherit" w:hAnsi="inherit"/>
          <w:color w:val="444444"/>
        </w:rPr>
        <w:t>via</w:t>
      </w:r>
      <w:proofErr w:type="spellEnd"/>
      <w:r>
        <w:rPr>
          <w:rFonts w:ascii="inherit" w:hAnsi="inherit"/>
          <w:color w:val="444444"/>
        </w:rPr>
        <w:t> </w:t>
      </w:r>
      <w:proofErr w:type="spellStart"/>
      <w:r>
        <w:rPr>
          <w:rStyle w:val="HTMLCode"/>
          <w:rFonts w:ascii="Consolas" w:hAnsi="Consolas"/>
          <w:color w:val="444444"/>
          <w:sz w:val="22"/>
          <w:szCs w:val="22"/>
          <w:bdr w:val="single" w:sz="6" w:space="2" w:color="E0E0E0" w:frame="1"/>
          <w:shd w:val="clear" w:color="auto" w:fill="F2F2F2"/>
        </w:rPr>
        <w:t>readAndClearFlags</w:t>
      </w:r>
      <w:proofErr w:type="spellEnd"/>
      <w:r>
        <w:rPr>
          <w:rStyle w:val="HTMLCode"/>
          <w:rFonts w:ascii="Consolas" w:hAnsi="Consolas"/>
          <w:color w:val="444444"/>
          <w:sz w:val="22"/>
          <w:szCs w:val="22"/>
          <w:bdr w:val="single" w:sz="6" w:space="2" w:color="E0E0E0" w:frame="1"/>
          <w:shd w:val="clear" w:color="auto" w:fill="F2F2F2"/>
        </w:rPr>
        <w:t>()</w:t>
      </w:r>
      <w:r>
        <w:rPr>
          <w:rFonts w:ascii="inherit" w:hAnsi="inherit"/>
          <w:color w:val="444444"/>
        </w:rPr>
        <w:t xml:space="preserve">. </w:t>
      </w:r>
      <w:proofErr w:type="spellStart"/>
      <w:r>
        <w:rPr>
          <w:rFonts w:ascii="inherit" w:hAnsi="inherit"/>
          <w:color w:val="444444"/>
        </w:rPr>
        <w:t>This</w:t>
      </w:r>
      <w:proofErr w:type="spellEnd"/>
      <w:r>
        <w:rPr>
          <w:rFonts w:ascii="inherit" w:hAnsi="inherit"/>
          <w:color w:val="444444"/>
        </w:rPr>
        <w:t xml:space="preserve"> </w:t>
      </w:r>
      <w:proofErr w:type="spellStart"/>
      <w:r>
        <w:rPr>
          <w:rFonts w:ascii="inherit" w:hAnsi="inherit"/>
          <w:color w:val="444444"/>
        </w:rPr>
        <w:t>will</w:t>
      </w:r>
      <w:proofErr w:type="spellEnd"/>
      <w:r>
        <w:rPr>
          <w:rFonts w:ascii="inherit" w:hAnsi="inherit"/>
          <w:color w:val="444444"/>
        </w:rPr>
        <w:t xml:space="preserve"> </w:t>
      </w:r>
      <w:proofErr w:type="spellStart"/>
      <w:r>
        <w:rPr>
          <w:rFonts w:ascii="inherit" w:hAnsi="inherit"/>
          <w:color w:val="444444"/>
        </w:rPr>
        <w:t>update</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variables</w:t>
      </w:r>
      <w:proofErr w:type="spellEnd"/>
      <w:r>
        <w:rPr>
          <w:rFonts w:ascii="inherit" w:hAnsi="inherit"/>
          <w:color w:val="444444"/>
        </w:rPr>
        <w:t xml:space="preserve"> </w:t>
      </w:r>
      <w:proofErr w:type="spellStart"/>
      <w:r>
        <w:rPr>
          <w:rFonts w:ascii="inherit" w:hAnsi="inherit"/>
          <w:color w:val="444444"/>
        </w:rPr>
        <w:t>limitAlert</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convAltert</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allow</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query</w:t>
      </w:r>
      <w:proofErr w:type="spellEnd"/>
      <w:r>
        <w:rPr>
          <w:rFonts w:ascii="inherit" w:hAnsi="inherit"/>
          <w:color w:val="444444"/>
        </w:rPr>
        <w:t xml:space="preserve"> </w:t>
      </w:r>
      <w:proofErr w:type="spellStart"/>
      <w:r>
        <w:rPr>
          <w:rFonts w:ascii="inherit" w:hAnsi="inherit"/>
          <w:color w:val="444444"/>
        </w:rPr>
        <w:t>them</w:t>
      </w:r>
      <w:proofErr w:type="spellEnd"/>
      <w:r>
        <w:rPr>
          <w:rFonts w:ascii="inherit" w:hAnsi="inherit"/>
          <w:color w:val="444444"/>
        </w:rPr>
        <w:t>.</w:t>
      </w:r>
    </w:p>
    <w:p w14:paraId="4F79F03F"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#include &lt;</w:t>
      </w:r>
      <w:proofErr w:type="spellStart"/>
      <w:r>
        <w:rPr>
          <w:rStyle w:val="enlighter-c0"/>
          <w:rFonts w:ascii="inherit" w:hAnsi="inherit"/>
          <w:color w:val="086B08"/>
          <w:sz w:val="20"/>
          <w:szCs w:val="20"/>
          <w:bdr w:val="none" w:sz="0" w:space="0" w:color="auto" w:frame="1"/>
        </w:rPr>
        <w:t>Wire.h</w:t>
      </w:r>
      <w:proofErr w:type="spellEnd"/>
      <w:r>
        <w:rPr>
          <w:rStyle w:val="enlighter-c0"/>
          <w:rFonts w:ascii="inherit" w:hAnsi="inherit"/>
          <w:color w:val="086B08"/>
          <w:sz w:val="20"/>
          <w:szCs w:val="20"/>
          <w:bdr w:val="none" w:sz="0" w:space="0" w:color="auto" w:frame="1"/>
        </w:rPr>
        <w:t>&gt;</w:t>
      </w:r>
    </w:p>
    <w:p w14:paraId="140278C8"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#include &lt;INA226_WE.h&gt;</w:t>
      </w:r>
    </w:p>
    <w:p w14:paraId="3DE0469B"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lastRenderedPageBreak/>
        <w:t>#define I2C_ADDRESS 0x40</w:t>
      </w:r>
    </w:p>
    <w:p w14:paraId="600179C1"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int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interruptPin</w:t>
      </w:r>
      <w:proofErr w:type="spellEnd"/>
      <w:r>
        <w:rPr>
          <w:rStyle w:val="enlighter-text"/>
          <w:rFonts w:ascii="inherit" w:hAnsi="inherit"/>
          <w:color w:val="000000"/>
          <w:sz w:val="20"/>
          <w:szCs w:val="20"/>
          <w:bdr w:val="none" w:sz="0" w:space="0" w:color="auto" w:frame="1"/>
        </w:rPr>
        <w:t xml:space="preserve"> = </w:t>
      </w:r>
      <w:r>
        <w:rPr>
          <w:rStyle w:val="enlighter-n1"/>
          <w:rFonts w:ascii="inherit" w:hAnsi="inherit"/>
          <w:color w:val="007F7F"/>
          <w:sz w:val="20"/>
          <w:szCs w:val="20"/>
          <w:bdr w:val="none" w:sz="0" w:space="0" w:color="auto" w:frame="1"/>
        </w:rPr>
        <w:t>2</w:t>
      </w:r>
      <w:r>
        <w:rPr>
          <w:rStyle w:val="enlighter-text"/>
          <w:rFonts w:ascii="inherit" w:hAnsi="inherit"/>
          <w:color w:val="000000"/>
          <w:sz w:val="20"/>
          <w:szCs w:val="20"/>
          <w:bdr w:val="none" w:sz="0" w:space="0" w:color="auto" w:frame="1"/>
        </w:rPr>
        <w:t>;</w:t>
      </w:r>
    </w:p>
    <w:p w14:paraId="33A8CBF6"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volatile</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bool</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event</w:t>
      </w:r>
      <w:proofErr w:type="spellEnd"/>
      <w:r>
        <w:rPr>
          <w:rStyle w:val="enlighter-text"/>
          <w:rFonts w:ascii="inherit" w:hAnsi="inherit"/>
          <w:color w:val="000000"/>
          <w:sz w:val="20"/>
          <w:szCs w:val="20"/>
          <w:bdr w:val="none" w:sz="0" w:space="0" w:color="auto" w:frame="1"/>
        </w:rPr>
        <w:t xml:space="preserve"> = </w:t>
      </w:r>
      <w:proofErr w:type="spellStart"/>
      <w:r>
        <w:rPr>
          <w:rStyle w:val="enlighter-k1"/>
          <w:rFonts w:ascii="inherit" w:hAnsi="inherit"/>
          <w:b/>
          <w:bCs/>
          <w:color w:val="12217C"/>
          <w:sz w:val="20"/>
          <w:szCs w:val="20"/>
          <w:bdr w:val="none" w:sz="0" w:space="0" w:color="auto" w:frame="1"/>
        </w:rPr>
        <w:t>false</w:t>
      </w:r>
      <w:proofErr w:type="spellEnd"/>
      <w:r>
        <w:rPr>
          <w:rStyle w:val="enlighter-text"/>
          <w:rFonts w:ascii="inherit" w:hAnsi="inherit"/>
          <w:color w:val="000000"/>
          <w:sz w:val="20"/>
          <w:szCs w:val="20"/>
          <w:bdr w:val="none" w:sz="0" w:space="0" w:color="auto" w:frame="1"/>
        </w:rPr>
        <w:t>;</w:t>
      </w:r>
    </w:p>
    <w:p w14:paraId="6DA576F4"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 xml:space="preserve">INA226_WE </w:t>
      </w:r>
      <w:r>
        <w:rPr>
          <w:rStyle w:val="enlighter-m0"/>
          <w:rFonts w:ascii="inherit" w:hAnsi="inherit"/>
          <w:color w:val="000000"/>
          <w:sz w:val="20"/>
          <w:szCs w:val="20"/>
          <w:bdr w:val="none" w:sz="0" w:space="0" w:color="auto" w:frame="1"/>
        </w:rPr>
        <w:t>ina226</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I2C_ADDRESS</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7FD15FA1"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void</w:t>
      </w:r>
      <w:proofErr w:type="spellEnd"/>
      <w:r>
        <w:rPr>
          <w:rStyle w:val="enlighter-text"/>
          <w:rFonts w:ascii="inherit" w:hAnsi="inherit"/>
          <w:color w:val="000000"/>
          <w:sz w:val="20"/>
          <w:szCs w:val="20"/>
          <w:bdr w:val="none" w:sz="0" w:space="0" w:color="auto" w:frame="1"/>
        </w:rPr>
        <w:t xml:space="preserve"> </w:t>
      </w:r>
      <w:proofErr w:type="spellStart"/>
      <w:r>
        <w:rPr>
          <w:rStyle w:val="enlighter-m0"/>
          <w:rFonts w:ascii="inherit" w:hAnsi="inherit"/>
          <w:color w:val="000000"/>
          <w:sz w:val="20"/>
          <w:szCs w:val="20"/>
          <w:bdr w:val="none" w:sz="0" w:space="0" w:color="auto" w:frame="1"/>
        </w:rPr>
        <w:t>setup</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r>
        <w:rPr>
          <w:rStyle w:val="enlighter-g1"/>
          <w:rFonts w:ascii="inherit" w:hAnsi="inherit"/>
          <w:color w:val="12217C"/>
          <w:sz w:val="20"/>
          <w:szCs w:val="20"/>
          <w:bdr w:val="none" w:sz="0" w:space="0" w:color="auto" w:frame="1"/>
        </w:rPr>
        <w:t>{</w:t>
      </w:r>
    </w:p>
    <w:p w14:paraId="1E4EA065"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begin</w:t>
      </w:r>
      <w:proofErr w:type="spellEnd"/>
      <w:r>
        <w:rPr>
          <w:rStyle w:val="enlighter-g1"/>
          <w:rFonts w:ascii="inherit" w:hAnsi="inherit"/>
          <w:color w:val="12217C"/>
          <w:sz w:val="20"/>
          <w:szCs w:val="20"/>
          <w:bdr w:val="none" w:sz="0" w:space="0" w:color="auto" w:frame="1"/>
        </w:rPr>
        <w:t>(</w:t>
      </w:r>
      <w:r>
        <w:rPr>
          <w:rStyle w:val="enlighter-n1"/>
          <w:rFonts w:ascii="inherit" w:hAnsi="inherit"/>
          <w:color w:val="007F7F"/>
          <w:sz w:val="20"/>
          <w:szCs w:val="20"/>
          <w:bdr w:val="none" w:sz="0" w:space="0" w:color="auto" w:frame="1"/>
        </w:rPr>
        <w:t>9600</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496C14BD"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Wire.</w:t>
      </w:r>
      <w:r>
        <w:rPr>
          <w:rStyle w:val="enlighter-m3"/>
          <w:rFonts w:ascii="inherit" w:hAnsi="inherit"/>
          <w:color w:val="000000"/>
          <w:sz w:val="20"/>
          <w:szCs w:val="20"/>
          <w:bdr w:val="none" w:sz="0" w:space="0" w:color="auto" w:frame="1"/>
        </w:rPr>
        <w:t>begin</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52646C87"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init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71A45706"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Conversion</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will</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be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ready</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after</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conversion</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time</w:t>
      </w:r>
      <w:proofErr w:type="spellEnd"/>
      <w:r>
        <w:rPr>
          <w:rStyle w:val="enlighter-c0"/>
          <w:rFonts w:ascii="inherit" w:hAnsi="inherit"/>
          <w:color w:val="086B08"/>
          <w:sz w:val="20"/>
          <w:szCs w:val="20"/>
          <w:bdr w:val="none" w:sz="0" w:space="0" w:color="auto" w:frame="1"/>
        </w:rPr>
        <w:t xml:space="preserve"> x </w:t>
      </w:r>
      <w:proofErr w:type="spellStart"/>
      <w:r>
        <w:rPr>
          <w:rStyle w:val="enlighter-c0"/>
          <w:rFonts w:ascii="inherit" w:hAnsi="inherit"/>
          <w:color w:val="086B08"/>
          <w:sz w:val="20"/>
          <w:szCs w:val="20"/>
          <w:bdr w:val="none" w:sz="0" w:space="0" w:color="auto" w:frame="1"/>
        </w:rPr>
        <w:t>number</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of</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averages</w:t>
      </w:r>
      <w:proofErr w:type="spellEnd"/>
      <w:r>
        <w:rPr>
          <w:rStyle w:val="enlighter-c0"/>
          <w:rFonts w:ascii="inherit" w:hAnsi="inherit"/>
          <w:color w:val="086B08"/>
          <w:sz w:val="20"/>
          <w:szCs w:val="20"/>
          <w:bdr w:val="none" w:sz="0" w:space="0" w:color="auto" w:frame="1"/>
        </w:rPr>
        <w:t xml:space="preserve"> x 2</w:t>
      </w:r>
    </w:p>
    <w:p w14:paraId="48AB752B"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setAverage</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AVERAGE_512</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
    <w:p w14:paraId="74BAD35A"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setConversionTime</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CONV_TIME_8244</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
    <w:p w14:paraId="3E4B10A4"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c0"/>
          <w:rFonts w:ascii="inherit" w:hAnsi="inherit"/>
          <w:color w:val="086B08"/>
          <w:sz w:val="20"/>
          <w:szCs w:val="20"/>
          <w:bdr w:val="none" w:sz="0" w:space="0" w:color="auto" w:frame="1"/>
        </w:rPr>
        <w:t>// ina226.setCorrectionFactor(0.95);</w:t>
      </w:r>
    </w:p>
    <w:p w14:paraId="60CA419D"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 xml:space="preserve">"INA226 </w:t>
      </w:r>
      <w:proofErr w:type="spellStart"/>
      <w:r>
        <w:rPr>
          <w:rStyle w:val="enlighter-s0"/>
          <w:rFonts w:ascii="inherit" w:hAnsi="inherit"/>
          <w:color w:val="961414"/>
          <w:sz w:val="20"/>
          <w:szCs w:val="20"/>
          <w:bdr w:val="none" w:sz="0" w:space="0" w:color="auto" w:frame="1"/>
        </w:rPr>
        <w:t>Current</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Sensor</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Example</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Sketch</w:t>
      </w:r>
      <w:proofErr w:type="spellEnd"/>
      <w:r>
        <w:rPr>
          <w:rStyle w:val="enlighter-s0"/>
          <w:rFonts w:ascii="inherit" w:hAnsi="inherit"/>
          <w:color w:val="961414"/>
          <w:sz w:val="20"/>
          <w:szCs w:val="20"/>
          <w:bdr w:val="none" w:sz="0" w:space="0" w:color="auto" w:frame="1"/>
        </w:rPr>
        <w:t xml:space="preserve"> - </w:t>
      </w:r>
      <w:proofErr w:type="spellStart"/>
      <w:r>
        <w:rPr>
          <w:rStyle w:val="enlighter-s0"/>
          <w:rFonts w:ascii="inherit" w:hAnsi="inherit"/>
          <w:color w:val="961414"/>
          <w:sz w:val="20"/>
          <w:szCs w:val="20"/>
          <w:bdr w:val="none" w:sz="0" w:space="0" w:color="auto" w:frame="1"/>
        </w:rPr>
        <w:t>Limit_And_Conversion_Alert</w:t>
      </w:r>
      <w:proofErr w:type="spellEnd"/>
      <w:r>
        <w:rPr>
          <w:rStyle w:val="enlighter-s0"/>
          <w:rFonts w:ascii="inherit" w:hAnsi="inherit"/>
          <w:color w:val="961414"/>
          <w:sz w:val="20"/>
          <w:szCs w:val="20"/>
          <w:bdr w:val="none" w:sz="0" w:space="0" w:color="auto" w:frame="1"/>
        </w:rPr>
        <w: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4A43FC4D"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In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the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default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mode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the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limit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interrupt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flag</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will</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deleted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after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the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next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measurement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within</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limits</w:t>
      </w:r>
      <w:proofErr w:type="spellEnd"/>
      <w:r>
        <w:rPr>
          <w:rStyle w:val="enlighter-c1"/>
          <w:rFonts w:ascii="inherit" w:hAnsi="inherit"/>
          <w:color w:val="086B08"/>
          <w:sz w:val="20"/>
          <w:szCs w:val="20"/>
          <w:bdr w:val="none" w:sz="0" w:space="0" w:color="auto" w:frame="1"/>
        </w:rPr>
        <w:t xml:space="preserve">. </w:t>
      </w:r>
    </w:p>
    <w:p w14:paraId="2D32EEC4"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c1"/>
          <w:rFonts w:ascii="inherit" w:hAnsi="inherit"/>
          <w:color w:val="086B08"/>
          <w:sz w:val="20"/>
          <w:szCs w:val="20"/>
          <w:bdr w:val="none" w:sz="0" w:space="0" w:color="auto" w:frame="1"/>
        </w:rPr>
        <w:t>With</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enableAltertLatch</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the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flag</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will</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have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to</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be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deleted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with</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readAndClearFlags</w:t>
      </w:r>
      <w:proofErr w:type="spellEnd"/>
      <w:r>
        <w:rPr>
          <w:rStyle w:val="enlighter-c1"/>
          <w:rFonts w:ascii="inherit" w:hAnsi="inherit"/>
          <w:color w:val="086B08"/>
          <w:sz w:val="20"/>
          <w:szCs w:val="20"/>
          <w:bdr w:val="none" w:sz="0" w:space="0" w:color="auto" w:frame="1"/>
        </w:rPr>
        <w:t xml:space="preserve">(). </w:t>
      </w:r>
    </w:p>
    <w:p w14:paraId="15FE920C"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w:t>
      </w:r>
    </w:p>
    <w:p w14:paraId="62359CB7"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enableAlertLatch</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3DCA07D3"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Set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the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alert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type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and</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the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limit</w:t>
      </w:r>
      <w:proofErr w:type="spellEnd"/>
    </w:p>
    <w:p w14:paraId="0A9B0059"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Mode</w:t>
      </w:r>
      <w:proofErr w:type="spellEnd"/>
      <w:r>
        <w:rPr>
          <w:rStyle w:val="enlighter-c1"/>
          <w:rFonts w:ascii="inherit" w:hAnsi="inherit"/>
          <w:color w:val="086B08"/>
          <w:sz w:val="20"/>
          <w:szCs w:val="20"/>
          <w:bdr w:val="none" w:sz="0" w:space="0" w:color="auto" w:frame="1"/>
        </w:rPr>
        <w:t xml:space="preserve"> * * </w:t>
      </w:r>
      <w:proofErr w:type="spellStart"/>
      <w:r>
        <w:rPr>
          <w:rStyle w:val="enlighter-c1"/>
          <w:rFonts w:ascii="inherit" w:hAnsi="inherit"/>
          <w:color w:val="086B08"/>
          <w:sz w:val="20"/>
          <w:szCs w:val="20"/>
          <w:bdr w:val="none" w:sz="0" w:space="0" w:color="auto" w:frame="1"/>
        </w:rPr>
        <w:t>Description</w:t>
      </w:r>
      <w:proofErr w:type="spellEnd"/>
      <w:r>
        <w:rPr>
          <w:rStyle w:val="enlighter-c1"/>
          <w:rFonts w:ascii="inherit" w:hAnsi="inherit"/>
          <w:color w:val="086B08"/>
          <w:sz w:val="20"/>
          <w:szCs w:val="20"/>
          <w:bdr w:val="none" w:sz="0" w:space="0" w:color="auto" w:frame="1"/>
        </w:rPr>
        <w:t xml:space="preserve"> * * </w:t>
      </w:r>
      <w:proofErr w:type="spellStart"/>
      <w:r>
        <w:rPr>
          <w:rStyle w:val="enlighter-c1"/>
          <w:rFonts w:ascii="inherit" w:hAnsi="inherit"/>
          <w:color w:val="086B08"/>
          <w:sz w:val="20"/>
          <w:szCs w:val="20"/>
          <w:bdr w:val="none" w:sz="0" w:space="0" w:color="auto" w:frame="1"/>
        </w:rPr>
        <w:t>limit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unit</w:t>
      </w:r>
      <w:proofErr w:type="spellEnd"/>
      <w:r>
        <w:rPr>
          <w:rStyle w:val="enlighter-c1"/>
          <w:rFonts w:ascii="inherit" w:hAnsi="inherit"/>
          <w:color w:val="086B08"/>
          <w:sz w:val="20"/>
          <w:szCs w:val="20"/>
          <w:bdr w:val="none" w:sz="0" w:space="0" w:color="auto" w:frame="1"/>
        </w:rPr>
        <w:t xml:space="preserve"> *</w:t>
      </w:r>
    </w:p>
    <w:p w14:paraId="77690FE0"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SHUNT_OVER </w:t>
      </w:r>
      <w:proofErr w:type="spellStart"/>
      <w:r>
        <w:rPr>
          <w:rStyle w:val="enlighter-c1"/>
          <w:rFonts w:ascii="inherit" w:hAnsi="inherit"/>
          <w:color w:val="086B08"/>
          <w:sz w:val="20"/>
          <w:szCs w:val="20"/>
          <w:bdr w:val="none" w:sz="0" w:space="0" w:color="auto" w:frame="1"/>
        </w:rPr>
        <w:t>Shunt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Voltage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over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limit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mV</w:t>
      </w:r>
      <w:proofErr w:type="spellEnd"/>
    </w:p>
    <w:p w14:paraId="1492F166"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SHUNT_UNDER </w:t>
      </w:r>
      <w:proofErr w:type="spellStart"/>
      <w:r>
        <w:rPr>
          <w:rStyle w:val="enlighter-c1"/>
          <w:rFonts w:ascii="inherit" w:hAnsi="inherit"/>
          <w:color w:val="086B08"/>
          <w:sz w:val="20"/>
          <w:szCs w:val="20"/>
          <w:bdr w:val="none" w:sz="0" w:space="0" w:color="auto" w:frame="1"/>
        </w:rPr>
        <w:t>Shunt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Voltage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under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limit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mV</w:t>
      </w:r>
      <w:proofErr w:type="spellEnd"/>
    </w:p>
    <w:p w14:paraId="6443949E"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CURRENT_OVER </w:t>
      </w:r>
      <w:proofErr w:type="spellStart"/>
      <w:r>
        <w:rPr>
          <w:rStyle w:val="enlighter-c1"/>
          <w:rFonts w:ascii="inherit" w:hAnsi="inherit"/>
          <w:color w:val="086B08"/>
          <w:sz w:val="20"/>
          <w:szCs w:val="20"/>
          <w:bdr w:val="none" w:sz="0" w:space="0" w:color="auto" w:frame="1"/>
        </w:rPr>
        <w:t>Current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over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limit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mA</w:t>
      </w:r>
      <w:proofErr w:type="spellEnd"/>
    </w:p>
    <w:p w14:paraId="0FA964F1"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CURRENT_UNDER </w:t>
      </w:r>
      <w:proofErr w:type="spellStart"/>
      <w:r>
        <w:rPr>
          <w:rStyle w:val="enlighter-c1"/>
          <w:rFonts w:ascii="inherit" w:hAnsi="inherit"/>
          <w:color w:val="086B08"/>
          <w:sz w:val="20"/>
          <w:szCs w:val="20"/>
          <w:bdr w:val="none" w:sz="0" w:space="0" w:color="auto" w:frame="1"/>
        </w:rPr>
        <w:t>Current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under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limit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mA</w:t>
      </w:r>
      <w:proofErr w:type="spellEnd"/>
    </w:p>
    <w:p w14:paraId="70922878"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BUS_OVER </w:t>
      </w:r>
      <w:proofErr w:type="spellStart"/>
      <w:r>
        <w:rPr>
          <w:rStyle w:val="enlighter-c1"/>
          <w:rFonts w:ascii="inherit" w:hAnsi="inherit"/>
          <w:color w:val="086B08"/>
          <w:sz w:val="20"/>
          <w:szCs w:val="20"/>
          <w:bdr w:val="none" w:sz="0" w:space="0" w:color="auto" w:frame="1"/>
        </w:rPr>
        <w:t>Bus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Voltage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over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limit</w:t>
      </w:r>
      <w:proofErr w:type="spellEnd"/>
      <w:r>
        <w:rPr>
          <w:rStyle w:val="enlighter-c1"/>
          <w:rFonts w:ascii="inherit" w:hAnsi="inherit"/>
          <w:color w:val="086B08"/>
          <w:sz w:val="20"/>
          <w:szCs w:val="20"/>
          <w:bdr w:val="none" w:sz="0" w:space="0" w:color="auto" w:frame="1"/>
        </w:rPr>
        <w:t xml:space="preserve"> V</w:t>
      </w:r>
    </w:p>
    <w:p w14:paraId="32278944"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BUS_UNDER </w:t>
      </w:r>
      <w:proofErr w:type="spellStart"/>
      <w:r>
        <w:rPr>
          <w:rStyle w:val="enlighter-c1"/>
          <w:rFonts w:ascii="inherit" w:hAnsi="inherit"/>
          <w:color w:val="086B08"/>
          <w:sz w:val="20"/>
          <w:szCs w:val="20"/>
          <w:bdr w:val="none" w:sz="0" w:space="0" w:color="auto" w:frame="1"/>
        </w:rPr>
        <w:t>Bus</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Voltage</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under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limit</w:t>
      </w:r>
      <w:proofErr w:type="spellEnd"/>
      <w:r>
        <w:rPr>
          <w:rStyle w:val="enlighter-c1"/>
          <w:rFonts w:ascii="inherit" w:hAnsi="inherit"/>
          <w:color w:val="086B08"/>
          <w:sz w:val="20"/>
          <w:szCs w:val="20"/>
          <w:bdr w:val="none" w:sz="0" w:space="0" w:color="auto" w:frame="1"/>
        </w:rPr>
        <w:t xml:space="preserve"> V</w:t>
      </w:r>
    </w:p>
    <w:p w14:paraId="31C9D157"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 xml:space="preserve">POWER_OVER </w:t>
      </w:r>
      <w:proofErr w:type="spellStart"/>
      <w:r>
        <w:rPr>
          <w:rStyle w:val="enlighter-c1"/>
          <w:rFonts w:ascii="inherit" w:hAnsi="inherit"/>
          <w:color w:val="086B08"/>
          <w:sz w:val="20"/>
          <w:szCs w:val="20"/>
          <w:bdr w:val="none" w:sz="0" w:space="0" w:color="auto" w:frame="1"/>
        </w:rPr>
        <w:t>Power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over</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limit</w:t>
      </w:r>
      <w:proofErr w:type="spellEnd"/>
      <w:r>
        <w:rPr>
          <w:rStyle w:val="enlighter-c1"/>
          <w:rFonts w:ascii="inherit" w:hAnsi="inherit"/>
          <w:color w:val="086B08"/>
          <w:sz w:val="20"/>
          <w:szCs w:val="20"/>
          <w:bdr w:val="none" w:sz="0" w:space="0" w:color="auto" w:frame="1"/>
        </w:rPr>
        <w:t xml:space="preserve"> </w:t>
      </w:r>
      <w:proofErr w:type="spellStart"/>
      <w:r>
        <w:rPr>
          <w:rStyle w:val="enlighter-c1"/>
          <w:rFonts w:ascii="inherit" w:hAnsi="inherit"/>
          <w:color w:val="086B08"/>
          <w:sz w:val="20"/>
          <w:szCs w:val="20"/>
          <w:bdr w:val="none" w:sz="0" w:space="0" w:color="auto" w:frame="1"/>
        </w:rPr>
        <w:t>mW</w:t>
      </w:r>
      <w:proofErr w:type="spellEnd"/>
    </w:p>
    <w:p w14:paraId="2670D611"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c1"/>
          <w:rFonts w:ascii="inherit" w:hAnsi="inherit"/>
          <w:color w:val="086B08"/>
          <w:sz w:val="20"/>
          <w:szCs w:val="20"/>
          <w:bdr w:val="none" w:sz="0" w:space="0" w:color="auto" w:frame="1"/>
        </w:rPr>
        <w:t>*/</w:t>
      </w:r>
    </w:p>
    <w:p w14:paraId="51D10D63"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setAlertType</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CURRENT_UNDER, </w:t>
      </w:r>
      <w:r>
        <w:rPr>
          <w:rStyle w:val="enlighter-n0"/>
          <w:rFonts w:ascii="inherit" w:hAnsi="inherit"/>
          <w:color w:val="007F7F"/>
          <w:sz w:val="20"/>
          <w:szCs w:val="20"/>
          <w:bdr w:val="none" w:sz="0" w:space="0" w:color="auto" w:frame="1"/>
        </w:rPr>
        <w:t>45.0</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5BFB662E"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enableConvReadyAlert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In</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this</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example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we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also</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enable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the</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conversion</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ready</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alert</w:t>
      </w:r>
      <w:proofErr w:type="spellEnd"/>
      <w:r>
        <w:rPr>
          <w:rStyle w:val="enlighter-c0"/>
          <w:rFonts w:ascii="inherit" w:hAnsi="inherit"/>
          <w:color w:val="086B08"/>
          <w:sz w:val="20"/>
          <w:szCs w:val="20"/>
          <w:bdr w:val="none" w:sz="0" w:space="0" w:color="auto" w:frame="1"/>
        </w:rPr>
        <w:t xml:space="preserve"> </w:t>
      </w:r>
      <w:proofErr w:type="spellStart"/>
      <w:r>
        <w:rPr>
          <w:rStyle w:val="enlighter-c0"/>
          <w:rFonts w:ascii="inherit" w:hAnsi="inherit"/>
          <w:color w:val="086B08"/>
          <w:sz w:val="20"/>
          <w:szCs w:val="20"/>
          <w:bdr w:val="none" w:sz="0" w:space="0" w:color="auto" w:frame="1"/>
        </w:rPr>
        <w:t>interrupt</w:t>
      </w:r>
      <w:proofErr w:type="spellEnd"/>
    </w:p>
    <w:p w14:paraId="568BDD08"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m0"/>
          <w:rFonts w:ascii="inherit" w:hAnsi="inherit"/>
          <w:color w:val="000000"/>
          <w:sz w:val="20"/>
          <w:szCs w:val="20"/>
          <w:bdr w:val="none" w:sz="0" w:space="0" w:color="auto" w:frame="1"/>
        </w:rPr>
        <w:t>attachInterrupt</w:t>
      </w:r>
      <w:proofErr w:type="spellEnd"/>
      <w:r>
        <w:rPr>
          <w:rStyle w:val="enlighter-g1"/>
          <w:rFonts w:ascii="inherit" w:hAnsi="inherit"/>
          <w:color w:val="12217C"/>
          <w:sz w:val="20"/>
          <w:szCs w:val="20"/>
          <w:bdr w:val="none" w:sz="0" w:space="0" w:color="auto" w:frame="1"/>
        </w:rPr>
        <w:t>(</w:t>
      </w:r>
      <w:proofErr w:type="spellStart"/>
      <w:r>
        <w:rPr>
          <w:rStyle w:val="enlighter-m0"/>
          <w:rFonts w:ascii="inherit" w:hAnsi="inherit"/>
          <w:color w:val="000000"/>
          <w:sz w:val="20"/>
          <w:szCs w:val="20"/>
          <w:bdr w:val="none" w:sz="0" w:space="0" w:color="auto" w:frame="1"/>
        </w:rPr>
        <w:t>digitalPinToInterrupt</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interruptPin</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alert</w:t>
      </w:r>
      <w:proofErr w:type="spellEnd"/>
      <w:r>
        <w:rPr>
          <w:rStyle w:val="enlighter-text"/>
          <w:rFonts w:ascii="inherit" w:hAnsi="inherit"/>
          <w:color w:val="000000"/>
          <w:sz w:val="20"/>
          <w:szCs w:val="20"/>
          <w:bdr w:val="none" w:sz="0" w:space="0" w:color="auto" w:frame="1"/>
        </w:rPr>
        <w:t>, FALLING</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4EAB7271"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22524087"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lastRenderedPageBreak/>
        <w:t>void</w:t>
      </w:r>
      <w:proofErr w:type="spellEnd"/>
      <w:r>
        <w:rPr>
          <w:rStyle w:val="enlighter-text"/>
          <w:rFonts w:ascii="inherit" w:hAnsi="inherit"/>
          <w:color w:val="000000"/>
          <w:sz w:val="20"/>
          <w:szCs w:val="20"/>
          <w:bdr w:val="none" w:sz="0" w:space="0" w:color="auto" w:frame="1"/>
        </w:rPr>
        <w:t xml:space="preserve"> </w:t>
      </w:r>
      <w:proofErr w:type="spellStart"/>
      <w:r>
        <w:rPr>
          <w:rStyle w:val="enlighter-m0"/>
          <w:rFonts w:ascii="inherit" w:hAnsi="inherit"/>
          <w:color w:val="000000"/>
          <w:sz w:val="20"/>
          <w:szCs w:val="20"/>
          <w:bdr w:val="none" w:sz="0" w:space="0" w:color="auto" w:frame="1"/>
        </w:rPr>
        <w:t>loop</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r>
        <w:rPr>
          <w:rStyle w:val="enlighter-g1"/>
          <w:rFonts w:ascii="inherit" w:hAnsi="inherit"/>
          <w:color w:val="12217C"/>
          <w:sz w:val="20"/>
          <w:szCs w:val="20"/>
          <w:bdr w:val="none" w:sz="0" w:space="0" w:color="auto" w:frame="1"/>
        </w:rPr>
        <w:t>{</w:t>
      </w:r>
    </w:p>
    <w:p w14:paraId="48824EF6"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if</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event</w:t>
      </w:r>
      <w:proofErr w:type="spellEnd"/>
      <w:r>
        <w:rPr>
          <w:rStyle w:val="enlighter-g1"/>
          <w:rFonts w:ascii="inherit" w:hAnsi="inherit"/>
          <w:color w:val="12217C"/>
          <w:sz w:val="20"/>
          <w:szCs w:val="20"/>
          <w:bdr w:val="none" w:sz="0" w:space="0" w:color="auto" w:frame="1"/>
        </w:rPr>
        <w:t>){</w:t>
      </w:r>
    </w:p>
    <w:p w14:paraId="4A1C1DFD"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readAndClearFlags</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33B75EF5"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m0"/>
          <w:rFonts w:ascii="inherit" w:hAnsi="inherit"/>
          <w:color w:val="000000"/>
          <w:sz w:val="20"/>
          <w:szCs w:val="20"/>
          <w:bdr w:val="none" w:sz="0" w:space="0" w:color="auto" w:frame="1"/>
        </w:rPr>
        <w:t>displayResults</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1CC2B400"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m0"/>
          <w:rFonts w:ascii="inherit" w:hAnsi="inherit"/>
          <w:color w:val="000000"/>
          <w:sz w:val="20"/>
          <w:szCs w:val="20"/>
          <w:bdr w:val="none" w:sz="0" w:space="0" w:color="auto" w:frame="1"/>
        </w:rPr>
        <w:t>attachInterrupt</w:t>
      </w:r>
      <w:proofErr w:type="spellEnd"/>
      <w:r>
        <w:rPr>
          <w:rStyle w:val="enlighter-g1"/>
          <w:rFonts w:ascii="inherit" w:hAnsi="inherit"/>
          <w:color w:val="12217C"/>
          <w:sz w:val="20"/>
          <w:szCs w:val="20"/>
          <w:bdr w:val="none" w:sz="0" w:space="0" w:color="auto" w:frame="1"/>
        </w:rPr>
        <w:t>(</w:t>
      </w:r>
      <w:proofErr w:type="spellStart"/>
      <w:r>
        <w:rPr>
          <w:rStyle w:val="enlighter-m0"/>
          <w:rFonts w:ascii="inherit" w:hAnsi="inherit"/>
          <w:color w:val="000000"/>
          <w:sz w:val="20"/>
          <w:szCs w:val="20"/>
          <w:bdr w:val="none" w:sz="0" w:space="0" w:color="auto" w:frame="1"/>
        </w:rPr>
        <w:t>digitalPinToInterrupt</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interruptPin</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alert</w:t>
      </w:r>
      <w:proofErr w:type="spellEnd"/>
      <w:r>
        <w:rPr>
          <w:rStyle w:val="enlighter-text"/>
          <w:rFonts w:ascii="inherit" w:hAnsi="inherit"/>
          <w:color w:val="000000"/>
          <w:sz w:val="20"/>
          <w:szCs w:val="20"/>
          <w:bdr w:val="none" w:sz="0" w:space="0" w:color="auto" w:frame="1"/>
        </w:rPr>
        <w:t>, FALLING</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
    <w:p w14:paraId="7480130D"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readAndClearFlags</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
    <w:p w14:paraId="7067DC9F"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event</w:t>
      </w:r>
      <w:proofErr w:type="spellEnd"/>
      <w:r>
        <w:rPr>
          <w:rStyle w:val="enlighter-text"/>
          <w:rFonts w:ascii="inherit" w:hAnsi="inherit"/>
          <w:color w:val="000000"/>
          <w:sz w:val="20"/>
          <w:szCs w:val="20"/>
          <w:bdr w:val="none" w:sz="0" w:space="0" w:color="auto" w:frame="1"/>
        </w:rPr>
        <w:t xml:space="preserve"> = </w:t>
      </w:r>
      <w:proofErr w:type="spellStart"/>
      <w:r>
        <w:rPr>
          <w:rStyle w:val="enlighter-k1"/>
          <w:rFonts w:ascii="inherit" w:hAnsi="inherit"/>
          <w:b/>
          <w:bCs/>
          <w:color w:val="12217C"/>
          <w:sz w:val="20"/>
          <w:szCs w:val="20"/>
          <w:bdr w:val="none" w:sz="0" w:space="0" w:color="auto" w:frame="1"/>
        </w:rPr>
        <w:t>false</w:t>
      </w:r>
      <w:proofErr w:type="spellEnd"/>
      <w:r>
        <w:rPr>
          <w:rStyle w:val="enlighter-text"/>
          <w:rFonts w:ascii="inherit" w:hAnsi="inherit"/>
          <w:color w:val="000000"/>
          <w:sz w:val="20"/>
          <w:szCs w:val="20"/>
          <w:bdr w:val="none" w:sz="0" w:space="0" w:color="auto" w:frame="1"/>
        </w:rPr>
        <w:t>;</w:t>
      </w:r>
    </w:p>
    <w:p w14:paraId="5B87A630"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
    <w:p w14:paraId="7DFF64F6"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m0"/>
          <w:rFonts w:ascii="inherit" w:hAnsi="inherit"/>
          <w:color w:val="000000"/>
          <w:sz w:val="20"/>
          <w:szCs w:val="20"/>
          <w:bdr w:val="none" w:sz="0" w:space="0" w:color="auto" w:frame="1"/>
        </w:rPr>
        <w:t>delay</w:t>
      </w:r>
      <w:proofErr w:type="spellEnd"/>
      <w:r>
        <w:rPr>
          <w:rStyle w:val="enlighter-g1"/>
          <w:rFonts w:ascii="inherit" w:hAnsi="inherit"/>
          <w:color w:val="12217C"/>
          <w:sz w:val="20"/>
          <w:szCs w:val="20"/>
          <w:bdr w:val="none" w:sz="0" w:space="0" w:color="auto" w:frame="1"/>
        </w:rPr>
        <w:t>(</w:t>
      </w:r>
      <w:r>
        <w:rPr>
          <w:rStyle w:val="enlighter-n1"/>
          <w:rFonts w:ascii="inherit" w:hAnsi="inherit"/>
          <w:color w:val="007F7F"/>
          <w:sz w:val="20"/>
          <w:szCs w:val="20"/>
          <w:bdr w:val="none" w:sz="0" w:space="0" w:color="auto" w:frame="1"/>
        </w:rPr>
        <w:t>1000</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49D1364A"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7A1C97B6"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void</w:t>
      </w:r>
      <w:proofErr w:type="spellEnd"/>
      <w:r>
        <w:rPr>
          <w:rStyle w:val="enlighter-text"/>
          <w:rFonts w:ascii="inherit" w:hAnsi="inherit"/>
          <w:color w:val="000000"/>
          <w:sz w:val="20"/>
          <w:szCs w:val="20"/>
          <w:bdr w:val="none" w:sz="0" w:space="0" w:color="auto" w:frame="1"/>
        </w:rPr>
        <w:t xml:space="preserve"> </w:t>
      </w:r>
      <w:proofErr w:type="spellStart"/>
      <w:r>
        <w:rPr>
          <w:rStyle w:val="enlighter-m0"/>
          <w:rFonts w:ascii="inherit" w:hAnsi="inherit"/>
          <w:color w:val="000000"/>
          <w:sz w:val="20"/>
          <w:szCs w:val="20"/>
          <w:bdr w:val="none" w:sz="0" w:space="0" w:color="auto" w:frame="1"/>
        </w:rPr>
        <w:t>displayResults</w:t>
      </w:r>
      <w:proofErr w:type="spellEnd"/>
      <w:r>
        <w:rPr>
          <w:rStyle w:val="enlighter-g1"/>
          <w:rFonts w:ascii="inherit" w:hAnsi="inherit"/>
          <w:color w:val="12217C"/>
          <w:sz w:val="20"/>
          <w:szCs w:val="20"/>
          <w:bdr w:val="none" w:sz="0" w:space="0" w:color="auto" w:frame="1"/>
        </w:rPr>
        <w:t>(){</w:t>
      </w:r>
    </w:p>
    <w:p w14:paraId="35F5115C"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shuntVoltage_mV</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w:t>
      </w:r>
    </w:p>
    <w:p w14:paraId="15A7D429"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loadVoltage_V</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w:t>
      </w:r>
    </w:p>
    <w:p w14:paraId="6282E549"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busVoltage_V</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w:t>
      </w:r>
    </w:p>
    <w:p w14:paraId="52A30ACB"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current_mA</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w:t>
      </w:r>
    </w:p>
    <w:p w14:paraId="53E1EF74"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float</w:t>
      </w:r>
      <w:proofErr w:type="spellEnd"/>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power_mW</w:t>
      </w:r>
      <w:proofErr w:type="spellEnd"/>
      <w:r>
        <w:rPr>
          <w:rStyle w:val="enlighter-text"/>
          <w:rFonts w:ascii="inherit" w:hAnsi="inherit"/>
          <w:color w:val="000000"/>
          <w:sz w:val="20"/>
          <w:szCs w:val="20"/>
          <w:bdr w:val="none" w:sz="0" w:space="0" w:color="auto" w:frame="1"/>
        </w:rPr>
        <w:t xml:space="preserve"> = </w:t>
      </w:r>
      <w:r>
        <w:rPr>
          <w:rStyle w:val="enlighter-m3"/>
          <w:rFonts w:ascii="inherit" w:hAnsi="inherit"/>
          <w:color w:val="000000"/>
          <w:sz w:val="20"/>
          <w:szCs w:val="20"/>
          <w:bdr w:val="none" w:sz="0" w:space="0" w:color="auto" w:frame="1"/>
        </w:rPr>
        <w:t>0</w:t>
      </w:r>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0</w:t>
      </w:r>
      <w:r>
        <w:rPr>
          <w:rStyle w:val="enlighter-text"/>
          <w:rFonts w:ascii="inherit" w:hAnsi="inherit"/>
          <w:color w:val="000000"/>
          <w:sz w:val="20"/>
          <w:szCs w:val="20"/>
          <w:bdr w:val="none" w:sz="0" w:space="0" w:color="auto" w:frame="1"/>
        </w:rPr>
        <w:t xml:space="preserve">; </w:t>
      </w:r>
    </w:p>
    <w:p w14:paraId="1DAC0996"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shuntVoltage_mV</w:t>
      </w:r>
      <w:proofErr w:type="spellEnd"/>
      <w:r>
        <w:rPr>
          <w:rStyle w:val="enlighter-text"/>
          <w:rFonts w:ascii="inherit" w:hAnsi="inherit"/>
          <w:color w:val="000000"/>
          <w:sz w:val="20"/>
          <w:szCs w:val="20"/>
          <w:bdr w:val="none" w:sz="0" w:space="0" w:color="auto" w:frame="1"/>
        </w:rPr>
        <w:t xml:space="preserve"> = ina226.</w:t>
      </w:r>
      <w:r>
        <w:rPr>
          <w:rStyle w:val="enlighter-m3"/>
          <w:rFonts w:ascii="inherit" w:hAnsi="inherit"/>
          <w:color w:val="000000"/>
          <w:sz w:val="20"/>
          <w:szCs w:val="20"/>
          <w:bdr w:val="none" w:sz="0" w:space="0" w:color="auto" w:frame="1"/>
        </w:rPr>
        <w:t>getShuntVoltage_mV</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6BF88E2A"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busVoltage_V</w:t>
      </w:r>
      <w:proofErr w:type="spellEnd"/>
      <w:r>
        <w:rPr>
          <w:rStyle w:val="enlighter-text"/>
          <w:rFonts w:ascii="inherit" w:hAnsi="inherit"/>
          <w:color w:val="000000"/>
          <w:sz w:val="20"/>
          <w:szCs w:val="20"/>
          <w:bdr w:val="none" w:sz="0" w:space="0" w:color="auto" w:frame="1"/>
        </w:rPr>
        <w:t xml:space="preserve"> = ina226.</w:t>
      </w:r>
      <w:r>
        <w:rPr>
          <w:rStyle w:val="enlighter-m3"/>
          <w:rFonts w:ascii="inherit" w:hAnsi="inherit"/>
          <w:color w:val="000000"/>
          <w:sz w:val="20"/>
          <w:szCs w:val="20"/>
          <w:bdr w:val="none" w:sz="0" w:space="0" w:color="auto" w:frame="1"/>
        </w:rPr>
        <w:t>getBusVoltage_V</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3972D6D2"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current_mA</w:t>
      </w:r>
      <w:proofErr w:type="spellEnd"/>
      <w:r>
        <w:rPr>
          <w:rStyle w:val="enlighter-text"/>
          <w:rFonts w:ascii="inherit" w:hAnsi="inherit"/>
          <w:color w:val="000000"/>
          <w:sz w:val="20"/>
          <w:szCs w:val="20"/>
          <w:bdr w:val="none" w:sz="0" w:space="0" w:color="auto" w:frame="1"/>
        </w:rPr>
        <w:t xml:space="preserve"> = ina226.</w:t>
      </w:r>
      <w:r>
        <w:rPr>
          <w:rStyle w:val="enlighter-m3"/>
          <w:rFonts w:ascii="inherit" w:hAnsi="inherit"/>
          <w:color w:val="000000"/>
          <w:sz w:val="20"/>
          <w:szCs w:val="20"/>
          <w:bdr w:val="none" w:sz="0" w:space="0" w:color="auto" w:frame="1"/>
        </w:rPr>
        <w:t>getCurrent_mA</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05A80FFB"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power_mW</w:t>
      </w:r>
      <w:proofErr w:type="spellEnd"/>
      <w:r>
        <w:rPr>
          <w:rStyle w:val="enlighter-text"/>
          <w:rFonts w:ascii="inherit" w:hAnsi="inherit"/>
          <w:color w:val="000000"/>
          <w:sz w:val="20"/>
          <w:szCs w:val="20"/>
          <w:bdr w:val="none" w:sz="0" w:space="0" w:color="auto" w:frame="1"/>
        </w:rPr>
        <w:t xml:space="preserve"> = ina226.</w:t>
      </w:r>
      <w:r>
        <w:rPr>
          <w:rStyle w:val="enlighter-m3"/>
          <w:rFonts w:ascii="inherit" w:hAnsi="inherit"/>
          <w:color w:val="000000"/>
          <w:sz w:val="20"/>
          <w:szCs w:val="20"/>
          <w:bdr w:val="none" w:sz="0" w:space="0" w:color="auto" w:frame="1"/>
        </w:rPr>
        <w:t>getBusPower</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1B79D3EC"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loadVoltage_V</w:t>
      </w:r>
      <w:proofErr w:type="spellEnd"/>
      <w:r>
        <w:rPr>
          <w:rStyle w:val="enlighter-text"/>
          <w:rFonts w:ascii="inherit" w:hAnsi="inherit"/>
          <w:color w:val="000000"/>
          <w:sz w:val="20"/>
          <w:szCs w:val="20"/>
          <w:bdr w:val="none" w:sz="0" w:space="0" w:color="auto" w:frame="1"/>
        </w:rPr>
        <w:t xml:space="preserve"> = </w:t>
      </w:r>
      <w:proofErr w:type="spellStart"/>
      <w:r>
        <w:rPr>
          <w:rStyle w:val="enlighter-text"/>
          <w:rFonts w:ascii="inherit" w:hAnsi="inherit"/>
          <w:color w:val="000000"/>
          <w:sz w:val="20"/>
          <w:szCs w:val="20"/>
          <w:bdr w:val="none" w:sz="0" w:space="0" w:color="auto" w:frame="1"/>
        </w:rPr>
        <w:t>busVoltage_V</w:t>
      </w:r>
      <w:proofErr w:type="spellEnd"/>
      <w:r>
        <w:rPr>
          <w:rStyle w:val="enlighter-text"/>
          <w:rFonts w:ascii="inherit" w:hAnsi="inherit"/>
          <w:color w:val="000000"/>
          <w:sz w:val="20"/>
          <w:szCs w:val="20"/>
          <w:bdr w:val="none" w:sz="0" w:space="0" w:color="auto" w:frame="1"/>
        </w:rPr>
        <w:t xml:space="preserve"> + </w:t>
      </w:r>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shuntVoltage_mV</w:t>
      </w:r>
      <w:proofErr w:type="spellEnd"/>
      <w:r>
        <w:rPr>
          <w:rStyle w:val="enlighter-text"/>
          <w:rFonts w:ascii="inherit" w:hAnsi="inherit"/>
          <w:color w:val="000000"/>
          <w:sz w:val="20"/>
          <w:szCs w:val="20"/>
          <w:bdr w:val="none" w:sz="0" w:space="0" w:color="auto" w:frame="1"/>
        </w:rPr>
        <w:t>/</w:t>
      </w:r>
      <w:r>
        <w:rPr>
          <w:rStyle w:val="enlighter-n1"/>
          <w:rFonts w:ascii="inherit" w:hAnsi="inherit"/>
          <w:color w:val="007F7F"/>
          <w:sz w:val="20"/>
          <w:szCs w:val="20"/>
          <w:bdr w:val="none" w:sz="0" w:space="0" w:color="auto" w:frame="1"/>
        </w:rPr>
        <w:t>1000</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2BC3C001"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if</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limitAlert</w:t>
      </w:r>
      <w:r>
        <w:rPr>
          <w:rStyle w:val="enlighter-g1"/>
          <w:rFonts w:ascii="inherit" w:hAnsi="inherit"/>
          <w:color w:val="12217C"/>
          <w:sz w:val="20"/>
          <w:szCs w:val="20"/>
          <w:bdr w:val="none" w:sz="0" w:space="0" w:color="auto" w:frame="1"/>
        </w:rPr>
        <w:t>){</w:t>
      </w:r>
    </w:p>
    <w:p w14:paraId="0FA9B3D8"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Limit</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Alert</w:t>
      </w:r>
      <w:proofErr w:type="spellEnd"/>
      <w:r>
        <w:rPr>
          <w:rStyle w:val="enlighter-s0"/>
          <w:rFonts w:ascii="inherit" w:hAnsi="inherit"/>
          <w:color w:val="961414"/>
          <w:sz w:val="20"/>
          <w:szCs w:val="20"/>
          <w:bdr w:val="none" w:sz="0" w:space="0" w:color="auto" w:frame="1"/>
        </w:rPr>
        <w:t xml:space="preserve">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7C6511E6"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4C6C99BE"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if</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convAlert</w:t>
      </w:r>
      <w:r>
        <w:rPr>
          <w:rStyle w:val="enlighter-g1"/>
          <w:rFonts w:ascii="inherit" w:hAnsi="inherit"/>
          <w:color w:val="12217C"/>
          <w:sz w:val="20"/>
          <w:szCs w:val="20"/>
          <w:bdr w:val="none" w:sz="0" w:space="0" w:color="auto" w:frame="1"/>
        </w:rPr>
        <w:t>){</w:t>
      </w:r>
    </w:p>
    <w:p w14:paraId="7D52EB28"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Conversion</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Alert</w:t>
      </w:r>
      <w:proofErr w:type="spellEnd"/>
      <w:r>
        <w:rPr>
          <w:rStyle w:val="enlighter-s0"/>
          <w:rFonts w:ascii="inherit" w:hAnsi="inherit"/>
          <w:color w:val="961414"/>
          <w:sz w:val="20"/>
          <w:szCs w:val="20"/>
          <w:bdr w:val="none" w:sz="0" w:space="0" w:color="auto" w:frame="1"/>
        </w:rPr>
        <w: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71145544"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3417F5BC"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Shunt</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Voltage</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mV</w:t>
      </w:r>
      <w:proofErr w:type="spellEnd"/>
      <w:r>
        <w:rPr>
          <w:rStyle w:val="enlighter-s0"/>
          <w:rFonts w:ascii="inherit" w:hAnsi="inherit"/>
          <w:color w:val="961414"/>
          <w:sz w:val="20"/>
          <w:szCs w:val="20"/>
          <w:bdr w:val="none" w:sz="0" w:space="0" w:color="auto" w:frame="1"/>
        </w:rPr>
        <w:t>]: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shuntVoltage_mV</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163AF3A8"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Bus</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Voltage</w:t>
      </w:r>
      <w:proofErr w:type="spellEnd"/>
      <w:r>
        <w:rPr>
          <w:rStyle w:val="enlighter-s0"/>
          <w:rFonts w:ascii="inherit" w:hAnsi="inherit"/>
          <w:color w:val="961414"/>
          <w:sz w:val="20"/>
          <w:szCs w:val="20"/>
          <w:bdr w:val="none" w:sz="0" w:space="0" w:color="auto" w:frame="1"/>
        </w:rPr>
        <w:t xml:space="preserve"> [V]: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busVoltage_V</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6EA23D02"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Load</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Voltage</w:t>
      </w:r>
      <w:proofErr w:type="spellEnd"/>
      <w:r>
        <w:rPr>
          <w:rStyle w:val="enlighter-s0"/>
          <w:rFonts w:ascii="inherit" w:hAnsi="inherit"/>
          <w:color w:val="961414"/>
          <w:sz w:val="20"/>
          <w:szCs w:val="20"/>
          <w:bdr w:val="none" w:sz="0" w:space="0" w:color="auto" w:frame="1"/>
        </w:rPr>
        <w:t xml:space="preserve"> [V]: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loadVoltage_V</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610B72C8"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Current</w:t>
      </w:r>
      <w:proofErr w:type="spellEnd"/>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mA</w:t>
      </w:r>
      <w:proofErr w:type="spellEnd"/>
      <w:r>
        <w:rPr>
          <w:rStyle w:val="enlighter-s0"/>
          <w:rFonts w:ascii="inherit" w:hAnsi="inherit"/>
          <w:color w:val="961414"/>
          <w:sz w:val="20"/>
          <w:szCs w:val="20"/>
          <w:bdr w:val="none" w:sz="0" w:space="0" w:color="auto" w:frame="1"/>
        </w:rPr>
        <w:t>]: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current_mA</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0F3F42A5"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lastRenderedPageBreak/>
        <w:t>Serial.</w:t>
      </w:r>
      <w:r>
        <w:rPr>
          <w:rStyle w:val="enlighter-m3"/>
          <w:rFonts w:ascii="inherit" w:hAnsi="inherit"/>
          <w:color w:val="000000"/>
          <w:sz w:val="20"/>
          <w:szCs w:val="20"/>
          <w:bdr w:val="none" w:sz="0" w:space="0" w:color="auto" w:frame="1"/>
        </w:rPr>
        <w:t>print</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Bus</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Power</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mW</w:t>
      </w:r>
      <w:proofErr w:type="spellEnd"/>
      <w:r>
        <w:rPr>
          <w:rStyle w:val="enlighter-s0"/>
          <w:rFonts w:ascii="inherit" w:hAnsi="inherit"/>
          <w:color w:val="961414"/>
          <w:sz w:val="20"/>
          <w:szCs w:val="20"/>
          <w:bdr w:val="none" w:sz="0" w:space="0" w:color="auto" w:frame="1"/>
        </w:rPr>
        <w:t>]: "</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 xml:space="preserve">; </w:t>
      </w: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proofErr w:type="spellStart"/>
      <w:r>
        <w:rPr>
          <w:rStyle w:val="enlighter-text"/>
          <w:rFonts w:ascii="inherit" w:hAnsi="inherit"/>
          <w:color w:val="000000"/>
          <w:sz w:val="20"/>
          <w:szCs w:val="20"/>
          <w:bdr w:val="none" w:sz="0" w:space="0" w:color="auto" w:frame="1"/>
        </w:rPr>
        <w:t>power_mW</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08EC5B35"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if</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!ina226.</w:t>
      </w:r>
      <w:r>
        <w:rPr>
          <w:rStyle w:val="enlighter-m3"/>
          <w:rFonts w:ascii="inherit" w:hAnsi="inherit"/>
          <w:color w:val="000000"/>
          <w:sz w:val="20"/>
          <w:szCs w:val="20"/>
          <w:bdr w:val="none" w:sz="0" w:space="0" w:color="auto" w:frame="1"/>
        </w:rPr>
        <w:t>overflow</w:t>
      </w:r>
      <w:r>
        <w:rPr>
          <w:rStyle w:val="enlighter-g1"/>
          <w:rFonts w:ascii="inherit" w:hAnsi="inherit"/>
          <w:color w:val="12217C"/>
          <w:sz w:val="20"/>
          <w:szCs w:val="20"/>
          <w:bdr w:val="none" w:sz="0" w:space="0" w:color="auto" w:frame="1"/>
        </w:rPr>
        <w:t>){</w:t>
      </w:r>
    </w:p>
    <w:p w14:paraId="6E73BA9F"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Values</w:t>
      </w:r>
      <w:proofErr w:type="spellEnd"/>
      <w:r>
        <w:rPr>
          <w:rStyle w:val="enlighter-s0"/>
          <w:rFonts w:ascii="inherit" w:hAnsi="inherit"/>
          <w:color w:val="961414"/>
          <w:sz w:val="20"/>
          <w:szCs w:val="20"/>
          <w:bdr w:val="none" w:sz="0" w:space="0" w:color="auto" w:frame="1"/>
        </w:rPr>
        <w:t xml:space="preserve"> OK - </w:t>
      </w:r>
      <w:proofErr w:type="spellStart"/>
      <w:r>
        <w:rPr>
          <w:rStyle w:val="enlighter-s0"/>
          <w:rFonts w:ascii="inherit" w:hAnsi="inherit"/>
          <w:color w:val="961414"/>
          <w:sz w:val="20"/>
          <w:szCs w:val="20"/>
          <w:bdr w:val="none" w:sz="0" w:space="0" w:color="auto" w:frame="1"/>
        </w:rPr>
        <w:t>no</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overflow</w:t>
      </w:r>
      <w:proofErr w:type="spellEnd"/>
      <w:r>
        <w:rPr>
          <w:rStyle w:val="enlighter-s0"/>
          <w:rFonts w:ascii="inherit" w:hAnsi="inherit"/>
          <w:color w:val="961414"/>
          <w:sz w:val="20"/>
          <w:szCs w:val="20"/>
          <w:bdr w:val="none" w:sz="0" w:space="0" w:color="auto" w:frame="1"/>
        </w:rPr>
        <w: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68CB52B5"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5B30C7CA"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else</w:t>
      </w:r>
      <w:proofErr w:type="spellEnd"/>
      <w:r>
        <w:rPr>
          <w:rStyle w:val="enlighter-g1"/>
          <w:rFonts w:ascii="inherit" w:hAnsi="inherit"/>
          <w:color w:val="12217C"/>
          <w:sz w:val="20"/>
          <w:szCs w:val="20"/>
          <w:bdr w:val="none" w:sz="0" w:space="0" w:color="auto" w:frame="1"/>
        </w:rPr>
        <w:t>{</w:t>
      </w:r>
    </w:p>
    <w:p w14:paraId="796D68A5"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s0"/>
          <w:rFonts w:ascii="inherit" w:hAnsi="inherit"/>
          <w:color w:val="961414"/>
          <w:sz w:val="20"/>
          <w:szCs w:val="20"/>
          <w:bdr w:val="none" w:sz="0" w:space="0" w:color="auto" w:frame="1"/>
        </w:rPr>
        <w:t>"</w:t>
      </w:r>
      <w:proofErr w:type="spellStart"/>
      <w:r>
        <w:rPr>
          <w:rStyle w:val="enlighter-s0"/>
          <w:rFonts w:ascii="inherit" w:hAnsi="inherit"/>
          <w:color w:val="961414"/>
          <w:sz w:val="20"/>
          <w:szCs w:val="20"/>
          <w:bdr w:val="none" w:sz="0" w:space="0" w:color="auto" w:frame="1"/>
        </w:rPr>
        <w:t>Overflow</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Choose</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higher</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current</w:t>
      </w:r>
      <w:proofErr w:type="spellEnd"/>
      <w:r>
        <w:rPr>
          <w:rStyle w:val="enlighter-s0"/>
          <w:rFonts w:ascii="inherit" w:hAnsi="inherit"/>
          <w:color w:val="961414"/>
          <w:sz w:val="20"/>
          <w:szCs w:val="20"/>
          <w:bdr w:val="none" w:sz="0" w:space="0" w:color="auto" w:frame="1"/>
        </w:rPr>
        <w:t xml:space="preserve"> </w:t>
      </w:r>
      <w:proofErr w:type="spellStart"/>
      <w:r>
        <w:rPr>
          <w:rStyle w:val="enlighter-s0"/>
          <w:rFonts w:ascii="inherit" w:hAnsi="inherit"/>
          <w:color w:val="961414"/>
          <w:sz w:val="20"/>
          <w:szCs w:val="20"/>
          <w:bdr w:val="none" w:sz="0" w:space="0" w:color="auto" w:frame="1"/>
        </w:rPr>
        <w:t>range</w:t>
      </w:r>
      <w:proofErr w:type="spellEnd"/>
      <w:r>
        <w:rPr>
          <w:rStyle w:val="enlighter-s0"/>
          <w:rFonts w:ascii="inherit" w:hAnsi="inherit"/>
          <w:color w:val="961414"/>
          <w:sz w:val="20"/>
          <w:szCs w:val="20"/>
          <w:bdr w:val="none" w:sz="0" w:space="0" w:color="auto" w:frame="1"/>
        </w:rPr>
        <w:t>"</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75548117"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45E95900"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Serial.</w:t>
      </w:r>
      <w:r>
        <w:rPr>
          <w:rStyle w:val="enlighter-m3"/>
          <w:rFonts w:ascii="inherit" w:hAnsi="inherit"/>
          <w:color w:val="000000"/>
          <w:sz w:val="20"/>
          <w:szCs w:val="20"/>
          <w:bdr w:val="none" w:sz="0" w:space="0" w:color="auto" w:frame="1"/>
        </w:rPr>
        <w:t>println</w:t>
      </w:r>
      <w:proofErr w:type="spellEnd"/>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24082267"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671C953E"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k1"/>
          <w:rFonts w:ascii="inherit" w:hAnsi="inherit"/>
          <w:b/>
          <w:bCs/>
          <w:color w:val="12217C"/>
          <w:sz w:val="20"/>
          <w:szCs w:val="20"/>
          <w:bdr w:val="none" w:sz="0" w:space="0" w:color="auto" w:frame="1"/>
        </w:rPr>
        <w:t>void</w:t>
      </w:r>
      <w:proofErr w:type="spellEnd"/>
      <w:r>
        <w:rPr>
          <w:rStyle w:val="enlighter-text"/>
          <w:rFonts w:ascii="inherit" w:hAnsi="inherit"/>
          <w:color w:val="000000"/>
          <w:sz w:val="20"/>
          <w:szCs w:val="20"/>
          <w:bdr w:val="none" w:sz="0" w:space="0" w:color="auto" w:frame="1"/>
        </w:rPr>
        <w:t xml:space="preserve"> </w:t>
      </w:r>
      <w:proofErr w:type="spellStart"/>
      <w:r>
        <w:rPr>
          <w:rStyle w:val="enlighter-m0"/>
          <w:rFonts w:ascii="inherit" w:hAnsi="inherit"/>
          <w:color w:val="000000"/>
          <w:sz w:val="20"/>
          <w:szCs w:val="20"/>
          <w:bdr w:val="none" w:sz="0" w:space="0" w:color="auto" w:frame="1"/>
        </w:rPr>
        <w:t>alert</w:t>
      </w:r>
      <w:proofErr w:type="spellEnd"/>
      <w:r>
        <w:rPr>
          <w:rStyle w:val="enlighter-g1"/>
          <w:rFonts w:ascii="inherit" w:hAnsi="inherit"/>
          <w:color w:val="12217C"/>
          <w:sz w:val="20"/>
          <w:szCs w:val="20"/>
          <w:bdr w:val="none" w:sz="0" w:space="0" w:color="auto" w:frame="1"/>
        </w:rPr>
        <w:t>(){</w:t>
      </w:r>
    </w:p>
    <w:p w14:paraId="4E9664D5"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text"/>
          <w:rFonts w:ascii="inherit" w:hAnsi="inherit"/>
          <w:color w:val="000000"/>
          <w:sz w:val="20"/>
          <w:szCs w:val="20"/>
          <w:bdr w:val="none" w:sz="0" w:space="0" w:color="auto" w:frame="1"/>
        </w:rPr>
        <w:t>event</w:t>
      </w:r>
      <w:proofErr w:type="spellEnd"/>
      <w:r>
        <w:rPr>
          <w:rStyle w:val="enlighter-text"/>
          <w:rFonts w:ascii="inherit" w:hAnsi="inherit"/>
          <w:color w:val="000000"/>
          <w:sz w:val="20"/>
          <w:szCs w:val="20"/>
          <w:bdr w:val="none" w:sz="0" w:space="0" w:color="auto" w:frame="1"/>
        </w:rPr>
        <w:t xml:space="preserve"> = </w:t>
      </w:r>
      <w:proofErr w:type="spellStart"/>
      <w:r>
        <w:rPr>
          <w:rStyle w:val="enlighter-k1"/>
          <w:rFonts w:ascii="inherit" w:hAnsi="inherit"/>
          <w:b/>
          <w:bCs/>
          <w:color w:val="12217C"/>
          <w:sz w:val="20"/>
          <w:szCs w:val="20"/>
          <w:bdr w:val="none" w:sz="0" w:space="0" w:color="auto" w:frame="1"/>
        </w:rPr>
        <w:t>true</w:t>
      </w:r>
      <w:proofErr w:type="spellEnd"/>
      <w:r>
        <w:rPr>
          <w:rStyle w:val="enlighter-text"/>
          <w:rFonts w:ascii="inherit" w:hAnsi="inherit"/>
          <w:color w:val="000000"/>
          <w:sz w:val="20"/>
          <w:szCs w:val="20"/>
          <w:bdr w:val="none" w:sz="0" w:space="0" w:color="auto" w:frame="1"/>
        </w:rPr>
        <w:t>;</w:t>
      </w:r>
    </w:p>
    <w:p w14:paraId="7AA71C23" w14:textId="77777777" w:rsidR="006F6DE0" w:rsidRDefault="006F6DE0" w:rsidP="006F6DE0">
      <w:pPr>
        <w:shd w:val="clear" w:color="auto" w:fill="F7F7F9"/>
        <w:spacing w:line="324" w:lineRule="atLeast"/>
        <w:textAlignment w:val="baseline"/>
        <w:rPr>
          <w:rFonts w:ascii="inherit" w:hAnsi="inherit"/>
          <w:color w:val="AAAAAA"/>
          <w:sz w:val="18"/>
          <w:szCs w:val="18"/>
        </w:rPr>
      </w:pPr>
      <w:proofErr w:type="spellStart"/>
      <w:r>
        <w:rPr>
          <w:rStyle w:val="enlighter-m0"/>
          <w:rFonts w:ascii="inherit" w:hAnsi="inherit"/>
          <w:color w:val="000000"/>
          <w:sz w:val="20"/>
          <w:szCs w:val="20"/>
          <w:bdr w:val="none" w:sz="0" w:space="0" w:color="auto" w:frame="1"/>
        </w:rPr>
        <w:t>detachInterrupt</w:t>
      </w:r>
      <w:proofErr w:type="spellEnd"/>
      <w:r>
        <w:rPr>
          <w:rStyle w:val="enlighter-g1"/>
          <w:rFonts w:ascii="inherit" w:hAnsi="inherit"/>
          <w:color w:val="12217C"/>
          <w:sz w:val="20"/>
          <w:szCs w:val="20"/>
          <w:bdr w:val="none" w:sz="0" w:space="0" w:color="auto" w:frame="1"/>
        </w:rPr>
        <w:t>(</w:t>
      </w:r>
      <w:r>
        <w:rPr>
          <w:rStyle w:val="enlighter-n1"/>
          <w:rFonts w:ascii="inherit" w:hAnsi="inherit"/>
          <w:color w:val="007F7F"/>
          <w:sz w:val="20"/>
          <w:szCs w:val="20"/>
          <w:bdr w:val="none" w:sz="0" w:space="0" w:color="auto" w:frame="1"/>
        </w:rPr>
        <w:t>2</w:t>
      </w:r>
      <w:r>
        <w:rPr>
          <w:rStyle w:val="enlighter-g1"/>
          <w:rFonts w:ascii="inherit" w:hAnsi="inherit"/>
          <w:color w:val="12217C"/>
          <w:sz w:val="20"/>
          <w:szCs w:val="20"/>
          <w:bdr w:val="none" w:sz="0" w:space="0" w:color="auto" w:frame="1"/>
        </w:rPr>
        <w:t>)</w:t>
      </w:r>
      <w:r>
        <w:rPr>
          <w:rStyle w:val="enlighter-text"/>
          <w:rFonts w:ascii="inherit" w:hAnsi="inherit"/>
          <w:color w:val="000000"/>
          <w:sz w:val="20"/>
          <w:szCs w:val="20"/>
          <w:bdr w:val="none" w:sz="0" w:space="0" w:color="auto" w:frame="1"/>
        </w:rPr>
        <w:t>;</w:t>
      </w:r>
    </w:p>
    <w:p w14:paraId="77EF65F8" w14:textId="77777777" w:rsidR="006F6DE0" w:rsidRDefault="006F6DE0" w:rsidP="006F6DE0">
      <w:pPr>
        <w:shd w:val="clear" w:color="auto" w:fill="F7F7F9"/>
        <w:spacing w:line="324" w:lineRule="atLeast"/>
        <w:textAlignment w:val="baseline"/>
        <w:rPr>
          <w:rFonts w:ascii="inherit" w:hAnsi="inherit"/>
          <w:color w:val="AAAAAA"/>
          <w:sz w:val="18"/>
          <w:szCs w:val="18"/>
        </w:rPr>
      </w:pPr>
      <w:r>
        <w:rPr>
          <w:rStyle w:val="enlighter-g1"/>
          <w:rFonts w:ascii="inherit" w:hAnsi="inherit"/>
          <w:color w:val="12217C"/>
          <w:sz w:val="20"/>
          <w:szCs w:val="20"/>
          <w:bdr w:val="none" w:sz="0" w:space="0" w:color="auto" w:frame="1"/>
        </w:rPr>
        <w:t>}</w:t>
      </w:r>
    </w:p>
    <w:p w14:paraId="3627D3A8" w14:textId="77777777" w:rsidR="006F6DE0" w:rsidRDefault="006F6DE0" w:rsidP="006F6DE0">
      <w:pPr>
        <w:shd w:val="clear" w:color="auto" w:fill="FFFFFF"/>
        <w:spacing w:line="408" w:lineRule="atLeast"/>
        <w:textAlignment w:val="baseline"/>
        <w:rPr>
          <w:rFonts w:ascii="inherit" w:hAnsi="inherit"/>
          <w:color w:val="444444"/>
          <w:sz w:val="24"/>
          <w:szCs w:val="24"/>
        </w:rPr>
      </w:pPr>
      <w:r>
        <w:rPr>
          <w:rFonts w:ascii="inherit" w:hAnsi="inherit"/>
          <w:color w:val="444444"/>
        </w:rPr>
        <w:t> </w:t>
      </w:r>
    </w:p>
    <w:p w14:paraId="30EF918C" w14:textId="77777777" w:rsidR="006F6DE0" w:rsidRDefault="006F6DE0" w:rsidP="006F6DE0">
      <w:pPr>
        <w:pStyle w:val="Heading4"/>
        <w:shd w:val="clear" w:color="auto" w:fill="FFFFFF"/>
        <w:spacing w:before="150" w:beforeAutospacing="0" w:after="150" w:afterAutospacing="0"/>
        <w:textAlignment w:val="baseline"/>
        <w:rPr>
          <w:rFonts w:ascii="inherit" w:hAnsi="inherit"/>
          <w:color w:val="444444"/>
          <w:sz w:val="27"/>
          <w:szCs w:val="27"/>
        </w:rPr>
      </w:pPr>
      <w:proofErr w:type="spellStart"/>
      <w:r>
        <w:rPr>
          <w:rFonts w:ascii="inherit" w:hAnsi="inherit"/>
          <w:color w:val="444444"/>
          <w:sz w:val="27"/>
          <w:szCs w:val="27"/>
        </w:rPr>
        <w:t>Output</w:t>
      </w:r>
      <w:proofErr w:type="spellEnd"/>
      <w:r>
        <w:rPr>
          <w:rFonts w:ascii="inherit" w:hAnsi="inherit"/>
          <w:color w:val="444444"/>
          <w:sz w:val="27"/>
          <w:szCs w:val="27"/>
        </w:rPr>
        <w:t xml:space="preserve"> </w:t>
      </w:r>
      <w:proofErr w:type="spellStart"/>
      <w:r>
        <w:rPr>
          <w:rFonts w:ascii="inherit" w:hAnsi="inherit"/>
          <w:color w:val="444444"/>
          <w:sz w:val="27"/>
          <w:szCs w:val="27"/>
        </w:rPr>
        <w:t>of</w:t>
      </w:r>
      <w:proofErr w:type="spellEnd"/>
      <w:r>
        <w:rPr>
          <w:rFonts w:ascii="inherit" w:hAnsi="inherit"/>
          <w:color w:val="444444"/>
          <w:sz w:val="27"/>
          <w:szCs w:val="27"/>
        </w:rPr>
        <w:t xml:space="preserve"> </w:t>
      </w:r>
      <w:proofErr w:type="spellStart"/>
      <w:r>
        <w:rPr>
          <w:rFonts w:ascii="inherit" w:hAnsi="inherit"/>
          <w:color w:val="444444"/>
          <w:sz w:val="27"/>
          <w:szCs w:val="27"/>
        </w:rPr>
        <w:t>Limit_And_Conversion_Alert.ino</w:t>
      </w:r>
      <w:proofErr w:type="spellEnd"/>
    </w:p>
    <w:p w14:paraId="71AF8691" w14:textId="77777777" w:rsidR="006F6DE0" w:rsidRDefault="006F6DE0" w:rsidP="006F6DE0">
      <w:pPr>
        <w:pStyle w:val="NormalWeb"/>
        <w:shd w:val="clear" w:color="auto" w:fill="FFFFFF"/>
        <w:spacing w:before="0" w:beforeAutospacing="0" w:after="150" w:afterAutospacing="0" w:line="408" w:lineRule="atLeast"/>
        <w:textAlignment w:val="baseline"/>
        <w:rPr>
          <w:rFonts w:ascii="inherit" w:hAnsi="inherit"/>
          <w:color w:val="444444"/>
        </w:rPr>
      </w:pPr>
      <w:proofErr w:type="spellStart"/>
      <w:r>
        <w:rPr>
          <w:rFonts w:ascii="inherit" w:hAnsi="inherit"/>
          <w:color w:val="444444"/>
        </w:rPr>
        <w:t>For</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following</w:t>
      </w:r>
      <w:proofErr w:type="spellEnd"/>
      <w:r>
        <w:rPr>
          <w:rFonts w:ascii="inherit" w:hAnsi="inherit"/>
          <w:color w:val="444444"/>
        </w:rPr>
        <w:t xml:space="preserve"> </w:t>
      </w:r>
      <w:proofErr w:type="spellStart"/>
      <w:r>
        <w:rPr>
          <w:rFonts w:ascii="inherit" w:hAnsi="inherit"/>
          <w:color w:val="444444"/>
        </w:rPr>
        <w:t>output</w:t>
      </w:r>
      <w:proofErr w:type="spellEnd"/>
      <w:r>
        <w:rPr>
          <w:rFonts w:ascii="inherit" w:hAnsi="inherit"/>
          <w:color w:val="444444"/>
        </w:rPr>
        <w:t xml:space="preserve">, I </w:t>
      </w:r>
      <w:proofErr w:type="spellStart"/>
      <w:r>
        <w:rPr>
          <w:rFonts w:ascii="inherit" w:hAnsi="inherit"/>
          <w:color w:val="444444"/>
        </w:rPr>
        <w:t>have</w:t>
      </w:r>
      <w:proofErr w:type="spellEnd"/>
      <w:r>
        <w:rPr>
          <w:rFonts w:ascii="inherit" w:hAnsi="inherit"/>
          <w:color w:val="444444"/>
        </w:rPr>
        <w:t xml:space="preserve"> </w:t>
      </w:r>
      <w:proofErr w:type="spellStart"/>
      <w:r>
        <w:rPr>
          <w:rFonts w:ascii="inherit" w:hAnsi="inherit"/>
          <w:color w:val="444444"/>
        </w:rPr>
        <w:t>permanently</w:t>
      </w:r>
      <w:proofErr w:type="spellEnd"/>
      <w:r>
        <w:rPr>
          <w:rFonts w:ascii="inherit" w:hAnsi="inherit"/>
          <w:color w:val="444444"/>
        </w:rPr>
        <w:t xml:space="preserve"> </w:t>
      </w:r>
      <w:proofErr w:type="spellStart"/>
      <w:r>
        <w:rPr>
          <w:rFonts w:ascii="inherit" w:hAnsi="inherit"/>
          <w:color w:val="444444"/>
        </w:rPr>
        <w:t>exceeded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set</w:t>
      </w:r>
      <w:proofErr w:type="spellEnd"/>
      <w:r>
        <w:rPr>
          <w:rFonts w:ascii="inherit" w:hAnsi="inherit"/>
          <w:color w:val="444444"/>
        </w:rPr>
        <w:t xml:space="preserve"> </w:t>
      </w:r>
      <w:proofErr w:type="spellStart"/>
      <w:r>
        <w:rPr>
          <w:rFonts w:ascii="inherit" w:hAnsi="inherit"/>
          <w:color w:val="444444"/>
        </w:rPr>
        <w:t>limit</w:t>
      </w:r>
      <w:proofErr w:type="spellEnd"/>
      <w:r>
        <w:rPr>
          <w:rFonts w:ascii="inherit" w:hAnsi="inherit"/>
          <w:color w:val="444444"/>
        </w:rPr>
        <w:t xml:space="preserve">. </w:t>
      </w:r>
      <w:proofErr w:type="spellStart"/>
      <w:r>
        <w:rPr>
          <w:rFonts w:ascii="inherit" w:hAnsi="inherit"/>
          <w:color w:val="444444"/>
        </w:rPr>
        <w:t>Accordingly</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INA226 </w:t>
      </w:r>
      <w:proofErr w:type="spellStart"/>
      <w:r>
        <w:rPr>
          <w:rFonts w:ascii="inherit" w:hAnsi="inherit"/>
          <w:color w:val="444444"/>
        </w:rPr>
        <w:t>reports</w:t>
      </w:r>
      <w:proofErr w:type="spellEnd"/>
      <w:r>
        <w:rPr>
          <w:rFonts w:ascii="inherit" w:hAnsi="inherit"/>
          <w:color w:val="444444"/>
        </w:rPr>
        <w:t xml:space="preserve"> </w:t>
      </w:r>
      <w:proofErr w:type="spellStart"/>
      <w:r>
        <w:rPr>
          <w:rFonts w:ascii="inherit" w:hAnsi="inherit"/>
          <w:color w:val="444444"/>
        </w:rPr>
        <w:t>limit</w:t>
      </w:r>
      <w:proofErr w:type="spellEnd"/>
      <w:r>
        <w:rPr>
          <w:rFonts w:ascii="inherit" w:hAnsi="inherit"/>
          <w:color w:val="444444"/>
        </w:rPr>
        <w:t xml:space="preserve"> </w:t>
      </w:r>
      <w:proofErr w:type="spellStart"/>
      <w:r>
        <w:rPr>
          <w:rFonts w:ascii="inherit" w:hAnsi="inherit"/>
          <w:color w:val="444444"/>
        </w:rPr>
        <w:t>violations</w:t>
      </w:r>
      <w:proofErr w:type="spellEnd"/>
      <w:r>
        <w:rPr>
          <w:rFonts w:ascii="inherit" w:hAnsi="inherit"/>
          <w:color w:val="444444"/>
        </w:rPr>
        <w:t xml:space="preserve"> </w:t>
      </w:r>
      <w:proofErr w:type="spellStart"/>
      <w:r>
        <w:rPr>
          <w:rFonts w:ascii="inherit" w:hAnsi="inherit"/>
          <w:color w:val="444444"/>
        </w:rPr>
        <w:t>every</w:t>
      </w:r>
      <w:proofErr w:type="spellEnd"/>
      <w:r>
        <w:rPr>
          <w:rFonts w:ascii="inherit" w:hAnsi="inherit"/>
          <w:color w:val="444444"/>
        </w:rPr>
        <w:t xml:space="preserve"> </w:t>
      </w:r>
      <w:proofErr w:type="spellStart"/>
      <w:r>
        <w:rPr>
          <w:rFonts w:ascii="inherit" w:hAnsi="inherit"/>
          <w:color w:val="444444"/>
        </w:rPr>
        <w:t>second</w:t>
      </w:r>
      <w:proofErr w:type="spellEnd"/>
      <w:r>
        <w:rPr>
          <w:rFonts w:ascii="inherit" w:hAnsi="inherit"/>
          <w:color w:val="444444"/>
        </w:rPr>
        <w:t xml:space="preserve">. </w:t>
      </w:r>
      <w:proofErr w:type="spellStart"/>
      <w:r>
        <w:rPr>
          <w:rFonts w:ascii="inherit" w:hAnsi="inherit"/>
          <w:color w:val="444444"/>
        </w:rPr>
        <w:t>With</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conditions</w:t>
      </w:r>
      <w:proofErr w:type="spellEnd"/>
      <w:r>
        <w:rPr>
          <w:rFonts w:ascii="inherit" w:hAnsi="inherit"/>
          <w:color w:val="444444"/>
        </w:rPr>
        <w:t xml:space="preserve"> </w:t>
      </w:r>
      <w:proofErr w:type="spellStart"/>
      <w:r>
        <w:rPr>
          <w:rFonts w:ascii="inherit" w:hAnsi="inherit"/>
          <w:color w:val="444444"/>
        </w:rPr>
        <w:t>set</w:t>
      </w:r>
      <w:proofErr w:type="spellEnd"/>
      <w:r>
        <w:rPr>
          <w:rFonts w:ascii="inherit" w:hAnsi="inherit"/>
          <w:color w:val="444444"/>
        </w:rPr>
        <w:t xml:space="preserve"> </w:t>
      </w:r>
      <w:proofErr w:type="spellStart"/>
      <w:r>
        <w:rPr>
          <w:rFonts w:ascii="inherit" w:hAnsi="inherit"/>
          <w:color w:val="444444"/>
        </w:rPr>
        <w:t>above</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INA226 </w:t>
      </w:r>
      <w:proofErr w:type="spellStart"/>
      <w:r>
        <w:rPr>
          <w:rFonts w:ascii="inherit" w:hAnsi="inherit"/>
          <w:color w:val="444444"/>
        </w:rPr>
        <w:t>also</w:t>
      </w:r>
      <w:proofErr w:type="spellEnd"/>
      <w:r>
        <w:rPr>
          <w:rFonts w:ascii="inherit" w:hAnsi="inherit"/>
          <w:color w:val="444444"/>
        </w:rPr>
        <w:t xml:space="preserve"> </w:t>
      </w:r>
      <w:proofErr w:type="spellStart"/>
      <w:r>
        <w:rPr>
          <w:rFonts w:ascii="inherit" w:hAnsi="inherit"/>
          <w:color w:val="444444"/>
        </w:rPr>
        <w:t>issues</w:t>
      </w:r>
      <w:proofErr w:type="spellEnd"/>
      <w:r>
        <w:rPr>
          <w:rFonts w:ascii="inherit" w:hAnsi="inherit"/>
          <w:color w:val="444444"/>
        </w:rPr>
        <w:t xml:space="preserve"> a </w:t>
      </w:r>
      <w:proofErr w:type="spellStart"/>
      <w:r>
        <w:rPr>
          <w:rFonts w:ascii="inherit" w:hAnsi="inherit"/>
          <w:color w:val="444444"/>
        </w:rPr>
        <w:t>conversion</w:t>
      </w:r>
      <w:proofErr w:type="spellEnd"/>
      <w:r>
        <w:rPr>
          <w:rFonts w:ascii="inherit" w:hAnsi="inherit"/>
          <w:color w:val="444444"/>
        </w:rPr>
        <w:t xml:space="preserve"> </w:t>
      </w:r>
      <w:proofErr w:type="spellStart"/>
      <w:r>
        <w:rPr>
          <w:rFonts w:ascii="inherit" w:hAnsi="inherit"/>
          <w:color w:val="444444"/>
        </w:rPr>
        <w:t>ready</w:t>
      </w:r>
      <w:proofErr w:type="spellEnd"/>
      <w:r>
        <w:rPr>
          <w:rFonts w:ascii="inherit" w:hAnsi="inherit"/>
          <w:color w:val="444444"/>
        </w:rPr>
        <w:t xml:space="preserve"> </w:t>
      </w:r>
      <w:proofErr w:type="spellStart"/>
      <w:r>
        <w:rPr>
          <w:rFonts w:ascii="inherit" w:hAnsi="inherit"/>
          <w:color w:val="444444"/>
        </w:rPr>
        <w:t>alert</w:t>
      </w:r>
      <w:proofErr w:type="spellEnd"/>
      <w:r>
        <w:rPr>
          <w:rFonts w:ascii="inherit" w:hAnsi="inherit"/>
          <w:color w:val="444444"/>
        </w:rPr>
        <w:t xml:space="preserve"> </w:t>
      </w:r>
      <w:proofErr w:type="spellStart"/>
      <w:r>
        <w:rPr>
          <w:rFonts w:ascii="inherit" w:hAnsi="inherit"/>
          <w:color w:val="444444"/>
        </w:rPr>
        <w:t>approximately</w:t>
      </w:r>
      <w:proofErr w:type="spellEnd"/>
      <w:r>
        <w:rPr>
          <w:rFonts w:ascii="inherit" w:hAnsi="inherit"/>
          <w:color w:val="444444"/>
        </w:rPr>
        <w:t xml:space="preserve"> </w:t>
      </w:r>
      <w:proofErr w:type="spellStart"/>
      <w:r>
        <w:rPr>
          <w:rFonts w:ascii="inherit" w:hAnsi="inherit"/>
          <w:color w:val="444444"/>
        </w:rPr>
        <w:t>every</w:t>
      </w:r>
      <w:proofErr w:type="spellEnd"/>
      <w:r>
        <w:rPr>
          <w:rFonts w:ascii="inherit" w:hAnsi="inherit"/>
          <w:color w:val="444444"/>
        </w:rPr>
        <w:t xml:space="preserve"> 8 </w:t>
      </w:r>
      <w:proofErr w:type="spellStart"/>
      <w:r>
        <w:rPr>
          <w:rFonts w:ascii="inherit" w:hAnsi="inherit"/>
          <w:color w:val="444444"/>
        </w:rPr>
        <w:t>seconds</w:t>
      </w:r>
      <w:proofErr w:type="spellEnd"/>
      <w:r>
        <w:rPr>
          <w:rFonts w:ascii="inherit" w:hAnsi="inherit"/>
          <w:color w:val="444444"/>
        </w:rPr>
        <w:t>:</w:t>
      </w:r>
    </w:p>
    <w:p w14:paraId="75CA594A" w14:textId="541380C7" w:rsidR="006F6DE0" w:rsidRDefault="006F6DE0" w:rsidP="006F6DE0">
      <w:pPr>
        <w:shd w:val="clear" w:color="auto" w:fill="FFFFFF"/>
        <w:spacing w:line="408" w:lineRule="atLeast"/>
        <w:textAlignment w:val="baseline"/>
        <w:rPr>
          <w:rFonts w:ascii="Roboto Slab" w:hAnsi="Roboto Slab"/>
          <w:color w:val="444444"/>
        </w:rPr>
      </w:pPr>
      <w:r>
        <w:rPr>
          <w:rFonts w:ascii="inherit" w:hAnsi="inherit"/>
          <w:noProof/>
          <w:color w:val="00BF8F"/>
          <w:bdr w:val="none" w:sz="0" w:space="0" w:color="auto" w:frame="1"/>
        </w:rPr>
        <w:drawing>
          <wp:inline distT="0" distB="0" distL="0" distR="0" wp14:anchorId="241D10BE" wp14:editId="018E8867">
            <wp:extent cx="6120765" cy="3065145"/>
            <wp:effectExtent l="0" t="0" r="0" b="1905"/>
            <wp:docPr id="49" name="Picture 49" descr="Output of the Limit_And_Conversion_Alert.ino sketch ">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Output of the Limit_And_Conversion_Alert.ino sketch ">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20765" cy="3065145"/>
                    </a:xfrm>
                    <a:prstGeom prst="rect">
                      <a:avLst/>
                    </a:prstGeom>
                    <a:noFill/>
                    <a:ln>
                      <a:noFill/>
                    </a:ln>
                  </pic:spPr>
                </pic:pic>
              </a:graphicData>
            </a:graphic>
          </wp:inline>
        </w:drawing>
      </w:r>
      <w:proofErr w:type="spellStart"/>
      <w:r>
        <w:rPr>
          <w:rFonts w:ascii="Roboto Slab" w:hAnsi="Roboto Slab"/>
          <w:color w:val="444444"/>
        </w:rPr>
        <w:t>Output</w:t>
      </w:r>
      <w:proofErr w:type="spellEnd"/>
      <w:r>
        <w:rPr>
          <w:rFonts w:ascii="Roboto Slab" w:hAnsi="Roboto Slab"/>
          <w:color w:val="444444"/>
        </w:rPr>
        <w:t xml:space="preserve"> </w:t>
      </w:r>
      <w:proofErr w:type="spellStart"/>
      <w:r>
        <w:rPr>
          <w:rFonts w:ascii="Roboto Slab" w:hAnsi="Roboto Slab"/>
          <w:color w:val="444444"/>
        </w:rPr>
        <w:t>of</w:t>
      </w:r>
      <w:proofErr w:type="spellEnd"/>
      <w:r>
        <w:rPr>
          <w:rFonts w:ascii="Roboto Slab" w:hAnsi="Roboto Slab"/>
          <w:color w:val="444444"/>
        </w:rPr>
        <w:t xml:space="preserve"> </w:t>
      </w:r>
      <w:proofErr w:type="spellStart"/>
      <w:r>
        <w:rPr>
          <w:rFonts w:ascii="Roboto Slab" w:hAnsi="Roboto Slab"/>
          <w:color w:val="444444"/>
        </w:rPr>
        <w:t>the</w:t>
      </w:r>
      <w:proofErr w:type="spellEnd"/>
      <w:r>
        <w:rPr>
          <w:rFonts w:ascii="Roboto Slab" w:hAnsi="Roboto Slab"/>
          <w:color w:val="444444"/>
        </w:rPr>
        <w:t xml:space="preserve"> </w:t>
      </w:r>
      <w:proofErr w:type="spellStart"/>
      <w:r>
        <w:rPr>
          <w:rFonts w:ascii="Roboto Slab" w:hAnsi="Roboto Slab"/>
          <w:color w:val="444444"/>
        </w:rPr>
        <w:t>Limit_And_Conversion_Alert.ino</w:t>
      </w:r>
      <w:proofErr w:type="spellEnd"/>
      <w:r>
        <w:rPr>
          <w:rFonts w:ascii="Roboto Slab" w:hAnsi="Roboto Slab"/>
          <w:color w:val="444444"/>
        </w:rPr>
        <w:t xml:space="preserve"> </w:t>
      </w:r>
      <w:proofErr w:type="spellStart"/>
      <w:r>
        <w:rPr>
          <w:rFonts w:ascii="Roboto Slab" w:hAnsi="Roboto Slab"/>
          <w:color w:val="444444"/>
        </w:rPr>
        <w:t>sketch</w:t>
      </w:r>
      <w:proofErr w:type="spellEnd"/>
    </w:p>
    <w:p w14:paraId="6ED06C62" w14:textId="77777777" w:rsidR="006F6DE0" w:rsidRDefault="006F6DE0" w:rsidP="006F6DE0">
      <w:pPr>
        <w:pStyle w:val="Heading3"/>
        <w:shd w:val="clear" w:color="auto" w:fill="FFFFFF"/>
        <w:spacing w:before="300" w:beforeAutospacing="0" w:after="150" w:afterAutospacing="0"/>
        <w:textAlignment w:val="baseline"/>
        <w:rPr>
          <w:rFonts w:ascii="inherit" w:hAnsi="inherit"/>
          <w:color w:val="00BF8F"/>
          <w:sz w:val="36"/>
          <w:szCs w:val="36"/>
        </w:rPr>
      </w:pPr>
      <w:proofErr w:type="spellStart"/>
      <w:r>
        <w:rPr>
          <w:rFonts w:ascii="inherit" w:hAnsi="inherit"/>
          <w:color w:val="00BF8F"/>
          <w:sz w:val="36"/>
          <w:szCs w:val="36"/>
        </w:rPr>
        <w:t>Beispiel</w:t>
      </w:r>
      <w:proofErr w:type="spellEnd"/>
      <w:r>
        <w:rPr>
          <w:rFonts w:ascii="inherit" w:hAnsi="inherit"/>
          <w:color w:val="00BF8F"/>
          <w:sz w:val="36"/>
          <w:szCs w:val="36"/>
        </w:rPr>
        <w:t xml:space="preserve"> 7: </w:t>
      </w:r>
      <w:proofErr w:type="spellStart"/>
      <w:r>
        <w:rPr>
          <w:rFonts w:ascii="inherit" w:hAnsi="inherit"/>
          <w:color w:val="00BF8F"/>
          <w:sz w:val="36"/>
          <w:szCs w:val="36"/>
        </w:rPr>
        <w:t>Continuous</w:t>
      </w:r>
      <w:proofErr w:type="spellEnd"/>
      <w:r>
        <w:rPr>
          <w:rFonts w:ascii="inherit" w:hAnsi="inherit"/>
          <w:color w:val="00BF8F"/>
          <w:sz w:val="36"/>
          <w:szCs w:val="36"/>
        </w:rPr>
        <w:t xml:space="preserve"> </w:t>
      </w:r>
      <w:proofErr w:type="spellStart"/>
      <w:r>
        <w:rPr>
          <w:rFonts w:ascii="inherit" w:hAnsi="inherit"/>
          <w:color w:val="00BF8F"/>
          <w:sz w:val="36"/>
          <w:szCs w:val="36"/>
        </w:rPr>
        <w:t>mit</w:t>
      </w:r>
      <w:proofErr w:type="spellEnd"/>
      <w:r>
        <w:rPr>
          <w:rFonts w:ascii="inherit" w:hAnsi="inherit"/>
          <w:color w:val="00BF8F"/>
          <w:sz w:val="36"/>
          <w:szCs w:val="36"/>
        </w:rPr>
        <w:t xml:space="preserve"> </w:t>
      </w:r>
      <w:proofErr w:type="spellStart"/>
      <w:r>
        <w:rPr>
          <w:rFonts w:ascii="inherit" w:hAnsi="inherit"/>
          <w:color w:val="00BF8F"/>
          <w:sz w:val="36"/>
          <w:szCs w:val="36"/>
        </w:rPr>
        <w:t>alternative</w:t>
      </w:r>
      <w:proofErr w:type="spellEnd"/>
      <w:r>
        <w:rPr>
          <w:rFonts w:ascii="inherit" w:hAnsi="inherit"/>
          <w:color w:val="00BF8F"/>
          <w:sz w:val="36"/>
          <w:szCs w:val="36"/>
        </w:rPr>
        <w:t xml:space="preserve"> </w:t>
      </w:r>
      <w:proofErr w:type="spellStart"/>
      <w:r>
        <w:rPr>
          <w:rFonts w:ascii="inherit" w:hAnsi="inherit"/>
          <w:color w:val="00BF8F"/>
          <w:sz w:val="36"/>
          <w:szCs w:val="36"/>
        </w:rPr>
        <w:t>resistor</w:t>
      </w:r>
      <w:proofErr w:type="spellEnd"/>
    </w:p>
    <w:p w14:paraId="4CDAD939" w14:textId="77777777" w:rsidR="006F6DE0" w:rsidRDefault="006F6DE0" w:rsidP="006F6DE0">
      <w:pPr>
        <w:pStyle w:val="NormalWeb"/>
        <w:shd w:val="clear" w:color="auto" w:fill="FFFFFF"/>
        <w:spacing w:before="0" w:beforeAutospacing="0" w:after="150" w:afterAutospacing="0" w:line="408" w:lineRule="atLeast"/>
        <w:textAlignment w:val="baseline"/>
        <w:rPr>
          <w:rFonts w:ascii="inherit" w:hAnsi="inherit"/>
          <w:color w:val="444444"/>
        </w:rPr>
      </w:pPr>
      <w:r>
        <w:rPr>
          <w:rFonts w:ascii="inherit" w:hAnsi="inherit"/>
          <w:color w:val="444444"/>
        </w:rPr>
        <w:lastRenderedPageBreak/>
        <w:t xml:space="preserve">A </w:t>
      </w:r>
      <w:proofErr w:type="spellStart"/>
      <w:r>
        <w:rPr>
          <w:rFonts w:ascii="inherit" w:hAnsi="inherit"/>
          <w:color w:val="444444"/>
        </w:rPr>
        <w:t>kind</w:t>
      </w:r>
      <w:proofErr w:type="spellEnd"/>
      <w:r>
        <w:rPr>
          <w:rFonts w:ascii="inherit" w:hAnsi="inherit"/>
          <w:color w:val="444444"/>
        </w:rPr>
        <w:t xml:space="preserve"> </w:t>
      </w:r>
      <w:proofErr w:type="spellStart"/>
      <w:r>
        <w:rPr>
          <w:rFonts w:ascii="inherit" w:hAnsi="inherit"/>
          <w:color w:val="444444"/>
        </w:rPr>
        <w:t>contributor</w:t>
      </w:r>
      <w:proofErr w:type="spellEnd"/>
      <w:r>
        <w:rPr>
          <w:rFonts w:ascii="inherit" w:hAnsi="inherit"/>
          <w:color w:val="444444"/>
        </w:rPr>
        <w:t xml:space="preserve"> </w:t>
      </w:r>
      <w:proofErr w:type="spellStart"/>
      <w:r>
        <w:rPr>
          <w:rFonts w:ascii="inherit" w:hAnsi="inherit"/>
          <w:color w:val="444444"/>
        </w:rPr>
        <w:t>has</w:t>
      </w:r>
      <w:proofErr w:type="spellEnd"/>
      <w:r>
        <w:rPr>
          <w:rFonts w:ascii="inherit" w:hAnsi="inherit"/>
          <w:color w:val="444444"/>
        </w:rPr>
        <w:t xml:space="preserve"> </w:t>
      </w:r>
      <w:proofErr w:type="spellStart"/>
      <w:r>
        <w:rPr>
          <w:rFonts w:ascii="inherit" w:hAnsi="inherit"/>
          <w:color w:val="444444"/>
        </w:rPr>
        <w:t>added</w:t>
      </w:r>
      <w:proofErr w:type="spellEnd"/>
      <w:r>
        <w:rPr>
          <w:rFonts w:ascii="inherit" w:hAnsi="inherit"/>
          <w:color w:val="444444"/>
        </w:rPr>
        <w:t xml:space="preserve"> a </w:t>
      </w:r>
      <w:proofErr w:type="spellStart"/>
      <w:r>
        <w:rPr>
          <w:rFonts w:ascii="inherit" w:hAnsi="inherit"/>
          <w:color w:val="444444"/>
        </w:rPr>
        <w:t>function</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my</w:t>
      </w:r>
      <w:proofErr w:type="spellEnd"/>
      <w:r>
        <w:rPr>
          <w:rFonts w:ascii="inherit" w:hAnsi="inherit"/>
          <w:color w:val="444444"/>
        </w:rPr>
        <w:t xml:space="preserve"> </w:t>
      </w:r>
      <w:proofErr w:type="spellStart"/>
      <w:r>
        <w:rPr>
          <w:rFonts w:ascii="inherit" w:hAnsi="inherit"/>
          <w:color w:val="444444"/>
        </w:rPr>
        <w:t>library</w:t>
      </w:r>
      <w:proofErr w:type="spellEnd"/>
      <w:r>
        <w:rPr>
          <w:rFonts w:ascii="inherit" w:hAnsi="inherit"/>
          <w:color w:val="444444"/>
        </w:rPr>
        <w:t xml:space="preserve"> </w:t>
      </w:r>
      <w:proofErr w:type="spellStart"/>
      <w:r>
        <w:rPr>
          <w:rFonts w:ascii="inherit" w:hAnsi="inherit"/>
          <w:color w:val="444444"/>
        </w:rPr>
        <w:t>that</w:t>
      </w:r>
      <w:proofErr w:type="spellEnd"/>
      <w:r>
        <w:rPr>
          <w:rFonts w:ascii="inherit" w:hAnsi="inherit"/>
          <w:color w:val="444444"/>
        </w:rPr>
        <w:t xml:space="preserve"> </w:t>
      </w:r>
      <w:proofErr w:type="spellStart"/>
      <w:r>
        <w:rPr>
          <w:rFonts w:ascii="inherit" w:hAnsi="inherit"/>
          <w:color w:val="444444"/>
        </w:rPr>
        <w:t>allows</w:t>
      </w:r>
      <w:proofErr w:type="spellEnd"/>
      <w:r>
        <w:rPr>
          <w:rFonts w:ascii="inherit" w:hAnsi="inherit"/>
          <w:color w:val="444444"/>
        </w:rPr>
        <w:t xml:space="preserve"> </w:t>
      </w:r>
      <w:proofErr w:type="spellStart"/>
      <w:r>
        <w:rPr>
          <w:rFonts w:ascii="inherit" w:hAnsi="inherit"/>
          <w:color w:val="444444"/>
        </w:rPr>
        <w:t>you</w:t>
      </w:r>
      <w:proofErr w:type="spellEnd"/>
      <w:r>
        <w:rPr>
          <w:rFonts w:ascii="inherit" w:hAnsi="inherit"/>
          <w:color w:val="444444"/>
        </w:rPr>
        <w:t xml:space="preserve"> </w:t>
      </w:r>
      <w:proofErr w:type="spellStart"/>
      <w:r>
        <w:rPr>
          <w:rFonts w:ascii="inherit" w:hAnsi="inherit"/>
          <w:color w:val="444444"/>
        </w:rPr>
        <w:t>to</w:t>
      </w:r>
      <w:proofErr w:type="spellEnd"/>
      <w:r>
        <w:rPr>
          <w:rFonts w:ascii="inherit" w:hAnsi="inherit"/>
          <w:color w:val="444444"/>
        </w:rPr>
        <w:t xml:space="preserve"> </w:t>
      </w:r>
      <w:proofErr w:type="spellStart"/>
      <w:r>
        <w:rPr>
          <w:rFonts w:ascii="inherit" w:hAnsi="inherit"/>
          <w:color w:val="444444"/>
        </w:rPr>
        <w:t>change</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shunt</w:t>
      </w:r>
      <w:proofErr w:type="spellEnd"/>
      <w:r>
        <w:rPr>
          <w:rFonts w:ascii="inherit" w:hAnsi="inherit"/>
          <w:color w:val="444444"/>
        </w:rPr>
        <w:t>:</w:t>
      </w:r>
    </w:p>
    <w:p w14:paraId="02CC2FA9" w14:textId="77777777" w:rsidR="006F6DE0" w:rsidRDefault="006F6DE0" w:rsidP="006F6DE0">
      <w:pPr>
        <w:numPr>
          <w:ilvl w:val="0"/>
          <w:numId w:val="8"/>
        </w:numPr>
        <w:shd w:val="clear" w:color="auto" w:fill="FFFFFF"/>
        <w:spacing w:after="0" w:line="408" w:lineRule="atLeast"/>
        <w:ind w:left="1440"/>
        <w:textAlignment w:val="baseline"/>
        <w:rPr>
          <w:rFonts w:ascii="inherit" w:hAnsi="inherit"/>
          <w:color w:val="444444"/>
        </w:rPr>
      </w:pPr>
      <w:proofErr w:type="spellStart"/>
      <w:r>
        <w:rPr>
          <w:rStyle w:val="HTMLCode"/>
          <w:rFonts w:ascii="Consolas" w:eastAsiaTheme="minorHAnsi" w:hAnsi="Consolas"/>
          <w:color w:val="444444"/>
          <w:bdr w:val="single" w:sz="6" w:space="2" w:color="E0E0E0" w:frame="1"/>
          <w:shd w:val="clear" w:color="auto" w:fill="F2F2F2"/>
        </w:rPr>
        <w:t>setResistorRange</w:t>
      </w:r>
      <w:proofErr w:type="spellEnd"/>
      <w:r>
        <w:rPr>
          <w:rStyle w:val="HTMLCode"/>
          <w:rFonts w:ascii="Consolas" w:eastAsiaTheme="minorHAnsi" w:hAnsi="Consolas"/>
          <w:color w:val="444444"/>
          <w:bdr w:val="single" w:sz="6" w:space="2" w:color="E0E0E0" w:frame="1"/>
          <w:shd w:val="clear" w:color="auto" w:fill="F2F2F2"/>
        </w:rPr>
        <w:t>(0.005, 10.0)</w:t>
      </w:r>
      <w:r>
        <w:rPr>
          <w:rFonts w:ascii="inherit" w:hAnsi="inherit"/>
          <w:color w:val="444444"/>
        </w:rPr>
        <w:t> </w:t>
      </w:r>
      <w:proofErr w:type="spellStart"/>
      <w:r>
        <w:rPr>
          <w:rFonts w:ascii="inherit" w:hAnsi="inherit"/>
          <w:color w:val="444444"/>
        </w:rPr>
        <w:t>sets</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resistor</w:t>
      </w:r>
      <w:proofErr w:type="spellEnd"/>
      <w:r>
        <w:rPr>
          <w:rFonts w:ascii="inherit" w:hAnsi="inherit"/>
          <w:color w:val="444444"/>
        </w:rPr>
        <w:t xml:space="preserve"> </w:t>
      </w:r>
      <w:proofErr w:type="spellStart"/>
      <w:r>
        <w:rPr>
          <w:rFonts w:ascii="inherit" w:hAnsi="inherit"/>
          <w:color w:val="444444"/>
        </w:rPr>
        <w:t>in</w:t>
      </w:r>
      <w:proofErr w:type="spellEnd"/>
      <w:r>
        <w:rPr>
          <w:rFonts w:ascii="inherit" w:hAnsi="inherit"/>
          <w:color w:val="444444"/>
        </w:rPr>
        <w:t xml:space="preserve"> </w:t>
      </w:r>
      <w:proofErr w:type="spellStart"/>
      <w:r>
        <w:rPr>
          <w:rFonts w:ascii="inherit" w:hAnsi="inherit"/>
          <w:color w:val="444444"/>
        </w:rPr>
        <w:t>ohms</w:t>
      </w:r>
      <w:proofErr w:type="spellEnd"/>
      <w:r>
        <w:rPr>
          <w:rFonts w:ascii="inherit" w:hAnsi="inherit"/>
          <w:color w:val="444444"/>
        </w:rPr>
        <w:t xml:space="preserve"> </w:t>
      </w:r>
      <w:proofErr w:type="spellStart"/>
      <w:r>
        <w:rPr>
          <w:rFonts w:ascii="inherit" w:hAnsi="inherit"/>
          <w:color w:val="444444"/>
        </w:rPr>
        <w:t>and</w:t>
      </w:r>
      <w:proofErr w:type="spellEnd"/>
      <w:r>
        <w:rPr>
          <w:rFonts w:ascii="inherit" w:hAnsi="inherit"/>
          <w:color w:val="444444"/>
        </w:rPr>
        <w:t xml:space="preserve"> </w:t>
      </w:r>
      <w:proofErr w:type="spellStart"/>
      <w:r>
        <w:rPr>
          <w:rFonts w:ascii="inherit" w:hAnsi="inherit"/>
          <w:color w:val="444444"/>
        </w:rPr>
        <w:t>the</w:t>
      </w:r>
      <w:proofErr w:type="spellEnd"/>
      <w:r>
        <w:rPr>
          <w:rFonts w:ascii="inherit" w:hAnsi="inherit"/>
          <w:color w:val="444444"/>
        </w:rPr>
        <w:t xml:space="preserve"> </w:t>
      </w:r>
      <w:proofErr w:type="spellStart"/>
      <w:r>
        <w:rPr>
          <w:rFonts w:ascii="inherit" w:hAnsi="inherit"/>
          <w:color w:val="444444"/>
        </w:rPr>
        <w:t>range</w:t>
      </w:r>
      <w:proofErr w:type="spellEnd"/>
      <w:r>
        <w:rPr>
          <w:rFonts w:ascii="inherit" w:hAnsi="inherit"/>
          <w:color w:val="444444"/>
        </w:rPr>
        <w:t xml:space="preserve"> </w:t>
      </w:r>
      <w:proofErr w:type="spellStart"/>
      <w:r>
        <w:rPr>
          <w:rFonts w:ascii="inherit" w:hAnsi="inherit"/>
          <w:color w:val="444444"/>
        </w:rPr>
        <w:t>in</w:t>
      </w:r>
      <w:proofErr w:type="spellEnd"/>
      <w:r>
        <w:rPr>
          <w:rFonts w:ascii="inherit" w:hAnsi="inherit"/>
          <w:color w:val="444444"/>
        </w:rPr>
        <w:t xml:space="preserve"> </w:t>
      </w:r>
      <w:proofErr w:type="spellStart"/>
      <w:r>
        <w:rPr>
          <w:rFonts w:ascii="inherit" w:hAnsi="inherit"/>
          <w:color w:val="444444"/>
        </w:rPr>
        <w:t>amperes</w:t>
      </w:r>
      <w:proofErr w:type="spellEnd"/>
      <w:r>
        <w:rPr>
          <w:rFonts w:ascii="inherit" w:hAnsi="inherit"/>
          <w:color w:val="444444"/>
        </w:rPr>
        <w:t>.</w:t>
      </w:r>
    </w:p>
    <w:p w14:paraId="0502B82F" w14:textId="6E4D129A" w:rsidR="00711F53" w:rsidRPr="006C1393" w:rsidRDefault="006F6DE0" w:rsidP="006F6DE0">
      <w:pPr>
        <w:rPr>
          <w:rFonts w:ascii="Times New Roman" w:hAnsi="Times New Roman" w:cs="Times New Roman"/>
          <w:sz w:val="24"/>
          <w:szCs w:val="24"/>
        </w:rPr>
      </w:pPr>
      <w:r>
        <w:rPr>
          <w:rFonts w:ascii="Roboto Slab" w:hAnsi="Roboto Slab"/>
          <w:color w:val="444444"/>
        </w:rPr>
        <w:t>&lt;p</w:t>
      </w:r>
    </w:p>
    <w:sectPr w:rsidR="00711F53" w:rsidRPr="006C1393">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altName w:val="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CC"/>
    <w:family w:val="roman"/>
    <w:pitch w:val="variable"/>
    <w:sig w:usb0="E0002EFF" w:usb1="C000785B" w:usb2="00000009" w:usb3="00000000" w:csb0="000001FF" w:csb1="00000000"/>
  </w:font>
  <w:font w:name="Courier New">
    <w:altName w:val=" Courier"/>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var(--title-font)">
    <w:altName w:val="Cambria"/>
    <w:panose1 w:val="00000000000000000000"/>
    <w:charset w:val="00"/>
    <w:family w:val="roman"/>
    <w:notTrueType/>
    <w:pitch w:val="default"/>
  </w:font>
  <w:font w:name="Segoe UI">
    <w:altName w:val="Sylfaen"/>
    <w:panose1 w:val="020B0502040204020203"/>
    <w:charset w:val="CC"/>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var(--ui-font)">
    <w:altName w:val="Cambria"/>
    <w:panose1 w:val="00000000000000000000"/>
    <w:charset w:val="00"/>
    <w:family w:val="roman"/>
    <w:notTrueType/>
    <w:pitch w:val="default"/>
  </w:font>
  <w:font w:name="var(--text-h-font,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 w:name="Arial">
    <w:altName w:val="Arial"/>
    <w:panose1 w:val="020B0604020202020204"/>
    <w:charset w:val="CC"/>
    <w:family w:val="swiss"/>
    <w:pitch w:val="variable"/>
    <w:sig w:usb0="E0002EFF" w:usb1="C000785B" w:usb2="00000009" w:usb3="00000000" w:csb0="000001FF" w:csb1="00000000"/>
  </w:font>
  <w:font w:name="Roboto Slab">
    <w:altName w:val="Arial"/>
    <w:panose1 w:val="00000000000000000000"/>
    <w:charset w:val="00"/>
    <w:family w:val="roman"/>
    <w:notTrueType/>
    <w:pitch w:val="default"/>
  </w:font>
  <w:font w:name="KaTeX_Math">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8504E"/>
    <w:multiLevelType w:val="multilevel"/>
    <w:tmpl w:val="073858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73C1F41"/>
    <w:multiLevelType w:val="multilevel"/>
    <w:tmpl w:val="710C6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6B93BE0"/>
    <w:multiLevelType w:val="multilevel"/>
    <w:tmpl w:val="6376FB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DEF2FD8"/>
    <w:multiLevelType w:val="multilevel"/>
    <w:tmpl w:val="519AD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FFF300B"/>
    <w:multiLevelType w:val="multilevel"/>
    <w:tmpl w:val="8B9EB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8875471"/>
    <w:multiLevelType w:val="multilevel"/>
    <w:tmpl w:val="4F84C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BD921FA"/>
    <w:multiLevelType w:val="multilevel"/>
    <w:tmpl w:val="671036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ABD6502"/>
    <w:multiLevelType w:val="multilevel"/>
    <w:tmpl w:val="AF246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
  </w:num>
  <w:num w:numId="3">
    <w:abstractNumId w:val="7"/>
  </w:num>
  <w:num w:numId="4">
    <w:abstractNumId w:val="4"/>
  </w:num>
  <w:num w:numId="5">
    <w:abstractNumId w:val="6"/>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393"/>
    <w:rsid w:val="003172CE"/>
    <w:rsid w:val="00437CE1"/>
    <w:rsid w:val="00615CE2"/>
    <w:rsid w:val="006C1393"/>
    <w:rsid w:val="006F6DE0"/>
    <w:rsid w:val="00711F53"/>
    <w:rsid w:val="008A3FFD"/>
    <w:rsid w:val="008E0EEE"/>
    <w:rsid w:val="00934E41"/>
    <w:rsid w:val="00B56F88"/>
    <w:rsid w:val="00BA03CC"/>
    <w:rsid w:val="00E90A12"/>
    <w:rsid w:val="00EF19D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7EB14"/>
  <w15:chartTrackingRefBased/>
  <w15:docId w15:val="{A0898395-3527-4973-B8DB-ED471E304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C139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uk-UA"/>
    </w:rPr>
  </w:style>
  <w:style w:type="paragraph" w:styleId="Heading2">
    <w:name w:val="heading 2"/>
    <w:basedOn w:val="Normal"/>
    <w:next w:val="Normal"/>
    <w:link w:val="Heading2Char"/>
    <w:uiPriority w:val="9"/>
    <w:unhideWhenUsed/>
    <w:qFormat/>
    <w:rsid w:val="00934E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C1393"/>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paragraph" w:styleId="Heading4">
    <w:name w:val="heading 4"/>
    <w:basedOn w:val="Normal"/>
    <w:link w:val="Heading4Char"/>
    <w:uiPriority w:val="9"/>
    <w:qFormat/>
    <w:rsid w:val="006C1393"/>
    <w:pPr>
      <w:spacing w:before="100" w:beforeAutospacing="1" w:after="100" w:afterAutospacing="1" w:line="240" w:lineRule="auto"/>
      <w:outlineLvl w:val="3"/>
    </w:pPr>
    <w:rPr>
      <w:rFonts w:ascii="Times New Roman" w:eastAsia="Times New Roman" w:hAnsi="Times New Roman" w:cs="Times New Roman"/>
      <w:b/>
      <w:bCs/>
      <w:sz w:val="24"/>
      <w:szCs w:val="24"/>
      <w:lang w:eastAsia="uk-U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1393"/>
    <w:rPr>
      <w:rFonts w:ascii="Times New Roman" w:eastAsia="Times New Roman" w:hAnsi="Times New Roman" w:cs="Times New Roman"/>
      <w:b/>
      <w:bCs/>
      <w:kern w:val="36"/>
      <w:sz w:val="48"/>
      <w:szCs w:val="48"/>
      <w:lang w:eastAsia="uk-UA"/>
    </w:rPr>
  </w:style>
  <w:style w:type="character" w:customStyle="1" w:styleId="Heading3Char">
    <w:name w:val="Heading 3 Char"/>
    <w:basedOn w:val="DefaultParagraphFont"/>
    <w:link w:val="Heading3"/>
    <w:uiPriority w:val="9"/>
    <w:rsid w:val="006C1393"/>
    <w:rPr>
      <w:rFonts w:ascii="Times New Roman" w:eastAsia="Times New Roman" w:hAnsi="Times New Roman" w:cs="Times New Roman"/>
      <w:b/>
      <w:bCs/>
      <w:sz w:val="27"/>
      <w:szCs w:val="27"/>
      <w:lang w:eastAsia="uk-UA"/>
    </w:rPr>
  </w:style>
  <w:style w:type="character" w:customStyle="1" w:styleId="Heading4Char">
    <w:name w:val="Heading 4 Char"/>
    <w:basedOn w:val="DefaultParagraphFont"/>
    <w:link w:val="Heading4"/>
    <w:uiPriority w:val="9"/>
    <w:rsid w:val="006C1393"/>
    <w:rPr>
      <w:rFonts w:ascii="Times New Roman" w:eastAsia="Times New Roman" w:hAnsi="Times New Roman" w:cs="Times New Roman"/>
      <w:b/>
      <w:bCs/>
      <w:sz w:val="24"/>
      <w:szCs w:val="24"/>
      <w:lang w:eastAsia="uk-UA"/>
    </w:rPr>
  </w:style>
  <w:style w:type="paragraph" w:customStyle="1" w:styleId="msonormal0">
    <w:name w:val="msonormal"/>
    <w:basedOn w:val="Normal"/>
    <w:rsid w:val="006C1393"/>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meta-item">
    <w:name w:val="meta-item"/>
    <w:basedOn w:val="DefaultParagraphFont"/>
    <w:rsid w:val="006C1393"/>
  </w:style>
  <w:style w:type="character" w:customStyle="1" w:styleId="by">
    <w:name w:val="by"/>
    <w:basedOn w:val="DefaultParagraphFont"/>
    <w:rsid w:val="006C1393"/>
  </w:style>
  <w:style w:type="character" w:styleId="Hyperlink">
    <w:name w:val="Hyperlink"/>
    <w:basedOn w:val="DefaultParagraphFont"/>
    <w:uiPriority w:val="99"/>
    <w:semiHidden/>
    <w:unhideWhenUsed/>
    <w:rsid w:val="006C1393"/>
    <w:rPr>
      <w:color w:val="0000FF"/>
      <w:u w:val="single"/>
    </w:rPr>
  </w:style>
  <w:style w:type="character" w:styleId="FollowedHyperlink">
    <w:name w:val="FollowedHyperlink"/>
    <w:basedOn w:val="DefaultParagraphFont"/>
    <w:uiPriority w:val="99"/>
    <w:semiHidden/>
    <w:unhideWhenUsed/>
    <w:rsid w:val="006C1393"/>
    <w:rPr>
      <w:color w:val="800080"/>
      <w:u w:val="single"/>
    </w:rPr>
  </w:style>
  <w:style w:type="character" w:customStyle="1" w:styleId="updated-on">
    <w:name w:val="updated-on"/>
    <w:basedOn w:val="DefaultParagraphFont"/>
    <w:rsid w:val="006C1393"/>
  </w:style>
  <w:style w:type="character" w:customStyle="1" w:styleId="has-next-icon">
    <w:name w:val="has-next-icon"/>
    <w:basedOn w:val="DefaultParagraphFont"/>
    <w:rsid w:val="006C1393"/>
  </w:style>
  <w:style w:type="character" w:customStyle="1" w:styleId="share-text">
    <w:name w:val="share-text"/>
    <w:basedOn w:val="DefaultParagraphFont"/>
    <w:rsid w:val="006C1393"/>
  </w:style>
  <w:style w:type="character" w:styleId="Strong">
    <w:name w:val="Strong"/>
    <w:basedOn w:val="DefaultParagraphFont"/>
    <w:uiPriority w:val="22"/>
    <w:qFormat/>
    <w:rsid w:val="006C1393"/>
    <w:rPr>
      <w:b/>
      <w:bCs/>
    </w:rPr>
  </w:style>
  <w:style w:type="paragraph" w:styleId="NormalWeb">
    <w:name w:val="Normal (Web)"/>
    <w:basedOn w:val="Normal"/>
    <w:uiPriority w:val="99"/>
    <w:semiHidden/>
    <w:unhideWhenUsed/>
    <w:rsid w:val="006C1393"/>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Emphasis">
    <w:name w:val="Emphasis"/>
    <w:basedOn w:val="DefaultParagraphFont"/>
    <w:uiPriority w:val="20"/>
    <w:qFormat/>
    <w:rsid w:val="006C1393"/>
    <w:rPr>
      <w:i/>
      <w:iCs/>
    </w:rPr>
  </w:style>
  <w:style w:type="character" w:customStyle="1" w:styleId="crayon-p">
    <w:name w:val="crayon-p"/>
    <w:basedOn w:val="DefaultParagraphFont"/>
    <w:rsid w:val="006C1393"/>
  </w:style>
  <w:style w:type="character" w:customStyle="1" w:styleId="crayon-e">
    <w:name w:val="crayon-e"/>
    <w:basedOn w:val="DefaultParagraphFont"/>
    <w:rsid w:val="006C1393"/>
  </w:style>
  <w:style w:type="character" w:customStyle="1" w:styleId="crayon-i">
    <w:name w:val="crayon-i"/>
    <w:basedOn w:val="DefaultParagraphFont"/>
    <w:rsid w:val="006C1393"/>
  </w:style>
  <w:style w:type="character" w:customStyle="1" w:styleId="crayon-h">
    <w:name w:val="crayon-h"/>
    <w:basedOn w:val="DefaultParagraphFont"/>
    <w:rsid w:val="006C1393"/>
  </w:style>
  <w:style w:type="character" w:customStyle="1" w:styleId="crayon-sy">
    <w:name w:val="crayon-sy"/>
    <w:basedOn w:val="DefaultParagraphFont"/>
    <w:rsid w:val="006C1393"/>
  </w:style>
  <w:style w:type="character" w:customStyle="1" w:styleId="crayon-t">
    <w:name w:val="crayon-t"/>
    <w:basedOn w:val="DefaultParagraphFont"/>
    <w:rsid w:val="006C1393"/>
  </w:style>
  <w:style w:type="character" w:customStyle="1" w:styleId="crayon-cn">
    <w:name w:val="crayon-cn"/>
    <w:basedOn w:val="DefaultParagraphFont"/>
    <w:rsid w:val="006C1393"/>
  </w:style>
  <w:style w:type="character" w:customStyle="1" w:styleId="crayon-st">
    <w:name w:val="crayon-st"/>
    <w:basedOn w:val="DefaultParagraphFont"/>
    <w:rsid w:val="006C1393"/>
  </w:style>
  <w:style w:type="character" w:customStyle="1" w:styleId="crayon-c">
    <w:name w:val="crayon-c"/>
    <w:basedOn w:val="DefaultParagraphFont"/>
    <w:rsid w:val="006C1393"/>
  </w:style>
  <w:style w:type="character" w:customStyle="1" w:styleId="crayon-s">
    <w:name w:val="crayon-s"/>
    <w:basedOn w:val="DefaultParagraphFont"/>
    <w:rsid w:val="006C1393"/>
  </w:style>
  <w:style w:type="character" w:customStyle="1" w:styleId="crayon-m">
    <w:name w:val="crayon-m"/>
    <w:basedOn w:val="DefaultParagraphFont"/>
    <w:rsid w:val="00437CE1"/>
  </w:style>
  <w:style w:type="character" w:styleId="HTMLCode">
    <w:name w:val="HTML Code"/>
    <w:basedOn w:val="DefaultParagraphFont"/>
    <w:uiPriority w:val="99"/>
    <w:semiHidden/>
    <w:unhideWhenUsed/>
    <w:rsid w:val="00BA03CC"/>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934E41"/>
    <w:rPr>
      <w:rFonts w:asciiTheme="majorHAnsi" w:eastAsiaTheme="majorEastAsia" w:hAnsiTheme="majorHAnsi" w:cstheme="majorBidi"/>
      <w:color w:val="2F5496" w:themeColor="accent1" w:themeShade="BF"/>
      <w:sz w:val="26"/>
      <w:szCs w:val="26"/>
    </w:rPr>
  </w:style>
  <w:style w:type="paragraph" w:customStyle="1" w:styleId="hckuitypographybodyl">
    <w:name w:val="hckui__typography__bodyl"/>
    <w:basedOn w:val="Normal"/>
    <w:rsid w:val="00934E41"/>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hckuitypographytextwithicon">
    <w:name w:val="hckui__typography__textwithicon"/>
    <w:basedOn w:val="DefaultParagraphFont"/>
    <w:rsid w:val="00934E41"/>
  </w:style>
  <w:style w:type="character" w:customStyle="1" w:styleId="impressions-stats">
    <w:name w:val="impressions-stats"/>
    <w:basedOn w:val="DefaultParagraphFont"/>
    <w:rsid w:val="00934E41"/>
  </w:style>
  <w:style w:type="character" w:customStyle="1" w:styleId="hckuitypographybodys">
    <w:name w:val="hckui__typography__bodys"/>
    <w:basedOn w:val="DefaultParagraphFont"/>
    <w:rsid w:val="00934E41"/>
  </w:style>
  <w:style w:type="paragraph" w:styleId="HTMLPreformatted">
    <w:name w:val="HTML Preformatted"/>
    <w:basedOn w:val="Normal"/>
    <w:link w:val="HTMLPreformattedChar"/>
    <w:uiPriority w:val="99"/>
    <w:semiHidden/>
    <w:unhideWhenUsed/>
    <w:rsid w:val="00934E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PreformattedChar">
    <w:name w:val="HTML Preformatted Char"/>
    <w:basedOn w:val="DefaultParagraphFont"/>
    <w:link w:val="HTMLPreformatted"/>
    <w:uiPriority w:val="99"/>
    <w:semiHidden/>
    <w:rsid w:val="00934E41"/>
    <w:rPr>
      <w:rFonts w:ascii="Courier New" w:eastAsia="Times New Roman" w:hAnsi="Courier New" w:cs="Courier New"/>
      <w:sz w:val="20"/>
      <w:szCs w:val="20"/>
      <w:lang w:eastAsia="uk-UA"/>
    </w:rPr>
  </w:style>
  <w:style w:type="character" w:customStyle="1" w:styleId="k">
    <w:name w:val="k"/>
    <w:basedOn w:val="DefaultParagraphFont"/>
    <w:rsid w:val="00934E41"/>
  </w:style>
  <w:style w:type="character" w:customStyle="1" w:styleId="o">
    <w:name w:val="o"/>
    <w:basedOn w:val="DefaultParagraphFont"/>
    <w:rsid w:val="00934E41"/>
  </w:style>
  <w:style w:type="character" w:customStyle="1" w:styleId="m">
    <w:name w:val="m"/>
    <w:basedOn w:val="DefaultParagraphFont"/>
    <w:rsid w:val="00934E41"/>
  </w:style>
  <w:style w:type="character" w:customStyle="1" w:styleId="c1">
    <w:name w:val="c1"/>
    <w:basedOn w:val="DefaultParagraphFont"/>
    <w:rsid w:val="00934E41"/>
  </w:style>
  <w:style w:type="character" w:customStyle="1" w:styleId="p">
    <w:name w:val="p"/>
    <w:basedOn w:val="DefaultParagraphFont"/>
    <w:rsid w:val="00934E41"/>
  </w:style>
  <w:style w:type="character" w:customStyle="1" w:styleId="s2">
    <w:name w:val="s2"/>
    <w:basedOn w:val="DefaultParagraphFont"/>
    <w:rsid w:val="00934E41"/>
  </w:style>
  <w:style w:type="character" w:customStyle="1" w:styleId="nv">
    <w:name w:val="nv"/>
    <w:basedOn w:val="DefaultParagraphFont"/>
    <w:rsid w:val="00934E41"/>
  </w:style>
  <w:style w:type="character" w:customStyle="1" w:styleId="nb">
    <w:name w:val="nb"/>
    <w:basedOn w:val="DefaultParagraphFont"/>
    <w:rsid w:val="00934E41"/>
  </w:style>
  <w:style w:type="character" w:customStyle="1" w:styleId="s1">
    <w:name w:val="s1"/>
    <w:basedOn w:val="DefaultParagraphFont"/>
    <w:rsid w:val="00934E41"/>
  </w:style>
  <w:style w:type="paragraph" w:customStyle="1" w:styleId="description">
    <w:name w:val="description"/>
    <w:basedOn w:val="Normal"/>
    <w:rsid w:val="00B56F88"/>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posted-on">
    <w:name w:val="posted-on"/>
    <w:basedOn w:val="DefaultParagraphFont"/>
    <w:rsid w:val="006F6DE0"/>
  </w:style>
  <w:style w:type="character" w:customStyle="1" w:styleId="byline">
    <w:name w:val="byline"/>
    <w:basedOn w:val="DefaultParagraphFont"/>
    <w:rsid w:val="006F6DE0"/>
  </w:style>
  <w:style w:type="character" w:customStyle="1" w:styleId="author">
    <w:name w:val="author"/>
    <w:basedOn w:val="DefaultParagraphFont"/>
    <w:rsid w:val="006F6DE0"/>
  </w:style>
  <w:style w:type="character" w:customStyle="1" w:styleId="enlighter-c0">
    <w:name w:val="enlighter-c0"/>
    <w:basedOn w:val="DefaultParagraphFont"/>
    <w:rsid w:val="006F6DE0"/>
  </w:style>
  <w:style w:type="character" w:customStyle="1" w:styleId="enlighter-text">
    <w:name w:val="enlighter-text"/>
    <w:basedOn w:val="DefaultParagraphFont"/>
    <w:rsid w:val="006F6DE0"/>
  </w:style>
  <w:style w:type="character" w:customStyle="1" w:styleId="enlighter-c1">
    <w:name w:val="enlighter-c1"/>
    <w:basedOn w:val="DefaultParagraphFont"/>
    <w:rsid w:val="006F6DE0"/>
  </w:style>
  <w:style w:type="character" w:customStyle="1" w:styleId="enlighter-m0">
    <w:name w:val="enlighter-m0"/>
    <w:basedOn w:val="DefaultParagraphFont"/>
    <w:rsid w:val="006F6DE0"/>
  </w:style>
  <w:style w:type="character" w:customStyle="1" w:styleId="enlighter-g1">
    <w:name w:val="enlighter-g1"/>
    <w:basedOn w:val="DefaultParagraphFont"/>
    <w:rsid w:val="006F6DE0"/>
  </w:style>
  <w:style w:type="character" w:customStyle="1" w:styleId="enlighter-k1">
    <w:name w:val="enlighter-k1"/>
    <w:basedOn w:val="DefaultParagraphFont"/>
    <w:rsid w:val="006F6DE0"/>
  </w:style>
  <w:style w:type="character" w:customStyle="1" w:styleId="enlighter-m3">
    <w:name w:val="enlighter-m3"/>
    <w:basedOn w:val="DefaultParagraphFont"/>
    <w:rsid w:val="006F6DE0"/>
  </w:style>
  <w:style w:type="character" w:customStyle="1" w:styleId="enlighter-n1">
    <w:name w:val="enlighter-n1"/>
    <w:basedOn w:val="DefaultParagraphFont"/>
    <w:rsid w:val="006F6DE0"/>
  </w:style>
  <w:style w:type="character" w:customStyle="1" w:styleId="enlighter-s0">
    <w:name w:val="enlighter-s0"/>
    <w:basedOn w:val="DefaultParagraphFont"/>
    <w:rsid w:val="006F6DE0"/>
  </w:style>
  <w:style w:type="character" w:customStyle="1" w:styleId="katex-display">
    <w:name w:val="katex-display"/>
    <w:basedOn w:val="DefaultParagraphFont"/>
    <w:rsid w:val="006F6DE0"/>
  </w:style>
  <w:style w:type="character" w:customStyle="1" w:styleId="katex">
    <w:name w:val="katex"/>
    <w:basedOn w:val="DefaultParagraphFont"/>
    <w:rsid w:val="006F6DE0"/>
  </w:style>
  <w:style w:type="character" w:customStyle="1" w:styleId="katex-mathml">
    <w:name w:val="katex-mathml"/>
    <w:basedOn w:val="DefaultParagraphFont"/>
    <w:rsid w:val="006F6DE0"/>
  </w:style>
  <w:style w:type="character" w:customStyle="1" w:styleId="katex-html">
    <w:name w:val="katex-html"/>
    <w:basedOn w:val="DefaultParagraphFont"/>
    <w:rsid w:val="006F6DE0"/>
  </w:style>
  <w:style w:type="character" w:customStyle="1" w:styleId="base">
    <w:name w:val="base"/>
    <w:basedOn w:val="DefaultParagraphFont"/>
    <w:rsid w:val="006F6DE0"/>
  </w:style>
  <w:style w:type="character" w:customStyle="1" w:styleId="strut">
    <w:name w:val="strut"/>
    <w:basedOn w:val="DefaultParagraphFont"/>
    <w:rsid w:val="006F6DE0"/>
  </w:style>
  <w:style w:type="character" w:customStyle="1" w:styleId="mord">
    <w:name w:val="mord"/>
    <w:basedOn w:val="DefaultParagraphFont"/>
    <w:rsid w:val="006F6DE0"/>
  </w:style>
  <w:style w:type="character" w:customStyle="1" w:styleId="mspace">
    <w:name w:val="mspace"/>
    <w:basedOn w:val="DefaultParagraphFont"/>
    <w:rsid w:val="006F6DE0"/>
  </w:style>
  <w:style w:type="character" w:customStyle="1" w:styleId="mrel">
    <w:name w:val="mrel"/>
    <w:basedOn w:val="DefaultParagraphFont"/>
    <w:rsid w:val="006F6DE0"/>
  </w:style>
  <w:style w:type="character" w:customStyle="1" w:styleId="msupsub">
    <w:name w:val="msupsub"/>
    <w:basedOn w:val="DefaultParagraphFont"/>
    <w:rsid w:val="006F6DE0"/>
  </w:style>
  <w:style w:type="character" w:customStyle="1" w:styleId="vlist-t">
    <w:name w:val="vlist-t"/>
    <w:basedOn w:val="DefaultParagraphFont"/>
    <w:rsid w:val="006F6DE0"/>
  </w:style>
  <w:style w:type="character" w:customStyle="1" w:styleId="vlist-r">
    <w:name w:val="vlist-r"/>
    <w:basedOn w:val="DefaultParagraphFont"/>
    <w:rsid w:val="006F6DE0"/>
  </w:style>
  <w:style w:type="character" w:customStyle="1" w:styleId="vlist">
    <w:name w:val="vlist"/>
    <w:basedOn w:val="DefaultParagraphFont"/>
    <w:rsid w:val="006F6DE0"/>
  </w:style>
  <w:style w:type="character" w:customStyle="1" w:styleId="pstrut">
    <w:name w:val="pstrut"/>
    <w:basedOn w:val="DefaultParagraphFont"/>
    <w:rsid w:val="006F6DE0"/>
  </w:style>
  <w:style w:type="character" w:customStyle="1" w:styleId="sizing">
    <w:name w:val="sizing"/>
    <w:basedOn w:val="DefaultParagraphFont"/>
    <w:rsid w:val="006F6DE0"/>
  </w:style>
  <w:style w:type="character" w:customStyle="1" w:styleId="vlist-s">
    <w:name w:val="vlist-s"/>
    <w:basedOn w:val="DefaultParagraphFont"/>
    <w:rsid w:val="006F6DE0"/>
  </w:style>
  <w:style w:type="character" w:customStyle="1" w:styleId="mopen">
    <w:name w:val="mopen"/>
    <w:basedOn w:val="DefaultParagraphFont"/>
    <w:rsid w:val="006F6DE0"/>
  </w:style>
  <w:style w:type="character" w:customStyle="1" w:styleId="mclose">
    <w:name w:val="mclose"/>
    <w:basedOn w:val="DefaultParagraphFont"/>
    <w:rsid w:val="006F6DE0"/>
  </w:style>
  <w:style w:type="character" w:customStyle="1" w:styleId="mbin">
    <w:name w:val="mbin"/>
    <w:basedOn w:val="DefaultParagraphFont"/>
    <w:rsid w:val="006F6DE0"/>
  </w:style>
  <w:style w:type="character" w:customStyle="1" w:styleId="enlighter-n0">
    <w:name w:val="enlighter-n0"/>
    <w:basedOn w:val="DefaultParagraphFont"/>
    <w:rsid w:val="006F6D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6386">
      <w:bodyDiv w:val="1"/>
      <w:marLeft w:val="0"/>
      <w:marRight w:val="0"/>
      <w:marTop w:val="0"/>
      <w:marBottom w:val="0"/>
      <w:divBdr>
        <w:top w:val="none" w:sz="0" w:space="0" w:color="auto"/>
        <w:left w:val="none" w:sz="0" w:space="0" w:color="auto"/>
        <w:bottom w:val="none" w:sz="0" w:space="0" w:color="auto"/>
        <w:right w:val="none" w:sz="0" w:space="0" w:color="auto"/>
      </w:divBdr>
    </w:div>
    <w:div w:id="163862681">
      <w:bodyDiv w:val="1"/>
      <w:marLeft w:val="0"/>
      <w:marRight w:val="0"/>
      <w:marTop w:val="0"/>
      <w:marBottom w:val="0"/>
      <w:divBdr>
        <w:top w:val="none" w:sz="0" w:space="0" w:color="auto"/>
        <w:left w:val="none" w:sz="0" w:space="0" w:color="auto"/>
        <w:bottom w:val="none" w:sz="0" w:space="0" w:color="auto"/>
        <w:right w:val="none" w:sz="0" w:space="0" w:color="auto"/>
      </w:divBdr>
      <w:divsChild>
        <w:div w:id="2102212570">
          <w:marLeft w:val="0"/>
          <w:marRight w:val="0"/>
          <w:marTop w:val="0"/>
          <w:marBottom w:val="0"/>
          <w:divBdr>
            <w:top w:val="none" w:sz="0" w:space="0" w:color="auto"/>
            <w:left w:val="none" w:sz="0" w:space="0" w:color="auto"/>
            <w:bottom w:val="none" w:sz="0" w:space="0" w:color="auto"/>
            <w:right w:val="none" w:sz="0" w:space="0" w:color="auto"/>
          </w:divBdr>
        </w:div>
        <w:div w:id="1371758356">
          <w:marLeft w:val="0"/>
          <w:marRight w:val="0"/>
          <w:marTop w:val="150"/>
          <w:marBottom w:val="0"/>
          <w:divBdr>
            <w:top w:val="single" w:sz="36" w:space="0" w:color="F2F2F2"/>
            <w:left w:val="none" w:sz="0" w:space="0" w:color="auto"/>
            <w:bottom w:val="none" w:sz="0" w:space="0" w:color="auto"/>
            <w:right w:val="none" w:sz="0" w:space="0" w:color="auto"/>
          </w:divBdr>
        </w:div>
        <w:div w:id="1464814184">
          <w:marLeft w:val="0"/>
          <w:marRight w:val="0"/>
          <w:marTop w:val="360"/>
          <w:marBottom w:val="0"/>
          <w:divBdr>
            <w:top w:val="none" w:sz="0" w:space="0" w:color="auto"/>
            <w:left w:val="none" w:sz="0" w:space="0" w:color="auto"/>
            <w:bottom w:val="none" w:sz="0" w:space="0" w:color="auto"/>
            <w:right w:val="none" w:sz="0" w:space="0" w:color="auto"/>
          </w:divBdr>
          <w:divsChild>
            <w:div w:id="134766203">
              <w:marLeft w:val="75"/>
              <w:marRight w:val="75"/>
              <w:marTop w:val="75"/>
              <w:marBottom w:val="75"/>
              <w:divBdr>
                <w:top w:val="none" w:sz="0" w:space="0" w:color="auto"/>
                <w:left w:val="none" w:sz="0" w:space="0" w:color="auto"/>
                <w:bottom w:val="none" w:sz="0" w:space="0" w:color="auto"/>
                <w:right w:val="none" w:sz="0" w:space="0" w:color="auto"/>
              </w:divBdr>
              <w:divsChild>
                <w:div w:id="1903713073">
                  <w:marLeft w:val="0"/>
                  <w:marRight w:val="0"/>
                  <w:marTop w:val="0"/>
                  <w:marBottom w:val="300"/>
                  <w:divBdr>
                    <w:top w:val="none" w:sz="0" w:space="0" w:color="auto"/>
                    <w:left w:val="none" w:sz="0" w:space="0" w:color="auto"/>
                    <w:bottom w:val="none" w:sz="0" w:space="0" w:color="auto"/>
                    <w:right w:val="none" w:sz="0" w:space="0" w:color="auto"/>
                  </w:divBdr>
                  <w:divsChild>
                    <w:div w:id="1980260351">
                      <w:marLeft w:val="0"/>
                      <w:marRight w:val="0"/>
                      <w:marTop w:val="0"/>
                      <w:marBottom w:val="0"/>
                      <w:divBdr>
                        <w:top w:val="none" w:sz="0" w:space="0" w:color="auto"/>
                        <w:left w:val="none" w:sz="0" w:space="0" w:color="auto"/>
                        <w:bottom w:val="none" w:sz="0" w:space="0" w:color="auto"/>
                        <w:right w:val="none" w:sz="0" w:space="0" w:color="auto"/>
                      </w:divBdr>
                      <w:divsChild>
                        <w:div w:id="204176519">
                          <w:marLeft w:val="120"/>
                          <w:marRight w:val="0"/>
                          <w:marTop w:val="0"/>
                          <w:marBottom w:val="0"/>
                          <w:divBdr>
                            <w:top w:val="single" w:sz="6" w:space="4" w:color="C9C9C9"/>
                            <w:left w:val="single" w:sz="6" w:space="8" w:color="C9C9C9"/>
                            <w:bottom w:val="single" w:sz="2" w:space="4" w:color="C9C9C9"/>
                            <w:right w:val="single" w:sz="6" w:space="8" w:color="C9C9C9"/>
                          </w:divBdr>
                        </w:div>
                      </w:divsChild>
                    </w:div>
                    <w:div w:id="476187545">
                      <w:marLeft w:val="0"/>
                      <w:marRight w:val="0"/>
                      <w:marTop w:val="0"/>
                      <w:marBottom w:val="0"/>
                      <w:divBdr>
                        <w:top w:val="none" w:sz="0" w:space="0" w:color="auto"/>
                        <w:left w:val="none" w:sz="0" w:space="0" w:color="auto"/>
                        <w:bottom w:val="none" w:sz="0" w:space="0" w:color="auto"/>
                        <w:right w:val="none" w:sz="0" w:space="0" w:color="auto"/>
                      </w:divBdr>
                      <w:divsChild>
                        <w:div w:id="563563983">
                          <w:marLeft w:val="0"/>
                          <w:marRight w:val="0"/>
                          <w:marTop w:val="0"/>
                          <w:marBottom w:val="0"/>
                          <w:divBdr>
                            <w:top w:val="none" w:sz="0" w:space="0" w:color="auto"/>
                            <w:left w:val="none" w:sz="0" w:space="0" w:color="auto"/>
                            <w:bottom w:val="none" w:sz="0" w:space="0" w:color="auto"/>
                            <w:right w:val="none" w:sz="0" w:space="0" w:color="auto"/>
                          </w:divBdr>
                          <w:divsChild>
                            <w:div w:id="1952081942">
                              <w:marLeft w:val="0"/>
                              <w:marRight w:val="0"/>
                              <w:marTop w:val="0"/>
                              <w:marBottom w:val="0"/>
                              <w:divBdr>
                                <w:top w:val="single" w:sz="2" w:space="4" w:color="FFFFFF"/>
                                <w:left w:val="single" w:sz="2" w:space="11" w:color="FFFFFF"/>
                                <w:bottom w:val="single" w:sz="2" w:space="1" w:color="FFFFFF"/>
                                <w:right w:val="single" w:sz="2" w:space="4" w:color="FFFFFF"/>
                              </w:divBdr>
                              <w:divsChild>
                                <w:div w:id="1286809432">
                                  <w:marLeft w:val="0"/>
                                  <w:marRight w:val="0"/>
                                  <w:marTop w:val="0"/>
                                  <w:marBottom w:val="0"/>
                                  <w:divBdr>
                                    <w:top w:val="none" w:sz="0" w:space="0" w:color="auto"/>
                                    <w:left w:val="none" w:sz="0" w:space="0" w:color="auto"/>
                                    <w:bottom w:val="none" w:sz="0" w:space="0" w:color="auto"/>
                                    <w:right w:val="none" w:sz="0" w:space="0" w:color="auto"/>
                                  </w:divBdr>
                                </w:div>
                              </w:divsChild>
                            </w:div>
                            <w:div w:id="32075433">
                              <w:marLeft w:val="0"/>
                              <w:marRight w:val="0"/>
                              <w:marTop w:val="0"/>
                              <w:marBottom w:val="0"/>
                              <w:divBdr>
                                <w:top w:val="single" w:sz="2" w:space="1" w:color="FFFFFF"/>
                                <w:left w:val="single" w:sz="2" w:space="11" w:color="FFFFFF"/>
                                <w:bottom w:val="single" w:sz="2" w:space="1" w:color="FFFFFF"/>
                                <w:right w:val="single" w:sz="2" w:space="4" w:color="FFFFFF"/>
                              </w:divBdr>
                              <w:divsChild>
                                <w:div w:id="1026054357">
                                  <w:marLeft w:val="0"/>
                                  <w:marRight w:val="0"/>
                                  <w:marTop w:val="0"/>
                                  <w:marBottom w:val="0"/>
                                  <w:divBdr>
                                    <w:top w:val="none" w:sz="0" w:space="0" w:color="auto"/>
                                    <w:left w:val="none" w:sz="0" w:space="0" w:color="auto"/>
                                    <w:bottom w:val="none" w:sz="0" w:space="0" w:color="auto"/>
                                    <w:right w:val="none" w:sz="0" w:space="0" w:color="auto"/>
                                  </w:divBdr>
                                </w:div>
                              </w:divsChild>
                            </w:div>
                            <w:div w:id="225459063">
                              <w:marLeft w:val="0"/>
                              <w:marRight w:val="0"/>
                              <w:marTop w:val="0"/>
                              <w:marBottom w:val="0"/>
                              <w:divBdr>
                                <w:top w:val="single" w:sz="2" w:space="1" w:color="FFFFFF"/>
                                <w:left w:val="single" w:sz="2" w:space="11" w:color="FFFFFF"/>
                                <w:bottom w:val="single" w:sz="2" w:space="1" w:color="FFFFFF"/>
                                <w:right w:val="single" w:sz="2" w:space="4" w:color="FFFFFF"/>
                              </w:divBdr>
                              <w:divsChild>
                                <w:div w:id="1982952933">
                                  <w:marLeft w:val="0"/>
                                  <w:marRight w:val="0"/>
                                  <w:marTop w:val="0"/>
                                  <w:marBottom w:val="0"/>
                                  <w:divBdr>
                                    <w:top w:val="none" w:sz="0" w:space="0" w:color="auto"/>
                                    <w:left w:val="none" w:sz="0" w:space="0" w:color="auto"/>
                                    <w:bottom w:val="none" w:sz="0" w:space="0" w:color="auto"/>
                                    <w:right w:val="none" w:sz="0" w:space="0" w:color="auto"/>
                                  </w:divBdr>
                                </w:div>
                              </w:divsChild>
                            </w:div>
                            <w:div w:id="908922644">
                              <w:marLeft w:val="0"/>
                              <w:marRight w:val="0"/>
                              <w:marTop w:val="0"/>
                              <w:marBottom w:val="0"/>
                              <w:divBdr>
                                <w:top w:val="single" w:sz="2" w:space="1" w:color="FFFFFF"/>
                                <w:left w:val="single" w:sz="2" w:space="11" w:color="FFFFFF"/>
                                <w:bottom w:val="single" w:sz="2" w:space="1" w:color="FFFFFF"/>
                                <w:right w:val="single" w:sz="2" w:space="4" w:color="FFFFFF"/>
                              </w:divBdr>
                              <w:divsChild>
                                <w:div w:id="1809130376">
                                  <w:marLeft w:val="0"/>
                                  <w:marRight w:val="0"/>
                                  <w:marTop w:val="0"/>
                                  <w:marBottom w:val="0"/>
                                  <w:divBdr>
                                    <w:top w:val="none" w:sz="0" w:space="0" w:color="auto"/>
                                    <w:left w:val="none" w:sz="0" w:space="0" w:color="auto"/>
                                    <w:bottom w:val="none" w:sz="0" w:space="0" w:color="auto"/>
                                    <w:right w:val="none" w:sz="0" w:space="0" w:color="auto"/>
                                  </w:divBdr>
                                </w:div>
                              </w:divsChild>
                            </w:div>
                            <w:div w:id="494105383">
                              <w:marLeft w:val="0"/>
                              <w:marRight w:val="0"/>
                              <w:marTop w:val="0"/>
                              <w:marBottom w:val="0"/>
                              <w:divBdr>
                                <w:top w:val="single" w:sz="2" w:space="1" w:color="FFFFFF"/>
                                <w:left w:val="single" w:sz="2" w:space="11" w:color="FFFFFF"/>
                                <w:bottom w:val="single" w:sz="2" w:space="1" w:color="FFFFFF"/>
                                <w:right w:val="single" w:sz="2" w:space="4" w:color="FFFFFF"/>
                              </w:divBdr>
                              <w:divsChild>
                                <w:div w:id="65610625">
                                  <w:marLeft w:val="0"/>
                                  <w:marRight w:val="0"/>
                                  <w:marTop w:val="0"/>
                                  <w:marBottom w:val="0"/>
                                  <w:divBdr>
                                    <w:top w:val="none" w:sz="0" w:space="0" w:color="auto"/>
                                    <w:left w:val="none" w:sz="0" w:space="0" w:color="auto"/>
                                    <w:bottom w:val="none" w:sz="0" w:space="0" w:color="auto"/>
                                    <w:right w:val="none" w:sz="0" w:space="0" w:color="auto"/>
                                  </w:divBdr>
                                </w:div>
                              </w:divsChild>
                            </w:div>
                            <w:div w:id="1081682619">
                              <w:marLeft w:val="0"/>
                              <w:marRight w:val="0"/>
                              <w:marTop w:val="0"/>
                              <w:marBottom w:val="0"/>
                              <w:divBdr>
                                <w:top w:val="single" w:sz="2" w:space="1" w:color="FFFFFF"/>
                                <w:left w:val="single" w:sz="2" w:space="11" w:color="FFFFFF"/>
                                <w:bottom w:val="single" w:sz="2" w:space="1" w:color="FFFFFF"/>
                                <w:right w:val="single" w:sz="2" w:space="4" w:color="FFFFFF"/>
                              </w:divBdr>
                              <w:divsChild>
                                <w:div w:id="1510873155">
                                  <w:marLeft w:val="0"/>
                                  <w:marRight w:val="0"/>
                                  <w:marTop w:val="0"/>
                                  <w:marBottom w:val="0"/>
                                  <w:divBdr>
                                    <w:top w:val="none" w:sz="0" w:space="0" w:color="auto"/>
                                    <w:left w:val="none" w:sz="0" w:space="0" w:color="auto"/>
                                    <w:bottom w:val="none" w:sz="0" w:space="0" w:color="auto"/>
                                    <w:right w:val="none" w:sz="0" w:space="0" w:color="auto"/>
                                  </w:divBdr>
                                </w:div>
                              </w:divsChild>
                            </w:div>
                            <w:div w:id="933054843">
                              <w:marLeft w:val="0"/>
                              <w:marRight w:val="0"/>
                              <w:marTop w:val="0"/>
                              <w:marBottom w:val="0"/>
                              <w:divBdr>
                                <w:top w:val="single" w:sz="2" w:space="1" w:color="FFFFFF"/>
                                <w:left w:val="single" w:sz="2" w:space="11" w:color="FFFFFF"/>
                                <w:bottom w:val="single" w:sz="2" w:space="1" w:color="FFFFFF"/>
                                <w:right w:val="single" w:sz="2" w:space="4" w:color="FFFFFF"/>
                              </w:divBdr>
                              <w:divsChild>
                                <w:div w:id="1643996112">
                                  <w:marLeft w:val="0"/>
                                  <w:marRight w:val="0"/>
                                  <w:marTop w:val="0"/>
                                  <w:marBottom w:val="0"/>
                                  <w:divBdr>
                                    <w:top w:val="none" w:sz="0" w:space="0" w:color="auto"/>
                                    <w:left w:val="none" w:sz="0" w:space="0" w:color="auto"/>
                                    <w:bottom w:val="none" w:sz="0" w:space="0" w:color="auto"/>
                                    <w:right w:val="none" w:sz="0" w:space="0" w:color="auto"/>
                                  </w:divBdr>
                                </w:div>
                              </w:divsChild>
                            </w:div>
                            <w:div w:id="724525174">
                              <w:marLeft w:val="0"/>
                              <w:marRight w:val="0"/>
                              <w:marTop w:val="0"/>
                              <w:marBottom w:val="0"/>
                              <w:divBdr>
                                <w:top w:val="single" w:sz="2" w:space="1" w:color="FFFFFF"/>
                                <w:left w:val="single" w:sz="2" w:space="11" w:color="FFFFFF"/>
                                <w:bottom w:val="single" w:sz="2" w:space="1" w:color="FFFFFF"/>
                                <w:right w:val="single" w:sz="2" w:space="4" w:color="FFFFFF"/>
                              </w:divBdr>
                              <w:divsChild>
                                <w:div w:id="323976695">
                                  <w:marLeft w:val="0"/>
                                  <w:marRight w:val="0"/>
                                  <w:marTop w:val="0"/>
                                  <w:marBottom w:val="0"/>
                                  <w:divBdr>
                                    <w:top w:val="none" w:sz="0" w:space="0" w:color="auto"/>
                                    <w:left w:val="none" w:sz="0" w:space="0" w:color="auto"/>
                                    <w:bottom w:val="none" w:sz="0" w:space="0" w:color="auto"/>
                                    <w:right w:val="none" w:sz="0" w:space="0" w:color="auto"/>
                                  </w:divBdr>
                                </w:div>
                              </w:divsChild>
                            </w:div>
                            <w:div w:id="688020988">
                              <w:marLeft w:val="0"/>
                              <w:marRight w:val="0"/>
                              <w:marTop w:val="0"/>
                              <w:marBottom w:val="0"/>
                              <w:divBdr>
                                <w:top w:val="single" w:sz="2" w:space="1" w:color="FFFFFF"/>
                                <w:left w:val="single" w:sz="2" w:space="11" w:color="FFFFFF"/>
                                <w:bottom w:val="single" w:sz="2" w:space="1" w:color="FFFFFF"/>
                                <w:right w:val="single" w:sz="2" w:space="4" w:color="FFFFFF"/>
                              </w:divBdr>
                              <w:divsChild>
                                <w:div w:id="1065182386">
                                  <w:marLeft w:val="0"/>
                                  <w:marRight w:val="0"/>
                                  <w:marTop w:val="0"/>
                                  <w:marBottom w:val="0"/>
                                  <w:divBdr>
                                    <w:top w:val="none" w:sz="0" w:space="0" w:color="auto"/>
                                    <w:left w:val="none" w:sz="0" w:space="0" w:color="auto"/>
                                    <w:bottom w:val="none" w:sz="0" w:space="0" w:color="auto"/>
                                    <w:right w:val="none" w:sz="0" w:space="0" w:color="auto"/>
                                  </w:divBdr>
                                </w:div>
                              </w:divsChild>
                            </w:div>
                            <w:div w:id="1273587701">
                              <w:marLeft w:val="0"/>
                              <w:marRight w:val="0"/>
                              <w:marTop w:val="0"/>
                              <w:marBottom w:val="0"/>
                              <w:divBdr>
                                <w:top w:val="single" w:sz="2" w:space="1" w:color="FFFFFF"/>
                                <w:left w:val="single" w:sz="2" w:space="11" w:color="FFFFFF"/>
                                <w:bottom w:val="single" w:sz="2" w:space="1" w:color="FFFFFF"/>
                                <w:right w:val="single" w:sz="2" w:space="4" w:color="FFFFFF"/>
                              </w:divBdr>
                              <w:divsChild>
                                <w:div w:id="1083646326">
                                  <w:marLeft w:val="0"/>
                                  <w:marRight w:val="0"/>
                                  <w:marTop w:val="0"/>
                                  <w:marBottom w:val="0"/>
                                  <w:divBdr>
                                    <w:top w:val="none" w:sz="0" w:space="0" w:color="auto"/>
                                    <w:left w:val="none" w:sz="0" w:space="0" w:color="auto"/>
                                    <w:bottom w:val="none" w:sz="0" w:space="0" w:color="auto"/>
                                    <w:right w:val="none" w:sz="0" w:space="0" w:color="auto"/>
                                  </w:divBdr>
                                </w:div>
                              </w:divsChild>
                            </w:div>
                            <w:div w:id="1810589468">
                              <w:marLeft w:val="0"/>
                              <w:marRight w:val="0"/>
                              <w:marTop w:val="0"/>
                              <w:marBottom w:val="0"/>
                              <w:divBdr>
                                <w:top w:val="single" w:sz="2" w:space="1" w:color="FFFFFF"/>
                                <w:left w:val="single" w:sz="2" w:space="11" w:color="FFFFFF"/>
                                <w:bottom w:val="single" w:sz="2" w:space="1" w:color="FFFFFF"/>
                                <w:right w:val="single" w:sz="2" w:space="4" w:color="FFFFFF"/>
                              </w:divBdr>
                              <w:divsChild>
                                <w:div w:id="1075395911">
                                  <w:marLeft w:val="0"/>
                                  <w:marRight w:val="0"/>
                                  <w:marTop w:val="0"/>
                                  <w:marBottom w:val="0"/>
                                  <w:divBdr>
                                    <w:top w:val="none" w:sz="0" w:space="0" w:color="auto"/>
                                    <w:left w:val="none" w:sz="0" w:space="0" w:color="auto"/>
                                    <w:bottom w:val="none" w:sz="0" w:space="0" w:color="auto"/>
                                    <w:right w:val="none" w:sz="0" w:space="0" w:color="auto"/>
                                  </w:divBdr>
                                </w:div>
                              </w:divsChild>
                            </w:div>
                            <w:div w:id="302468038">
                              <w:marLeft w:val="0"/>
                              <w:marRight w:val="0"/>
                              <w:marTop w:val="0"/>
                              <w:marBottom w:val="0"/>
                              <w:divBdr>
                                <w:top w:val="single" w:sz="2" w:space="1" w:color="FFFFFF"/>
                                <w:left w:val="single" w:sz="2" w:space="11" w:color="FFFFFF"/>
                                <w:bottom w:val="single" w:sz="2" w:space="1" w:color="FFFFFF"/>
                                <w:right w:val="single" w:sz="2" w:space="4" w:color="FFFFFF"/>
                              </w:divBdr>
                              <w:divsChild>
                                <w:div w:id="1174421319">
                                  <w:marLeft w:val="0"/>
                                  <w:marRight w:val="0"/>
                                  <w:marTop w:val="0"/>
                                  <w:marBottom w:val="0"/>
                                  <w:divBdr>
                                    <w:top w:val="none" w:sz="0" w:space="0" w:color="auto"/>
                                    <w:left w:val="none" w:sz="0" w:space="0" w:color="auto"/>
                                    <w:bottom w:val="none" w:sz="0" w:space="0" w:color="auto"/>
                                    <w:right w:val="none" w:sz="0" w:space="0" w:color="auto"/>
                                  </w:divBdr>
                                </w:div>
                              </w:divsChild>
                            </w:div>
                            <w:div w:id="1635863148">
                              <w:marLeft w:val="0"/>
                              <w:marRight w:val="0"/>
                              <w:marTop w:val="0"/>
                              <w:marBottom w:val="0"/>
                              <w:divBdr>
                                <w:top w:val="single" w:sz="2" w:space="1" w:color="FFFFFF"/>
                                <w:left w:val="single" w:sz="2" w:space="11" w:color="FFFFFF"/>
                                <w:bottom w:val="single" w:sz="2" w:space="1" w:color="FFFFFF"/>
                                <w:right w:val="single" w:sz="2" w:space="4" w:color="FFFFFF"/>
                              </w:divBdr>
                              <w:divsChild>
                                <w:div w:id="2080445204">
                                  <w:marLeft w:val="0"/>
                                  <w:marRight w:val="0"/>
                                  <w:marTop w:val="0"/>
                                  <w:marBottom w:val="0"/>
                                  <w:divBdr>
                                    <w:top w:val="none" w:sz="0" w:space="0" w:color="auto"/>
                                    <w:left w:val="none" w:sz="0" w:space="0" w:color="auto"/>
                                    <w:bottom w:val="none" w:sz="0" w:space="0" w:color="auto"/>
                                    <w:right w:val="none" w:sz="0" w:space="0" w:color="auto"/>
                                  </w:divBdr>
                                </w:div>
                              </w:divsChild>
                            </w:div>
                            <w:div w:id="1558274512">
                              <w:marLeft w:val="0"/>
                              <w:marRight w:val="0"/>
                              <w:marTop w:val="0"/>
                              <w:marBottom w:val="0"/>
                              <w:divBdr>
                                <w:top w:val="single" w:sz="2" w:space="1" w:color="FFFFFF"/>
                                <w:left w:val="single" w:sz="2" w:space="11" w:color="FFFFFF"/>
                                <w:bottom w:val="single" w:sz="2" w:space="1" w:color="FFFFFF"/>
                                <w:right w:val="single" w:sz="2" w:space="4" w:color="FFFFFF"/>
                              </w:divBdr>
                              <w:divsChild>
                                <w:div w:id="608582903">
                                  <w:marLeft w:val="0"/>
                                  <w:marRight w:val="0"/>
                                  <w:marTop w:val="0"/>
                                  <w:marBottom w:val="0"/>
                                  <w:divBdr>
                                    <w:top w:val="none" w:sz="0" w:space="0" w:color="auto"/>
                                    <w:left w:val="none" w:sz="0" w:space="0" w:color="auto"/>
                                    <w:bottom w:val="none" w:sz="0" w:space="0" w:color="auto"/>
                                    <w:right w:val="none" w:sz="0" w:space="0" w:color="auto"/>
                                  </w:divBdr>
                                </w:div>
                              </w:divsChild>
                            </w:div>
                            <w:div w:id="602957380">
                              <w:marLeft w:val="0"/>
                              <w:marRight w:val="0"/>
                              <w:marTop w:val="0"/>
                              <w:marBottom w:val="0"/>
                              <w:divBdr>
                                <w:top w:val="single" w:sz="2" w:space="1" w:color="FFFFFF"/>
                                <w:left w:val="single" w:sz="2" w:space="11" w:color="FFFFFF"/>
                                <w:bottom w:val="single" w:sz="2" w:space="1" w:color="FFFFFF"/>
                                <w:right w:val="single" w:sz="2" w:space="4" w:color="FFFFFF"/>
                              </w:divBdr>
                              <w:divsChild>
                                <w:div w:id="288709119">
                                  <w:marLeft w:val="0"/>
                                  <w:marRight w:val="0"/>
                                  <w:marTop w:val="0"/>
                                  <w:marBottom w:val="0"/>
                                  <w:divBdr>
                                    <w:top w:val="none" w:sz="0" w:space="0" w:color="auto"/>
                                    <w:left w:val="none" w:sz="0" w:space="0" w:color="auto"/>
                                    <w:bottom w:val="none" w:sz="0" w:space="0" w:color="auto"/>
                                    <w:right w:val="none" w:sz="0" w:space="0" w:color="auto"/>
                                  </w:divBdr>
                                </w:div>
                              </w:divsChild>
                            </w:div>
                            <w:div w:id="1420370296">
                              <w:marLeft w:val="0"/>
                              <w:marRight w:val="0"/>
                              <w:marTop w:val="0"/>
                              <w:marBottom w:val="0"/>
                              <w:divBdr>
                                <w:top w:val="single" w:sz="2" w:space="1" w:color="FFFFFF"/>
                                <w:left w:val="single" w:sz="2" w:space="11" w:color="FFFFFF"/>
                                <w:bottom w:val="single" w:sz="2" w:space="1" w:color="FFFFFF"/>
                                <w:right w:val="single" w:sz="2" w:space="4" w:color="FFFFFF"/>
                              </w:divBdr>
                              <w:divsChild>
                                <w:div w:id="1768042358">
                                  <w:marLeft w:val="0"/>
                                  <w:marRight w:val="0"/>
                                  <w:marTop w:val="0"/>
                                  <w:marBottom w:val="0"/>
                                  <w:divBdr>
                                    <w:top w:val="none" w:sz="0" w:space="0" w:color="auto"/>
                                    <w:left w:val="none" w:sz="0" w:space="0" w:color="auto"/>
                                    <w:bottom w:val="none" w:sz="0" w:space="0" w:color="auto"/>
                                    <w:right w:val="none" w:sz="0" w:space="0" w:color="auto"/>
                                  </w:divBdr>
                                </w:div>
                              </w:divsChild>
                            </w:div>
                            <w:div w:id="1212958892">
                              <w:marLeft w:val="0"/>
                              <w:marRight w:val="0"/>
                              <w:marTop w:val="0"/>
                              <w:marBottom w:val="0"/>
                              <w:divBdr>
                                <w:top w:val="single" w:sz="2" w:space="1" w:color="FFFFFF"/>
                                <w:left w:val="single" w:sz="2" w:space="11" w:color="FFFFFF"/>
                                <w:bottom w:val="single" w:sz="2" w:space="1" w:color="FFFFFF"/>
                                <w:right w:val="single" w:sz="2" w:space="4" w:color="FFFFFF"/>
                              </w:divBdr>
                              <w:divsChild>
                                <w:div w:id="169566523">
                                  <w:marLeft w:val="0"/>
                                  <w:marRight w:val="0"/>
                                  <w:marTop w:val="0"/>
                                  <w:marBottom w:val="0"/>
                                  <w:divBdr>
                                    <w:top w:val="none" w:sz="0" w:space="0" w:color="auto"/>
                                    <w:left w:val="none" w:sz="0" w:space="0" w:color="auto"/>
                                    <w:bottom w:val="none" w:sz="0" w:space="0" w:color="auto"/>
                                    <w:right w:val="none" w:sz="0" w:space="0" w:color="auto"/>
                                  </w:divBdr>
                                </w:div>
                              </w:divsChild>
                            </w:div>
                            <w:div w:id="495389727">
                              <w:marLeft w:val="0"/>
                              <w:marRight w:val="0"/>
                              <w:marTop w:val="0"/>
                              <w:marBottom w:val="0"/>
                              <w:divBdr>
                                <w:top w:val="single" w:sz="2" w:space="1" w:color="FFFFFF"/>
                                <w:left w:val="single" w:sz="2" w:space="11" w:color="FFFFFF"/>
                                <w:bottom w:val="single" w:sz="2" w:space="1" w:color="FFFFFF"/>
                                <w:right w:val="single" w:sz="2" w:space="4" w:color="FFFFFF"/>
                              </w:divBdr>
                              <w:divsChild>
                                <w:div w:id="520557080">
                                  <w:marLeft w:val="0"/>
                                  <w:marRight w:val="0"/>
                                  <w:marTop w:val="0"/>
                                  <w:marBottom w:val="0"/>
                                  <w:divBdr>
                                    <w:top w:val="none" w:sz="0" w:space="0" w:color="auto"/>
                                    <w:left w:val="none" w:sz="0" w:space="0" w:color="auto"/>
                                    <w:bottom w:val="none" w:sz="0" w:space="0" w:color="auto"/>
                                    <w:right w:val="none" w:sz="0" w:space="0" w:color="auto"/>
                                  </w:divBdr>
                                </w:div>
                              </w:divsChild>
                            </w:div>
                            <w:div w:id="1636721254">
                              <w:marLeft w:val="0"/>
                              <w:marRight w:val="0"/>
                              <w:marTop w:val="0"/>
                              <w:marBottom w:val="0"/>
                              <w:divBdr>
                                <w:top w:val="single" w:sz="2" w:space="1" w:color="FFFFFF"/>
                                <w:left w:val="single" w:sz="2" w:space="11" w:color="FFFFFF"/>
                                <w:bottom w:val="single" w:sz="2" w:space="1" w:color="FFFFFF"/>
                                <w:right w:val="single" w:sz="2" w:space="4" w:color="FFFFFF"/>
                              </w:divBdr>
                              <w:divsChild>
                                <w:div w:id="122618349">
                                  <w:marLeft w:val="0"/>
                                  <w:marRight w:val="0"/>
                                  <w:marTop w:val="0"/>
                                  <w:marBottom w:val="0"/>
                                  <w:divBdr>
                                    <w:top w:val="none" w:sz="0" w:space="0" w:color="auto"/>
                                    <w:left w:val="none" w:sz="0" w:space="0" w:color="auto"/>
                                    <w:bottom w:val="none" w:sz="0" w:space="0" w:color="auto"/>
                                    <w:right w:val="none" w:sz="0" w:space="0" w:color="auto"/>
                                  </w:divBdr>
                                </w:div>
                              </w:divsChild>
                            </w:div>
                            <w:div w:id="1619944960">
                              <w:marLeft w:val="0"/>
                              <w:marRight w:val="0"/>
                              <w:marTop w:val="0"/>
                              <w:marBottom w:val="0"/>
                              <w:divBdr>
                                <w:top w:val="single" w:sz="2" w:space="1" w:color="FFFFFF"/>
                                <w:left w:val="single" w:sz="2" w:space="11" w:color="FFFFFF"/>
                                <w:bottom w:val="single" w:sz="2" w:space="1" w:color="FFFFFF"/>
                                <w:right w:val="single" w:sz="2" w:space="4" w:color="FFFFFF"/>
                              </w:divBdr>
                              <w:divsChild>
                                <w:div w:id="87436000">
                                  <w:marLeft w:val="0"/>
                                  <w:marRight w:val="0"/>
                                  <w:marTop w:val="0"/>
                                  <w:marBottom w:val="0"/>
                                  <w:divBdr>
                                    <w:top w:val="none" w:sz="0" w:space="0" w:color="auto"/>
                                    <w:left w:val="none" w:sz="0" w:space="0" w:color="auto"/>
                                    <w:bottom w:val="none" w:sz="0" w:space="0" w:color="auto"/>
                                    <w:right w:val="none" w:sz="0" w:space="0" w:color="auto"/>
                                  </w:divBdr>
                                </w:div>
                              </w:divsChild>
                            </w:div>
                            <w:div w:id="2054192230">
                              <w:marLeft w:val="0"/>
                              <w:marRight w:val="0"/>
                              <w:marTop w:val="0"/>
                              <w:marBottom w:val="0"/>
                              <w:divBdr>
                                <w:top w:val="single" w:sz="2" w:space="1" w:color="FFFFFF"/>
                                <w:left w:val="single" w:sz="2" w:space="11" w:color="FFFFFF"/>
                                <w:bottom w:val="single" w:sz="2" w:space="1" w:color="FFFFFF"/>
                                <w:right w:val="single" w:sz="2" w:space="4" w:color="FFFFFF"/>
                              </w:divBdr>
                              <w:divsChild>
                                <w:div w:id="789207576">
                                  <w:marLeft w:val="0"/>
                                  <w:marRight w:val="0"/>
                                  <w:marTop w:val="0"/>
                                  <w:marBottom w:val="0"/>
                                  <w:divBdr>
                                    <w:top w:val="none" w:sz="0" w:space="0" w:color="auto"/>
                                    <w:left w:val="none" w:sz="0" w:space="0" w:color="auto"/>
                                    <w:bottom w:val="none" w:sz="0" w:space="0" w:color="auto"/>
                                    <w:right w:val="none" w:sz="0" w:space="0" w:color="auto"/>
                                  </w:divBdr>
                                </w:div>
                              </w:divsChild>
                            </w:div>
                            <w:div w:id="1463689516">
                              <w:marLeft w:val="0"/>
                              <w:marRight w:val="0"/>
                              <w:marTop w:val="0"/>
                              <w:marBottom w:val="0"/>
                              <w:divBdr>
                                <w:top w:val="single" w:sz="2" w:space="1" w:color="FFFFFF"/>
                                <w:left w:val="single" w:sz="2" w:space="11" w:color="FFFFFF"/>
                                <w:bottom w:val="single" w:sz="2" w:space="1" w:color="FFFFFF"/>
                                <w:right w:val="single" w:sz="2" w:space="4" w:color="FFFFFF"/>
                              </w:divBdr>
                              <w:divsChild>
                                <w:div w:id="259486593">
                                  <w:marLeft w:val="0"/>
                                  <w:marRight w:val="0"/>
                                  <w:marTop w:val="0"/>
                                  <w:marBottom w:val="0"/>
                                  <w:divBdr>
                                    <w:top w:val="none" w:sz="0" w:space="0" w:color="auto"/>
                                    <w:left w:val="none" w:sz="0" w:space="0" w:color="auto"/>
                                    <w:bottom w:val="none" w:sz="0" w:space="0" w:color="auto"/>
                                    <w:right w:val="none" w:sz="0" w:space="0" w:color="auto"/>
                                  </w:divBdr>
                                </w:div>
                              </w:divsChild>
                            </w:div>
                            <w:div w:id="259533330">
                              <w:marLeft w:val="0"/>
                              <w:marRight w:val="0"/>
                              <w:marTop w:val="0"/>
                              <w:marBottom w:val="0"/>
                              <w:divBdr>
                                <w:top w:val="single" w:sz="2" w:space="1" w:color="FFFFFF"/>
                                <w:left w:val="single" w:sz="2" w:space="11" w:color="FFFFFF"/>
                                <w:bottom w:val="single" w:sz="2" w:space="1" w:color="FFFFFF"/>
                                <w:right w:val="single" w:sz="2" w:space="4" w:color="FFFFFF"/>
                              </w:divBdr>
                              <w:divsChild>
                                <w:div w:id="924269759">
                                  <w:marLeft w:val="0"/>
                                  <w:marRight w:val="0"/>
                                  <w:marTop w:val="0"/>
                                  <w:marBottom w:val="0"/>
                                  <w:divBdr>
                                    <w:top w:val="none" w:sz="0" w:space="0" w:color="auto"/>
                                    <w:left w:val="none" w:sz="0" w:space="0" w:color="auto"/>
                                    <w:bottom w:val="none" w:sz="0" w:space="0" w:color="auto"/>
                                    <w:right w:val="none" w:sz="0" w:space="0" w:color="auto"/>
                                  </w:divBdr>
                                </w:div>
                              </w:divsChild>
                            </w:div>
                            <w:div w:id="793408737">
                              <w:marLeft w:val="0"/>
                              <w:marRight w:val="0"/>
                              <w:marTop w:val="0"/>
                              <w:marBottom w:val="0"/>
                              <w:divBdr>
                                <w:top w:val="single" w:sz="2" w:space="1" w:color="FFFFFF"/>
                                <w:left w:val="single" w:sz="2" w:space="11" w:color="FFFFFF"/>
                                <w:bottom w:val="single" w:sz="2" w:space="1" w:color="FFFFFF"/>
                                <w:right w:val="single" w:sz="2" w:space="4" w:color="FFFFFF"/>
                              </w:divBdr>
                              <w:divsChild>
                                <w:div w:id="2105110644">
                                  <w:marLeft w:val="0"/>
                                  <w:marRight w:val="0"/>
                                  <w:marTop w:val="0"/>
                                  <w:marBottom w:val="0"/>
                                  <w:divBdr>
                                    <w:top w:val="none" w:sz="0" w:space="0" w:color="auto"/>
                                    <w:left w:val="none" w:sz="0" w:space="0" w:color="auto"/>
                                    <w:bottom w:val="none" w:sz="0" w:space="0" w:color="auto"/>
                                    <w:right w:val="none" w:sz="0" w:space="0" w:color="auto"/>
                                  </w:divBdr>
                                </w:div>
                              </w:divsChild>
                            </w:div>
                            <w:div w:id="861553324">
                              <w:marLeft w:val="0"/>
                              <w:marRight w:val="0"/>
                              <w:marTop w:val="0"/>
                              <w:marBottom w:val="0"/>
                              <w:divBdr>
                                <w:top w:val="single" w:sz="2" w:space="1" w:color="FFFFFF"/>
                                <w:left w:val="single" w:sz="2" w:space="11" w:color="FFFFFF"/>
                                <w:bottom w:val="single" w:sz="2" w:space="1" w:color="FFFFFF"/>
                                <w:right w:val="single" w:sz="2" w:space="4" w:color="FFFFFF"/>
                              </w:divBdr>
                              <w:divsChild>
                                <w:div w:id="390201792">
                                  <w:marLeft w:val="0"/>
                                  <w:marRight w:val="0"/>
                                  <w:marTop w:val="0"/>
                                  <w:marBottom w:val="0"/>
                                  <w:divBdr>
                                    <w:top w:val="none" w:sz="0" w:space="0" w:color="auto"/>
                                    <w:left w:val="none" w:sz="0" w:space="0" w:color="auto"/>
                                    <w:bottom w:val="none" w:sz="0" w:space="0" w:color="auto"/>
                                    <w:right w:val="none" w:sz="0" w:space="0" w:color="auto"/>
                                  </w:divBdr>
                                </w:div>
                              </w:divsChild>
                            </w:div>
                            <w:div w:id="1846092960">
                              <w:marLeft w:val="0"/>
                              <w:marRight w:val="0"/>
                              <w:marTop w:val="0"/>
                              <w:marBottom w:val="0"/>
                              <w:divBdr>
                                <w:top w:val="single" w:sz="2" w:space="1" w:color="FFFFFF"/>
                                <w:left w:val="single" w:sz="2" w:space="11" w:color="FFFFFF"/>
                                <w:bottom w:val="single" w:sz="2" w:space="1" w:color="FFFFFF"/>
                                <w:right w:val="single" w:sz="2" w:space="4" w:color="FFFFFF"/>
                              </w:divBdr>
                              <w:divsChild>
                                <w:div w:id="1637956028">
                                  <w:marLeft w:val="0"/>
                                  <w:marRight w:val="0"/>
                                  <w:marTop w:val="0"/>
                                  <w:marBottom w:val="0"/>
                                  <w:divBdr>
                                    <w:top w:val="none" w:sz="0" w:space="0" w:color="auto"/>
                                    <w:left w:val="none" w:sz="0" w:space="0" w:color="auto"/>
                                    <w:bottom w:val="none" w:sz="0" w:space="0" w:color="auto"/>
                                    <w:right w:val="none" w:sz="0" w:space="0" w:color="auto"/>
                                  </w:divBdr>
                                </w:div>
                              </w:divsChild>
                            </w:div>
                            <w:div w:id="57944749">
                              <w:marLeft w:val="0"/>
                              <w:marRight w:val="0"/>
                              <w:marTop w:val="0"/>
                              <w:marBottom w:val="0"/>
                              <w:divBdr>
                                <w:top w:val="single" w:sz="2" w:space="1" w:color="FFFFFF"/>
                                <w:left w:val="single" w:sz="2" w:space="11" w:color="FFFFFF"/>
                                <w:bottom w:val="single" w:sz="2" w:space="1" w:color="FFFFFF"/>
                                <w:right w:val="single" w:sz="2" w:space="4" w:color="FFFFFF"/>
                              </w:divBdr>
                              <w:divsChild>
                                <w:div w:id="231697646">
                                  <w:marLeft w:val="0"/>
                                  <w:marRight w:val="0"/>
                                  <w:marTop w:val="0"/>
                                  <w:marBottom w:val="0"/>
                                  <w:divBdr>
                                    <w:top w:val="none" w:sz="0" w:space="0" w:color="auto"/>
                                    <w:left w:val="none" w:sz="0" w:space="0" w:color="auto"/>
                                    <w:bottom w:val="none" w:sz="0" w:space="0" w:color="auto"/>
                                    <w:right w:val="none" w:sz="0" w:space="0" w:color="auto"/>
                                  </w:divBdr>
                                </w:div>
                              </w:divsChild>
                            </w:div>
                            <w:div w:id="1463427336">
                              <w:marLeft w:val="0"/>
                              <w:marRight w:val="0"/>
                              <w:marTop w:val="0"/>
                              <w:marBottom w:val="0"/>
                              <w:divBdr>
                                <w:top w:val="single" w:sz="2" w:space="1" w:color="FFFFFF"/>
                                <w:left w:val="single" w:sz="2" w:space="11" w:color="FFFFFF"/>
                                <w:bottom w:val="single" w:sz="2" w:space="1" w:color="FFFFFF"/>
                                <w:right w:val="single" w:sz="2" w:space="4" w:color="FFFFFF"/>
                              </w:divBdr>
                              <w:divsChild>
                                <w:div w:id="938562531">
                                  <w:marLeft w:val="0"/>
                                  <w:marRight w:val="0"/>
                                  <w:marTop w:val="0"/>
                                  <w:marBottom w:val="0"/>
                                  <w:divBdr>
                                    <w:top w:val="none" w:sz="0" w:space="0" w:color="auto"/>
                                    <w:left w:val="none" w:sz="0" w:space="0" w:color="auto"/>
                                    <w:bottom w:val="none" w:sz="0" w:space="0" w:color="auto"/>
                                    <w:right w:val="none" w:sz="0" w:space="0" w:color="auto"/>
                                  </w:divBdr>
                                </w:div>
                              </w:divsChild>
                            </w:div>
                            <w:div w:id="391346863">
                              <w:marLeft w:val="0"/>
                              <w:marRight w:val="0"/>
                              <w:marTop w:val="0"/>
                              <w:marBottom w:val="0"/>
                              <w:divBdr>
                                <w:top w:val="single" w:sz="2" w:space="1" w:color="FFFFFF"/>
                                <w:left w:val="single" w:sz="2" w:space="11" w:color="FFFFFF"/>
                                <w:bottom w:val="single" w:sz="2" w:space="1" w:color="FFFFFF"/>
                                <w:right w:val="single" w:sz="2" w:space="4" w:color="FFFFFF"/>
                              </w:divBdr>
                              <w:divsChild>
                                <w:div w:id="1144616929">
                                  <w:marLeft w:val="0"/>
                                  <w:marRight w:val="0"/>
                                  <w:marTop w:val="0"/>
                                  <w:marBottom w:val="0"/>
                                  <w:divBdr>
                                    <w:top w:val="none" w:sz="0" w:space="0" w:color="auto"/>
                                    <w:left w:val="none" w:sz="0" w:space="0" w:color="auto"/>
                                    <w:bottom w:val="none" w:sz="0" w:space="0" w:color="auto"/>
                                    <w:right w:val="none" w:sz="0" w:space="0" w:color="auto"/>
                                  </w:divBdr>
                                </w:div>
                              </w:divsChild>
                            </w:div>
                            <w:div w:id="1946764819">
                              <w:marLeft w:val="0"/>
                              <w:marRight w:val="0"/>
                              <w:marTop w:val="0"/>
                              <w:marBottom w:val="0"/>
                              <w:divBdr>
                                <w:top w:val="single" w:sz="2" w:space="1" w:color="FFFFFF"/>
                                <w:left w:val="single" w:sz="2" w:space="11" w:color="FFFFFF"/>
                                <w:bottom w:val="single" w:sz="2" w:space="1" w:color="FFFFFF"/>
                                <w:right w:val="single" w:sz="2" w:space="4" w:color="FFFFFF"/>
                              </w:divBdr>
                              <w:divsChild>
                                <w:div w:id="1074280255">
                                  <w:marLeft w:val="0"/>
                                  <w:marRight w:val="0"/>
                                  <w:marTop w:val="0"/>
                                  <w:marBottom w:val="0"/>
                                  <w:divBdr>
                                    <w:top w:val="none" w:sz="0" w:space="0" w:color="auto"/>
                                    <w:left w:val="none" w:sz="0" w:space="0" w:color="auto"/>
                                    <w:bottom w:val="none" w:sz="0" w:space="0" w:color="auto"/>
                                    <w:right w:val="none" w:sz="0" w:space="0" w:color="auto"/>
                                  </w:divBdr>
                                </w:div>
                              </w:divsChild>
                            </w:div>
                            <w:div w:id="1563786593">
                              <w:marLeft w:val="0"/>
                              <w:marRight w:val="0"/>
                              <w:marTop w:val="0"/>
                              <w:marBottom w:val="0"/>
                              <w:divBdr>
                                <w:top w:val="single" w:sz="2" w:space="1" w:color="FFFFFF"/>
                                <w:left w:val="single" w:sz="2" w:space="11" w:color="FFFFFF"/>
                                <w:bottom w:val="single" w:sz="2" w:space="1" w:color="FFFFFF"/>
                                <w:right w:val="single" w:sz="2" w:space="4" w:color="FFFFFF"/>
                              </w:divBdr>
                              <w:divsChild>
                                <w:div w:id="1495730306">
                                  <w:marLeft w:val="0"/>
                                  <w:marRight w:val="0"/>
                                  <w:marTop w:val="0"/>
                                  <w:marBottom w:val="0"/>
                                  <w:divBdr>
                                    <w:top w:val="none" w:sz="0" w:space="0" w:color="auto"/>
                                    <w:left w:val="none" w:sz="0" w:space="0" w:color="auto"/>
                                    <w:bottom w:val="none" w:sz="0" w:space="0" w:color="auto"/>
                                    <w:right w:val="none" w:sz="0" w:space="0" w:color="auto"/>
                                  </w:divBdr>
                                </w:div>
                              </w:divsChild>
                            </w:div>
                            <w:div w:id="217209228">
                              <w:marLeft w:val="0"/>
                              <w:marRight w:val="0"/>
                              <w:marTop w:val="0"/>
                              <w:marBottom w:val="0"/>
                              <w:divBdr>
                                <w:top w:val="single" w:sz="2" w:space="1" w:color="FFFFFF"/>
                                <w:left w:val="single" w:sz="2" w:space="11" w:color="FFFFFF"/>
                                <w:bottom w:val="single" w:sz="2" w:space="1" w:color="FFFFFF"/>
                                <w:right w:val="single" w:sz="2" w:space="4" w:color="FFFFFF"/>
                              </w:divBdr>
                              <w:divsChild>
                                <w:div w:id="600185441">
                                  <w:marLeft w:val="0"/>
                                  <w:marRight w:val="0"/>
                                  <w:marTop w:val="0"/>
                                  <w:marBottom w:val="0"/>
                                  <w:divBdr>
                                    <w:top w:val="none" w:sz="0" w:space="0" w:color="auto"/>
                                    <w:left w:val="none" w:sz="0" w:space="0" w:color="auto"/>
                                    <w:bottom w:val="none" w:sz="0" w:space="0" w:color="auto"/>
                                    <w:right w:val="none" w:sz="0" w:space="0" w:color="auto"/>
                                  </w:divBdr>
                                </w:div>
                              </w:divsChild>
                            </w:div>
                            <w:div w:id="307369277">
                              <w:marLeft w:val="0"/>
                              <w:marRight w:val="0"/>
                              <w:marTop w:val="0"/>
                              <w:marBottom w:val="0"/>
                              <w:divBdr>
                                <w:top w:val="single" w:sz="2" w:space="1" w:color="FFFFFF"/>
                                <w:left w:val="single" w:sz="2" w:space="11" w:color="FFFFFF"/>
                                <w:bottom w:val="single" w:sz="2" w:space="1" w:color="FFFFFF"/>
                                <w:right w:val="single" w:sz="2" w:space="4" w:color="FFFFFF"/>
                              </w:divBdr>
                              <w:divsChild>
                                <w:div w:id="1917662199">
                                  <w:marLeft w:val="0"/>
                                  <w:marRight w:val="0"/>
                                  <w:marTop w:val="0"/>
                                  <w:marBottom w:val="0"/>
                                  <w:divBdr>
                                    <w:top w:val="none" w:sz="0" w:space="0" w:color="auto"/>
                                    <w:left w:val="none" w:sz="0" w:space="0" w:color="auto"/>
                                    <w:bottom w:val="none" w:sz="0" w:space="0" w:color="auto"/>
                                    <w:right w:val="none" w:sz="0" w:space="0" w:color="auto"/>
                                  </w:divBdr>
                                </w:div>
                              </w:divsChild>
                            </w:div>
                            <w:div w:id="124394858">
                              <w:marLeft w:val="0"/>
                              <w:marRight w:val="0"/>
                              <w:marTop w:val="0"/>
                              <w:marBottom w:val="0"/>
                              <w:divBdr>
                                <w:top w:val="single" w:sz="2" w:space="1" w:color="FFFFFF"/>
                                <w:left w:val="single" w:sz="2" w:space="11" w:color="FFFFFF"/>
                                <w:bottom w:val="single" w:sz="2" w:space="1" w:color="FFFFFF"/>
                                <w:right w:val="single" w:sz="2" w:space="4" w:color="FFFFFF"/>
                              </w:divBdr>
                              <w:divsChild>
                                <w:div w:id="1320619299">
                                  <w:marLeft w:val="0"/>
                                  <w:marRight w:val="0"/>
                                  <w:marTop w:val="0"/>
                                  <w:marBottom w:val="0"/>
                                  <w:divBdr>
                                    <w:top w:val="none" w:sz="0" w:space="0" w:color="auto"/>
                                    <w:left w:val="none" w:sz="0" w:space="0" w:color="auto"/>
                                    <w:bottom w:val="none" w:sz="0" w:space="0" w:color="auto"/>
                                    <w:right w:val="none" w:sz="0" w:space="0" w:color="auto"/>
                                  </w:divBdr>
                                </w:div>
                              </w:divsChild>
                            </w:div>
                            <w:div w:id="59988522">
                              <w:marLeft w:val="0"/>
                              <w:marRight w:val="0"/>
                              <w:marTop w:val="0"/>
                              <w:marBottom w:val="0"/>
                              <w:divBdr>
                                <w:top w:val="single" w:sz="2" w:space="1" w:color="FFFFFF"/>
                                <w:left w:val="single" w:sz="2" w:space="11" w:color="FFFFFF"/>
                                <w:bottom w:val="single" w:sz="2" w:space="1" w:color="FFFFFF"/>
                                <w:right w:val="single" w:sz="2" w:space="4" w:color="FFFFFF"/>
                              </w:divBdr>
                              <w:divsChild>
                                <w:div w:id="2043162127">
                                  <w:marLeft w:val="0"/>
                                  <w:marRight w:val="0"/>
                                  <w:marTop w:val="0"/>
                                  <w:marBottom w:val="0"/>
                                  <w:divBdr>
                                    <w:top w:val="none" w:sz="0" w:space="0" w:color="auto"/>
                                    <w:left w:val="none" w:sz="0" w:space="0" w:color="auto"/>
                                    <w:bottom w:val="none" w:sz="0" w:space="0" w:color="auto"/>
                                    <w:right w:val="none" w:sz="0" w:space="0" w:color="auto"/>
                                  </w:divBdr>
                                </w:div>
                              </w:divsChild>
                            </w:div>
                            <w:div w:id="275983546">
                              <w:marLeft w:val="0"/>
                              <w:marRight w:val="0"/>
                              <w:marTop w:val="0"/>
                              <w:marBottom w:val="0"/>
                              <w:divBdr>
                                <w:top w:val="single" w:sz="2" w:space="1" w:color="FFFFFF"/>
                                <w:left w:val="single" w:sz="2" w:space="11" w:color="FFFFFF"/>
                                <w:bottom w:val="single" w:sz="2" w:space="1" w:color="FFFFFF"/>
                                <w:right w:val="single" w:sz="2" w:space="4" w:color="FFFFFF"/>
                              </w:divBdr>
                              <w:divsChild>
                                <w:div w:id="381902405">
                                  <w:marLeft w:val="0"/>
                                  <w:marRight w:val="0"/>
                                  <w:marTop w:val="0"/>
                                  <w:marBottom w:val="0"/>
                                  <w:divBdr>
                                    <w:top w:val="none" w:sz="0" w:space="0" w:color="auto"/>
                                    <w:left w:val="none" w:sz="0" w:space="0" w:color="auto"/>
                                    <w:bottom w:val="none" w:sz="0" w:space="0" w:color="auto"/>
                                    <w:right w:val="none" w:sz="0" w:space="0" w:color="auto"/>
                                  </w:divBdr>
                                </w:div>
                              </w:divsChild>
                            </w:div>
                            <w:div w:id="97482512">
                              <w:marLeft w:val="0"/>
                              <w:marRight w:val="0"/>
                              <w:marTop w:val="0"/>
                              <w:marBottom w:val="0"/>
                              <w:divBdr>
                                <w:top w:val="single" w:sz="2" w:space="1" w:color="FFFFFF"/>
                                <w:left w:val="single" w:sz="2" w:space="11" w:color="FFFFFF"/>
                                <w:bottom w:val="single" w:sz="2" w:space="1" w:color="FFFFFF"/>
                                <w:right w:val="single" w:sz="2" w:space="4" w:color="FFFFFF"/>
                              </w:divBdr>
                              <w:divsChild>
                                <w:div w:id="1653094541">
                                  <w:marLeft w:val="0"/>
                                  <w:marRight w:val="0"/>
                                  <w:marTop w:val="0"/>
                                  <w:marBottom w:val="0"/>
                                  <w:divBdr>
                                    <w:top w:val="none" w:sz="0" w:space="0" w:color="auto"/>
                                    <w:left w:val="none" w:sz="0" w:space="0" w:color="auto"/>
                                    <w:bottom w:val="none" w:sz="0" w:space="0" w:color="auto"/>
                                    <w:right w:val="none" w:sz="0" w:space="0" w:color="auto"/>
                                  </w:divBdr>
                                </w:div>
                              </w:divsChild>
                            </w:div>
                            <w:div w:id="1551107394">
                              <w:marLeft w:val="0"/>
                              <w:marRight w:val="0"/>
                              <w:marTop w:val="0"/>
                              <w:marBottom w:val="0"/>
                              <w:divBdr>
                                <w:top w:val="single" w:sz="2" w:space="1" w:color="FFFFFF"/>
                                <w:left w:val="single" w:sz="2" w:space="11" w:color="FFFFFF"/>
                                <w:bottom w:val="single" w:sz="2" w:space="1" w:color="FFFFFF"/>
                                <w:right w:val="single" w:sz="2" w:space="4" w:color="FFFFFF"/>
                              </w:divBdr>
                              <w:divsChild>
                                <w:div w:id="1140730925">
                                  <w:marLeft w:val="0"/>
                                  <w:marRight w:val="0"/>
                                  <w:marTop w:val="0"/>
                                  <w:marBottom w:val="0"/>
                                  <w:divBdr>
                                    <w:top w:val="none" w:sz="0" w:space="0" w:color="auto"/>
                                    <w:left w:val="none" w:sz="0" w:space="0" w:color="auto"/>
                                    <w:bottom w:val="none" w:sz="0" w:space="0" w:color="auto"/>
                                    <w:right w:val="none" w:sz="0" w:space="0" w:color="auto"/>
                                  </w:divBdr>
                                </w:div>
                              </w:divsChild>
                            </w:div>
                            <w:div w:id="1863082988">
                              <w:marLeft w:val="0"/>
                              <w:marRight w:val="0"/>
                              <w:marTop w:val="0"/>
                              <w:marBottom w:val="0"/>
                              <w:divBdr>
                                <w:top w:val="single" w:sz="2" w:space="1" w:color="FFFFFF"/>
                                <w:left w:val="single" w:sz="2" w:space="11" w:color="FFFFFF"/>
                                <w:bottom w:val="single" w:sz="2" w:space="1" w:color="FFFFFF"/>
                                <w:right w:val="single" w:sz="2" w:space="4" w:color="FFFFFF"/>
                              </w:divBdr>
                              <w:divsChild>
                                <w:div w:id="1070805605">
                                  <w:marLeft w:val="0"/>
                                  <w:marRight w:val="0"/>
                                  <w:marTop w:val="0"/>
                                  <w:marBottom w:val="0"/>
                                  <w:divBdr>
                                    <w:top w:val="none" w:sz="0" w:space="0" w:color="auto"/>
                                    <w:left w:val="none" w:sz="0" w:space="0" w:color="auto"/>
                                    <w:bottom w:val="none" w:sz="0" w:space="0" w:color="auto"/>
                                    <w:right w:val="none" w:sz="0" w:space="0" w:color="auto"/>
                                  </w:divBdr>
                                </w:div>
                              </w:divsChild>
                            </w:div>
                            <w:div w:id="1311716259">
                              <w:marLeft w:val="0"/>
                              <w:marRight w:val="0"/>
                              <w:marTop w:val="0"/>
                              <w:marBottom w:val="0"/>
                              <w:divBdr>
                                <w:top w:val="single" w:sz="2" w:space="1" w:color="FFFFFF"/>
                                <w:left w:val="single" w:sz="2" w:space="11" w:color="FFFFFF"/>
                                <w:bottom w:val="single" w:sz="2" w:space="1" w:color="FFFFFF"/>
                                <w:right w:val="single" w:sz="2" w:space="4" w:color="FFFFFF"/>
                              </w:divBdr>
                              <w:divsChild>
                                <w:div w:id="1881165344">
                                  <w:marLeft w:val="0"/>
                                  <w:marRight w:val="0"/>
                                  <w:marTop w:val="0"/>
                                  <w:marBottom w:val="0"/>
                                  <w:divBdr>
                                    <w:top w:val="none" w:sz="0" w:space="0" w:color="auto"/>
                                    <w:left w:val="none" w:sz="0" w:space="0" w:color="auto"/>
                                    <w:bottom w:val="none" w:sz="0" w:space="0" w:color="auto"/>
                                    <w:right w:val="none" w:sz="0" w:space="0" w:color="auto"/>
                                  </w:divBdr>
                                </w:div>
                              </w:divsChild>
                            </w:div>
                            <w:div w:id="951328379">
                              <w:marLeft w:val="0"/>
                              <w:marRight w:val="0"/>
                              <w:marTop w:val="0"/>
                              <w:marBottom w:val="0"/>
                              <w:divBdr>
                                <w:top w:val="single" w:sz="2" w:space="1" w:color="FFFFFF"/>
                                <w:left w:val="single" w:sz="2" w:space="11" w:color="FFFFFF"/>
                                <w:bottom w:val="single" w:sz="2" w:space="1" w:color="FFFFFF"/>
                                <w:right w:val="single" w:sz="2" w:space="4" w:color="FFFFFF"/>
                              </w:divBdr>
                              <w:divsChild>
                                <w:div w:id="387610847">
                                  <w:marLeft w:val="0"/>
                                  <w:marRight w:val="0"/>
                                  <w:marTop w:val="0"/>
                                  <w:marBottom w:val="0"/>
                                  <w:divBdr>
                                    <w:top w:val="none" w:sz="0" w:space="0" w:color="auto"/>
                                    <w:left w:val="none" w:sz="0" w:space="0" w:color="auto"/>
                                    <w:bottom w:val="none" w:sz="0" w:space="0" w:color="auto"/>
                                    <w:right w:val="none" w:sz="0" w:space="0" w:color="auto"/>
                                  </w:divBdr>
                                </w:div>
                              </w:divsChild>
                            </w:div>
                            <w:div w:id="2122071400">
                              <w:marLeft w:val="0"/>
                              <w:marRight w:val="0"/>
                              <w:marTop w:val="0"/>
                              <w:marBottom w:val="0"/>
                              <w:divBdr>
                                <w:top w:val="single" w:sz="2" w:space="1" w:color="FFFFFF"/>
                                <w:left w:val="single" w:sz="2" w:space="11" w:color="FFFFFF"/>
                                <w:bottom w:val="single" w:sz="2" w:space="1" w:color="FFFFFF"/>
                                <w:right w:val="single" w:sz="2" w:space="4" w:color="FFFFFF"/>
                              </w:divBdr>
                              <w:divsChild>
                                <w:div w:id="1600258401">
                                  <w:marLeft w:val="0"/>
                                  <w:marRight w:val="0"/>
                                  <w:marTop w:val="0"/>
                                  <w:marBottom w:val="0"/>
                                  <w:divBdr>
                                    <w:top w:val="none" w:sz="0" w:space="0" w:color="auto"/>
                                    <w:left w:val="none" w:sz="0" w:space="0" w:color="auto"/>
                                    <w:bottom w:val="none" w:sz="0" w:space="0" w:color="auto"/>
                                    <w:right w:val="none" w:sz="0" w:space="0" w:color="auto"/>
                                  </w:divBdr>
                                </w:div>
                              </w:divsChild>
                            </w:div>
                            <w:div w:id="240483919">
                              <w:marLeft w:val="0"/>
                              <w:marRight w:val="0"/>
                              <w:marTop w:val="0"/>
                              <w:marBottom w:val="0"/>
                              <w:divBdr>
                                <w:top w:val="single" w:sz="2" w:space="1" w:color="FFFFFF"/>
                                <w:left w:val="single" w:sz="2" w:space="11" w:color="FFFFFF"/>
                                <w:bottom w:val="single" w:sz="2" w:space="1" w:color="FFFFFF"/>
                                <w:right w:val="single" w:sz="2" w:space="4" w:color="FFFFFF"/>
                              </w:divBdr>
                              <w:divsChild>
                                <w:div w:id="1535577316">
                                  <w:marLeft w:val="0"/>
                                  <w:marRight w:val="0"/>
                                  <w:marTop w:val="0"/>
                                  <w:marBottom w:val="0"/>
                                  <w:divBdr>
                                    <w:top w:val="none" w:sz="0" w:space="0" w:color="auto"/>
                                    <w:left w:val="none" w:sz="0" w:space="0" w:color="auto"/>
                                    <w:bottom w:val="none" w:sz="0" w:space="0" w:color="auto"/>
                                    <w:right w:val="none" w:sz="0" w:space="0" w:color="auto"/>
                                  </w:divBdr>
                                </w:div>
                              </w:divsChild>
                            </w:div>
                            <w:div w:id="2040545844">
                              <w:marLeft w:val="0"/>
                              <w:marRight w:val="0"/>
                              <w:marTop w:val="0"/>
                              <w:marBottom w:val="0"/>
                              <w:divBdr>
                                <w:top w:val="single" w:sz="2" w:space="1" w:color="FFFFFF"/>
                                <w:left w:val="single" w:sz="2" w:space="11" w:color="FFFFFF"/>
                                <w:bottom w:val="single" w:sz="2" w:space="1" w:color="FFFFFF"/>
                                <w:right w:val="single" w:sz="2" w:space="4" w:color="FFFFFF"/>
                              </w:divBdr>
                              <w:divsChild>
                                <w:div w:id="1100374132">
                                  <w:marLeft w:val="0"/>
                                  <w:marRight w:val="0"/>
                                  <w:marTop w:val="0"/>
                                  <w:marBottom w:val="0"/>
                                  <w:divBdr>
                                    <w:top w:val="none" w:sz="0" w:space="0" w:color="auto"/>
                                    <w:left w:val="none" w:sz="0" w:space="0" w:color="auto"/>
                                    <w:bottom w:val="none" w:sz="0" w:space="0" w:color="auto"/>
                                    <w:right w:val="none" w:sz="0" w:space="0" w:color="auto"/>
                                  </w:divBdr>
                                </w:div>
                              </w:divsChild>
                            </w:div>
                            <w:div w:id="2053114678">
                              <w:marLeft w:val="0"/>
                              <w:marRight w:val="0"/>
                              <w:marTop w:val="0"/>
                              <w:marBottom w:val="0"/>
                              <w:divBdr>
                                <w:top w:val="single" w:sz="2" w:space="1" w:color="FFFFFF"/>
                                <w:left w:val="single" w:sz="2" w:space="11" w:color="FFFFFF"/>
                                <w:bottom w:val="single" w:sz="2" w:space="1" w:color="FFFFFF"/>
                                <w:right w:val="single" w:sz="2" w:space="4" w:color="FFFFFF"/>
                              </w:divBdr>
                              <w:divsChild>
                                <w:div w:id="1575626020">
                                  <w:marLeft w:val="0"/>
                                  <w:marRight w:val="0"/>
                                  <w:marTop w:val="0"/>
                                  <w:marBottom w:val="0"/>
                                  <w:divBdr>
                                    <w:top w:val="none" w:sz="0" w:space="0" w:color="auto"/>
                                    <w:left w:val="none" w:sz="0" w:space="0" w:color="auto"/>
                                    <w:bottom w:val="none" w:sz="0" w:space="0" w:color="auto"/>
                                    <w:right w:val="none" w:sz="0" w:space="0" w:color="auto"/>
                                  </w:divBdr>
                                </w:div>
                              </w:divsChild>
                            </w:div>
                            <w:div w:id="1422946730">
                              <w:marLeft w:val="0"/>
                              <w:marRight w:val="0"/>
                              <w:marTop w:val="0"/>
                              <w:marBottom w:val="0"/>
                              <w:divBdr>
                                <w:top w:val="single" w:sz="2" w:space="1" w:color="FFFFFF"/>
                                <w:left w:val="single" w:sz="2" w:space="11" w:color="FFFFFF"/>
                                <w:bottom w:val="single" w:sz="2" w:space="1" w:color="FFFFFF"/>
                                <w:right w:val="single" w:sz="2" w:space="4" w:color="FFFFFF"/>
                              </w:divBdr>
                              <w:divsChild>
                                <w:div w:id="360057499">
                                  <w:marLeft w:val="0"/>
                                  <w:marRight w:val="0"/>
                                  <w:marTop w:val="0"/>
                                  <w:marBottom w:val="0"/>
                                  <w:divBdr>
                                    <w:top w:val="none" w:sz="0" w:space="0" w:color="auto"/>
                                    <w:left w:val="none" w:sz="0" w:space="0" w:color="auto"/>
                                    <w:bottom w:val="none" w:sz="0" w:space="0" w:color="auto"/>
                                    <w:right w:val="none" w:sz="0" w:space="0" w:color="auto"/>
                                  </w:divBdr>
                                </w:div>
                              </w:divsChild>
                            </w:div>
                            <w:div w:id="1961301782">
                              <w:marLeft w:val="0"/>
                              <w:marRight w:val="0"/>
                              <w:marTop w:val="0"/>
                              <w:marBottom w:val="0"/>
                              <w:divBdr>
                                <w:top w:val="single" w:sz="2" w:space="1" w:color="FFFFFF"/>
                                <w:left w:val="single" w:sz="2" w:space="11" w:color="FFFFFF"/>
                                <w:bottom w:val="single" w:sz="2" w:space="1" w:color="FFFFFF"/>
                                <w:right w:val="single" w:sz="2" w:space="4" w:color="FFFFFF"/>
                              </w:divBdr>
                              <w:divsChild>
                                <w:div w:id="1087463300">
                                  <w:marLeft w:val="0"/>
                                  <w:marRight w:val="0"/>
                                  <w:marTop w:val="0"/>
                                  <w:marBottom w:val="0"/>
                                  <w:divBdr>
                                    <w:top w:val="none" w:sz="0" w:space="0" w:color="auto"/>
                                    <w:left w:val="none" w:sz="0" w:space="0" w:color="auto"/>
                                    <w:bottom w:val="none" w:sz="0" w:space="0" w:color="auto"/>
                                    <w:right w:val="none" w:sz="0" w:space="0" w:color="auto"/>
                                  </w:divBdr>
                                </w:div>
                              </w:divsChild>
                            </w:div>
                            <w:div w:id="1098525102">
                              <w:marLeft w:val="0"/>
                              <w:marRight w:val="0"/>
                              <w:marTop w:val="0"/>
                              <w:marBottom w:val="0"/>
                              <w:divBdr>
                                <w:top w:val="single" w:sz="2" w:space="1" w:color="FFFFFF"/>
                                <w:left w:val="single" w:sz="2" w:space="11" w:color="FFFFFF"/>
                                <w:bottom w:val="single" w:sz="2" w:space="1" w:color="FFFFFF"/>
                                <w:right w:val="single" w:sz="2" w:space="4" w:color="FFFFFF"/>
                              </w:divBdr>
                              <w:divsChild>
                                <w:div w:id="1221867028">
                                  <w:marLeft w:val="0"/>
                                  <w:marRight w:val="0"/>
                                  <w:marTop w:val="0"/>
                                  <w:marBottom w:val="0"/>
                                  <w:divBdr>
                                    <w:top w:val="none" w:sz="0" w:space="0" w:color="auto"/>
                                    <w:left w:val="none" w:sz="0" w:space="0" w:color="auto"/>
                                    <w:bottom w:val="none" w:sz="0" w:space="0" w:color="auto"/>
                                    <w:right w:val="none" w:sz="0" w:space="0" w:color="auto"/>
                                  </w:divBdr>
                                </w:div>
                              </w:divsChild>
                            </w:div>
                            <w:div w:id="670720072">
                              <w:marLeft w:val="0"/>
                              <w:marRight w:val="0"/>
                              <w:marTop w:val="0"/>
                              <w:marBottom w:val="0"/>
                              <w:divBdr>
                                <w:top w:val="single" w:sz="2" w:space="1" w:color="FFFFFF"/>
                                <w:left w:val="single" w:sz="2" w:space="11" w:color="FFFFFF"/>
                                <w:bottom w:val="single" w:sz="2" w:space="1" w:color="FFFFFF"/>
                                <w:right w:val="single" w:sz="2" w:space="4" w:color="FFFFFF"/>
                              </w:divBdr>
                              <w:divsChild>
                                <w:div w:id="191459504">
                                  <w:marLeft w:val="0"/>
                                  <w:marRight w:val="0"/>
                                  <w:marTop w:val="0"/>
                                  <w:marBottom w:val="0"/>
                                  <w:divBdr>
                                    <w:top w:val="none" w:sz="0" w:space="0" w:color="auto"/>
                                    <w:left w:val="none" w:sz="0" w:space="0" w:color="auto"/>
                                    <w:bottom w:val="none" w:sz="0" w:space="0" w:color="auto"/>
                                    <w:right w:val="none" w:sz="0" w:space="0" w:color="auto"/>
                                  </w:divBdr>
                                </w:div>
                              </w:divsChild>
                            </w:div>
                            <w:div w:id="476848499">
                              <w:marLeft w:val="0"/>
                              <w:marRight w:val="0"/>
                              <w:marTop w:val="0"/>
                              <w:marBottom w:val="0"/>
                              <w:divBdr>
                                <w:top w:val="single" w:sz="2" w:space="1" w:color="FFFFFF"/>
                                <w:left w:val="single" w:sz="2" w:space="11" w:color="FFFFFF"/>
                                <w:bottom w:val="single" w:sz="2" w:space="1" w:color="FFFFFF"/>
                                <w:right w:val="single" w:sz="2" w:space="4" w:color="FFFFFF"/>
                              </w:divBdr>
                              <w:divsChild>
                                <w:div w:id="1008143915">
                                  <w:marLeft w:val="0"/>
                                  <w:marRight w:val="0"/>
                                  <w:marTop w:val="0"/>
                                  <w:marBottom w:val="0"/>
                                  <w:divBdr>
                                    <w:top w:val="none" w:sz="0" w:space="0" w:color="auto"/>
                                    <w:left w:val="none" w:sz="0" w:space="0" w:color="auto"/>
                                    <w:bottom w:val="none" w:sz="0" w:space="0" w:color="auto"/>
                                    <w:right w:val="none" w:sz="0" w:space="0" w:color="auto"/>
                                  </w:divBdr>
                                </w:div>
                              </w:divsChild>
                            </w:div>
                            <w:div w:id="1375499528">
                              <w:marLeft w:val="0"/>
                              <w:marRight w:val="0"/>
                              <w:marTop w:val="0"/>
                              <w:marBottom w:val="0"/>
                              <w:divBdr>
                                <w:top w:val="single" w:sz="2" w:space="1" w:color="FFFFFF"/>
                                <w:left w:val="single" w:sz="2" w:space="11" w:color="FFFFFF"/>
                                <w:bottom w:val="single" w:sz="2" w:space="1" w:color="FFFFFF"/>
                                <w:right w:val="single" w:sz="2" w:space="4" w:color="FFFFFF"/>
                              </w:divBdr>
                              <w:divsChild>
                                <w:div w:id="1495413655">
                                  <w:marLeft w:val="0"/>
                                  <w:marRight w:val="0"/>
                                  <w:marTop w:val="0"/>
                                  <w:marBottom w:val="0"/>
                                  <w:divBdr>
                                    <w:top w:val="none" w:sz="0" w:space="0" w:color="auto"/>
                                    <w:left w:val="none" w:sz="0" w:space="0" w:color="auto"/>
                                    <w:bottom w:val="none" w:sz="0" w:space="0" w:color="auto"/>
                                    <w:right w:val="none" w:sz="0" w:space="0" w:color="auto"/>
                                  </w:divBdr>
                                </w:div>
                              </w:divsChild>
                            </w:div>
                            <w:div w:id="1663697840">
                              <w:marLeft w:val="0"/>
                              <w:marRight w:val="0"/>
                              <w:marTop w:val="0"/>
                              <w:marBottom w:val="0"/>
                              <w:divBdr>
                                <w:top w:val="single" w:sz="2" w:space="1" w:color="FFFFFF"/>
                                <w:left w:val="single" w:sz="2" w:space="11" w:color="FFFFFF"/>
                                <w:bottom w:val="single" w:sz="2" w:space="1" w:color="FFFFFF"/>
                                <w:right w:val="single" w:sz="2" w:space="4" w:color="FFFFFF"/>
                              </w:divBdr>
                              <w:divsChild>
                                <w:div w:id="1827741697">
                                  <w:marLeft w:val="0"/>
                                  <w:marRight w:val="0"/>
                                  <w:marTop w:val="0"/>
                                  <w:marBottom w:val="0"/>
                                  <w:divBdr>
                                    <w:top w:val="none" w:sz="0" w:space="0" w:color="auto"/>
                                    <w:left w:val="none" w:sz="0" w:space="0" w:color="auto"/>
                                    <w:bottom w:val="none" w:sz="0" w:space="0" w:color="auto"/>
                                    <w:right w:val="none" w:sz="0" w:space="0" w:color="auto"/>
                                  </w:divBdr>
                                </w:div>
                              </w:divsChild>
                            </w:div>
                            <w:div w:id="373428726">
                              <w:marLeft w:val="0"/>
                              <w:marRight w:val="0"/>
                              <w:marTop w:val="0"/>
                              <w:marBottom w:val="0"/>
                              <w:divBdr>
                                <w:top w:val="single" w:sz="2" w:space="1" w:color="FFFFFF"/>
                                <w:left w:val="single" w:sz="2" w:space="11" w:color="FFFFFF"/>
                                <w:bottom w:val="single" w:sz="2" w:space="1" w:color="FFFFFF"/>
                                <w:right w:val="single" w:sz="2" w:space="4" w:color="FFFFFF"/>
                              </w:divBdr>
                              <w:divsChild>
                                <w:div w:id="1895966546">
                                  <w:marLeft w:val="0"/>
                                  <w:marRight w:val="0"/>
                                  <w:marTop w:val="0"/>
                                  <w:marBottom w:val="0"/>
                                  <w:divBdr>
                                    <w:top w:val="none" w:sz="0" w:space="0" w:color="auto"/>
                                    <w:left w:val="none" w:sz="0" w:space="0" w:color="auto"/>
                                    <w:bottom w:val="none" w:sz="0" w:space="0" w:color="auto"/>
                                    <w:right w:val="none" w:sz="0" w:space="0" w:color="auto"/>
                                  </w:divBdr>
                                </w:div>
                              </w:divsChild>
                            </w:div>
                            <w:div w:id="1727141912">
                              <w:marLeft w:val="0"/>
                              <w:marRight w:val="0"/>
                              <w:marTop w:val="0"/>
                              <w:marBottom w:val="0"/>
                              <w:divBdr>
                                <w:top w:val="single" w:sz="2" w:space="1" w:color="FFFFFF"/>
                                <w:left w:val="single" w:sz="2" w:space="11" w:color="FFFFFF"/>
                                <w:bottom w:val="single" w:sz="2" w:space="1" w:color="FFFFFF"/>
                                <w:right w:val="single" w:sz="2" w:space="4" w:color="FFFFFF"/>
                              </w:divBdr>
                              <w:divsChild>
                                <w:div w:id="538129741">
                                  <w:marLeft w:val="0"/>
                                  <w:marRight w:val="0"/>
                                  <w:marTop w:val="0"/>
                                  <w:marBottom w:val="0"/>
                                  <w:divBdr>
                                    <w:top w:val="none" w:sz="0" w:space="0" w:color="auto"/>
                                    <w:left w:val="none" w:sz="0" w:space="0" w:color="auto"/>
                                    <w:bottom w:val="none" w:sz="0" w:space="0" w:color="auto"/>
                                    <w:right w:val="none" w:sz="0" w:space="0" w:color="auto"/>
                                  </w:divBdr>
                                </w:div>
                              </w:divsChild>
                            </w:div>
                            <w:div w:id="800266250">
                              <w:marLeft w:val="0"/>
                              <w:marRight w:val="0"/>
                              <w:marTop w:val="0"/>
                              <w:marBottom w:val="0"/>
                              <w:divBdr>
                                <w:top w:val="single" w:sz="2" w:space="1" w:color="FFFFFF"/>
                                <w:left w:val="single" w:sz="2" w:space="11" w:color="FFFFFF"/>
                                <w:bottom w:val="single" w:sz="2" w:space="1" w:color="FFFFFF"/>
                                <w:right w:val="single" w:sz="2" w:space="4" w:color="FFFFFF"/>
                              </w:divBdr>
                              <w:divsChild>
                                <w:div w:id="1703478744">
                                  <w:marLeft w:val="0"/>
                                  <w:marRight w:val="0"/>
                                  <w:marTop w:val="0"/>
                                  <w:marBottom w:val="0"/>
                                  <w:divBdr>
                                    <w:top w:val="none" w:sz="0" w:space="0" w:color="auto"/>
                                    <w:left w:val="none" w:sz="0" w:space="0" w:color="auto"/>
                                    <w:bottom w:val="none" w:sz="0" w:space="0" w:color="auto"/>
                                    <w:right w:val="none" w:sz="0" w:space="0" w:color="auto"/>
                                  </w:divBdr>
                                </w:div>
                              </w:divsChild>
                            </w:div>
                            <w:div w:id="212039492">
                              <w:marLeft w:val="0"/>
                              <w:marRight w:val="0"/>
                              <w:marTop w:val="0"/>
                              <w:marBottom w:val="0"/>
                              <w:divBdr>
                                <w:top w:val="single" w:sz="2" w:space="1" w:color="FFFFFF"/>
                                <w:left w:val="single" w:sz="2" w:space="11" w:color="FFFFFF"/>
                                <w:bottom w:val="single" w:sz="2" w:space="1" w:color="FFFFFF"/>
                                <w:right w:val="single" w:sz="2" w:space="4" w:color="FFFFFF"/>
                              </w:divBdr>
                              <w:divsChild>
                                <w:div w:id="913321023">
                                  <w:marLeft w:val="0"/>
                                  <w:marRight w:val="0"/>
                                  <w:marTop w:val="0"/>
                                  <w:marBottom w:val="0"/>
                                  <w:divBdr>
                                    <w:top w:val="none" w:sz="0" w:space="0" w:color="auto"/>
                                    <w:left w:val="none" w:sz="0" w:space="0" w:color="auto"/>
                                    <w:bottom w:val="none" w:sz="0" w:space="0" w:color="auto"/>
                                    <w:right w:val="none" w:sz="0" w:space="0" w:color="auto"/>
                                  </w:divBdr>
                                </w:div>
                              </w:divsChild>
                            </w:div>
                            <w:div w:id="1695183200">
                              <w:marLeft w:val="0"/>
                              <w:marRight w:val="0"/>
                              <w:marTop w:val="0"/>
                              <w:marBottom w:val="0"/>
                              <w:divBdr>
                                <w:top w:val="single" w:sz="2" w:space="1" w:color="FFFFFF"/>
                                <w:left w:val="single" w:sz="2" w:space="11" w:color="FFFFFF"/>
                                <w:bottom w:val="single" w:sz="2" w:space="1" w:color="FFFFFF"/>
                                <w:right w:val="single" w:sz="2" w:space="4" w:color="FFFFFF"/>
                              </w:divBdr>
                              <w:divsChild>
                                <w:div w:id="683213159">
                                  <w:marLeft w:val="0"/>
                                  <w:marRight w:val="0"/>
                                  <w:marTop w:val="0"/>
                                  <w:marBottom w:val="0"/>
                                  <w:divBdr>
                                    <w:top w:val="none" w:sz="0" w:space="0" w:color="auto"/>
                                    <w:left w:val="none" w:sz="0" w:space="0" w:color="auto"/>
                                    <w:bottom w:val="none" w:sz="0" w:space="0" w:color="auto"/>
                                    <w:right w:val="none" w:sz="0" w:space="0" w:color="auto"/>
                                  </w:divBdr>
                                </w:div>
                              </w:divsChild>
                            </w:div>
                            <w:div w:id="1885480591">
                              <w:marLeft w:val="0"/>
                              <w:marRight w:val="0"/>
                              <w:marTop w:val="0"/>
                              <w:marBottom w:val="0"/>
                              <w:divBdr>
                                <w:top w:val="single" w:sz="2" w:space="1" w:color="FFFFFF"/>
                                <w:left w:val="single" w:sz="2" w:space="11" w:color="FFFFFF"/>
                                <w:bottom w:val="single" w:sz="2" w:space="1" w:color="FFFFFF"/>
                                <w:right w:val="single" w:sz="2" w:space="4" w:color="FFFFFF"/>
                              </w:divBdr>
                              <w:divsChild>
                                <w:div w:id="737478112">
                                  <w:marLeft w:val="0"/>
                                  <w:marRight w:val="0"/>
                                  <w:marTop w:val="0"/>
                                  <w:marBottom w:val="0"/>
                                  <w:divBdr>
                                    <w:top w:val="none" w:sz="0" w:space="0" w:color="auto"/>
                                    <w:left w:val="none" w:sz="0" w:space="0" w:color="auto"/>
                                    <w:bottom w:val="none" w:sz="0" w:space="0" w:color="auto"/>
                                    <w:right w:val="none" w:sz="0" w:space="0" w:color="auto"/>
                                  </w:divBdr>
                                </w:div>
                              </w:divsChild>
                            </w:div>
                            <w:div w:id="1032194562">
                              <w:marLeft w:val="0"/>
                              <w:marRight w:val="0"/>
                              <w:marTop w:val="0"/>
                              <w:marBottom w:val="0"/>
                              <w:divBdr>
                                <w:top w:val="single" w:sz="2" w:space="1" w:color="FFFFFF"/>
                                <w:left w:val="single" w:sz="2" w:space="11" w:color="FFFFFF"/>
                                <w:bottom w:val="single" w:sz="2" w:space="1" w:color="FFFFFF"/>
                                <w:right w:val="single" w:sz="2" w:space="4" w:color="FFFFFF"/>
                              </w:divBdr>
                              <w:divsChild>
                                <w:div w:id="1370062485">
                                  <w:marLeft w:val="0"/>
                                  <w:marRight w:val="0"/>
                                  <w:marTop w:val="0"/>
                                  <w:marBottom w:val="0"/>
                                  <w:divBdr>
                                    <w:top w:val="none" w:sz="0" w:space="0" w:color="auto"/>
                                    <w:left w:val="none" w:sz="0" w:space="0" w:color="auto"/>
                                    <w:bottom w:val="none" w:sz="0" w:space="0" w:color="auto"/>
                                    <w:right w:val="none" w:sz="0" w:space="0" w:color="auto"/>
                                  </w:divBdr>
                                </w:div>
                              </w:divsChild>
                            </w:div>
                            <w:div w:id="1684549083">
                              <w:marLeft w:val="0"/>
                              <w:marRight w:val="0"/>
                              <w:marTop w:val="0"/>
                              <w:marBottom w:val="0"/>
                              <w:divBdr>
                                <w:top w:val="single" w:sz="2" w:space="1" w:color="FFFFFF"/>
                                <w:left w:val="single" w:sz="2" w:space="11" w:color="FFFFFF"/>
                                <w:bottom w:val="single" w:sz="2" w:space="1" w:color="FFFFFF"/>
                                <w:right w:val="single" w:sz="2" w:space="4" w:color="FFFFFF"/>
                              </w:divBdr>
                              <w:divsChild>
                                <w:div w:id="1777408902">
                                  <w:marLeft w:val="0"/>
                                  <w:marRight w:val="0"/>
                                  <w:marTop w:val="0"/>
                                  <w:marBottom w:val="0"/>
                                  <w:divBdr>
                                    <w:top w:val="none" w:sz="0" w:space="0" w:color="auto"/>
                                    <w:left w:val="none" w:sz="0" w:space="0" w:color="auto"/>
                                    <w:bottom w:val="none" w:sz="0" w:space="0" w:color="auto"/>
                                    <w:right w:val="none" w:sz="0" w:space="0" w:color="auto"/>
                                  </w:divBdr>
                                </w:div>
                              </w:divsChild>
                            </w:div>
                            <w:div w:id="840118321">
                              <w:marLeft w:val="0"/>
                              <w:marRight w:val="0"/>
                              <w:marTop w:val="0"/>
                              <w:marBottom w:val="0"/>
                              <w:divBdr>
                                <w:top w:val="single" w:sz="2" w:space="1" w:color="FFFFFF"/>
                                <w:left w:val="single" w:sz="2" w:space="11" w:color="FFFFFF"/>
                                <w:bottom w:val="single" w:sz="2" w:space="1" w:color="FFFFFF"/>
                                <w:right w:val="single" w:sz="2" w:space="4" w:color="FFFFFF"/>
                              </w:divBdr>
                              <w:divsChild>
                                <w:div w:id="926235493">
                                  <w:marLeft w:val="0"/>
                                  <w:marRight w:val="0"/>
                                  <w:marTop w:val="0"/>
                                  <w:marBottom w:val="0"/>
                                  <w:divBdr>
                                    <w:top w:val="none" w:sz="0" w:space="0" w:color="auto"/>
                                    <w:left w:val="none" w:sz="0" w:space="0" w:color="auto"/>
                                    <w:bottom w:val="none" w:sz="0" w:space="0" w:color="auto"/>
                                    <w:right w:val="none" w:sz="0" w:space="0" w:color="auto"/>
                                  </w:divBdr>
                                </w:div>
                              </w:divsChild>
                            </w:div>
                            <w:div w:id="1543901821">
                              <w:marLeft w:val="0"/>
                              <w:marRight w:val="0"/>
                              <w:marTop w:val="0"/>
                              <w:marBottom w:val="0"/>
                              <w:divBdr>
                                <w:top w:val="single" w:sz="2" w:space="1" w:color="FFFFFF"/>
                                <w:left w:val="single" w:sz="2" w:space="11" w:color="FFFFFF"/>
                                <w:bottom w:val="single" w:sz="2" w:space="1" w:color="FFFFFF"/>
                                <w:right w:val="single" w:sz="2" w:space="4" w:color="FFFFFF"/>
                              </w:divBdr>
                              <w:divsChild>
                                <w:div w:id="1454866063">
                                  <w:marLeft w:val="0"/>
                                  <w:marRight w:val="0"/>
                                  <w:marTop w:val="0"/>
                                  <w:marBottom w:val="0"/>
                                  <w:divBdr>
                                    <w:top w:val="none" w:sz="0" w:space="0" w:color="auto"/>
                                    <w:left w:val="none" w:sz="0" w:space="0" w:color="auto"/>
                                    <w:bottom w:val="none" w:sz="0" w:space="0" w:color="auto"/>
                                    <w:right w:val="none" w:sz="0" w:space="0" w:color="auto"/>
                                  </w:divBdr>
                                </w:div>
                              </w:divsChild>
                            </w:div>
                            <w:div w:id="1739009344">
                              <w:marLeft w:val="0"/>
                              <w:marRight w:val="0"/>
                              <w:marTop w:val="0"/>
                              <w:marBottom w:val="0"/>
                              <w:divBdr>
                                <w:top w:val="single" w:sz="2" w:space="1" w:color="FFFFFF"/>
                                <w:left w:val="single" w:sz="2" w:space="11" w:color="FFFFFF"/>
                                <w:bottom w:val="single" w:sz="2" w:space="1" w:color="FFFFFF"/>
                                <w:right w:val="single" w:sz="2" w:space="4" w:color="FFFFFF"/>
                              </w:divBdr>
                              <w:divsChild>
                                <w:div w:id="1517421234">
                                  <w:marLeft w:val="0"/>
                                  <w:marRight w:val="0"/>
                                  <w:marTop w:val="0"/>
                                  <w:marBottom w:val="0"/>
                                  <w:divBdr>
                                    <w:top w:val="none" w:sz="0" w:space="0" w:color="auto"/>
                                    <w:left w:val="none" w:sz="0" w:space="0" w:color="auto"/>
                                    <w:bottom w:val="none" w:sz="0" w:space="0" w:color="auto"/>
                                    <w:right w:val="none" w:sz="0" w:space="0" w:color="auto"/>
                                  </w:divBdr>
                                </w:div>
                              </w:divsChild>
                            </w:div>
                            <w:div w:id="529029846">
                              <w:marLeft w:val="0"/>
                              <w:marRight w:val="0"/>
                              <w:marTop w:val="0"/>
                              <w:marBottom w:val="0"/>
                              <w:divBdr>
                                <w:top w:val="single" w:sz="2" w:space="1" w:color="FFFFFF"/>
                                <w:left w:val="single" w:sz="2" w:space="11" w:color="FFFFFF"/>
                                <w:bottom w:val="single" w:sz="2" w:space="1" w:color="FFFFFF"/>
                                <w:right w:val="single" w:sz="2" w:space="4" w:color="FFFFFF"/>
                              </w:divBdr>
                              <w:divsChild>
                                <w:div w:id="102698699">
                                  <w:marLeft w:val="0"/>
                                  <w:marRight w:val="0"/>
                                  <w:marTop w:val="0"/>
                                  <w:marBottom w:val="0"/>
                                  <w:divBdr>
                                    <w:top w:val="none" w:sz="0" w:space="0" w:color="auto"/>
                                    <w:left w:val="none" w:sz="0" w:space="0" w:color="auto"/>
                                    <w:bottom w:val="none" w:sz="0" w:space="0" w:color="auto"/>
                                    <w:right w:val="none" w:sz="0" w:space="0" w:color="auto"/>
                                  </w:divBdr>
                                </w:div>
                              </w:divsChild>
                            </w:div>
                            <w:div w:id="2146964357">
                              <w:marLeft w:val="0"/>
                              <w:marRight w:val="0"/>
                              <w:marTop w:val="0"/>
                              <w:marBottom w:val="0"/>
                              <w:divBdr>
                                <w:top w:val="single" w:sz="2" w:space="1" w:color="FFFFFF"/>
                                <w:left w:val="single" w:sz="2" w:space="11" w:color="FFFFFF"/>
                                <w:bottom w:val="single" w:sz="2" w:space="1" w:color="FFFFFF"/>
                                <w:right w:val="single" w:sz="2" w:space="4" w:color="FFFFFF"/>
                              </w:divBdr>
                              <w:divsChild>
                                <w:div w:id="1708948068">
                                  <w:marLeft w:val="0"/>
                                  <w:marRight w:val="0"/>
                                  <w:marTop w:val="0"/>
                                  <w:marBottom w:val="0"/>
                                  <w:divBdr>
                                    <w:top w:val="none" w:sz="0" w:space="0" w:color="auto"/>
                                    <w:left w:val="none" w:sz="0" w:space="0" w:color="auto"/>
                                    <w:bottom w:val="none" w:sz="0" w:space="0" w:color="auto"/>
                                    <w:right w:val="none" w:sz="0" w:space="0" w:color="auto"/>
                                  </w:divBdr>
                                </w:div>
                              </w:divsChild>
                            </w:div>
                            <w:div w:id="1352880812">
                              <w:marLeft w:val="0"/>
                              <w:marRight w:val="0"/>
                              <w:marTop w:val="0"/>
                              <w:marBottom w:val="0"/>
                              <w:divBdr>
                                <w:top w:val="single" w:sz="2" w:space="1" w:color="FFFFFF"/>
                                <w:left w:val="single" w:sz="2" w:space="11" w:color="FFFFFF"/>
                                <w:bottom w:val="single" w:sz="2" w:space="1" w:color="FFFFFF"/>
                                <w:right w:val="single" w:sz="2" w:space="4" w:color="FFFFFF"/>
                              </w:divBdr>
                              <w:divsChild>
                                <w:div w:id="1711882417">
                                  <w:marLeft w:val="0"/>
                                  <w:marRight w:val="0"/>
                                  <w:marTop w:val="0"/>
                                  <w:marBottom w:val="0"/>
                                  <w:divBdr>
                                    <w:top w:val="none" w:sz="0" w:space="0" w:color="auto"/>
                                    <w:left w:val="none" w:sz="0" w:space="0" w:color="auto"/>
                                    <w:bottom w:val="none" w:sz="0" w:space="0" w:color="auto"/>
                                    <w:right w:val="none" w:sz="0" w:space="0" w:color="auto"/>
                                  </w:divBdr>
                                </w:div>
                              </w:divsChild>
                            </w:div>
                            <w:div w:id="623393430">
                              <w:marLeft w:val="0"/>
                              <w:marRight w:val="0"/>
                              <w:marTop w:val="0"/>
                              <w:marBottom w:val="0"/>
                              <w:divBdr>
                                <w:top w:val="single" w:sz="2" w:space="1" w:color="FFFFFF"/>
                                <w:left w:val="single" w:sz="2" w:space="11" w:color="FFFFFF"/>
                                <w:bottom w:val="single" w:sz="2" w:space="1" w:color="FFFFFF"/>
                                <w:right w:val="single" w:sz="2" w:space="4" w:color="FFFFFF"/>
                              </w:divBdr>
                              <w:divsChild>
                                <w:div w:id="581763266">
                                  <w:marLeft w:val="0"/>
                                  <w:marRight w:val="0"/>
                                  <w:marTop w:val="0"/>
                                  <w:marBottom w:val="0"/>
                                  <w:divBdr>
                                    <w:top w:val="none" w:sz="0" w:space="0" w:color="auto"/>
                                    <w:left w:val="none" w:sz="0" w:space="0" w:color="auto"/>
                                    <w:bottom w:val="none" w:sz="0" w:space="0" w:color="auto"/>
                                    <w:right w:val="none" w:sz="0" w:space="0" w:color="auto"/>
                                  </w:divBdr>
                                </w:div>
                              </w:divsChild>
                            </w:div>
                            <w:div w:id="1515152001">
                              <w:marLeft w:val="0"/>
                              <w:marRight w:val="0"/>
                              <w:marTop w:val="0"/>
                              <w:marBottom w:val="0"/>
                              <w:divBdr>
                                <w:top w:val="single" w:sz="2" w:space="1" w:color="FFFFFF"/>
                                <w:left w:val="single" w:sz="2" w:space="11" w:color="FFFFFF"/>
                                <w:bottom w:val="single" w:sz="2" w:space="1" w:color="FFFFFF"/>
                                <w:right w:val="single" w:sz="2" w:space="4" w:color="FFFFFF"/>
                              </w:divBdr>
                              <w:divsChild>
                                <w:div w:id="670530050">
                                  <w:marLeft w:val="0"/>
                                  <w:marRight w:val="0"/>
                                  <w:marTop w:val="0"/>
                                  <w:marBottom w:val="0"/>
                                  <w:divBdr>
                                    <w:top w:val="none" w:sz="0" w:space="0" w:color="auto"/>
                                    <w:left w:val="none" w:sz="0" w:space="0" w:color="auto"/>
                                    <w:bottom w:val="none" w:sz="0" w:space="0" w:color="auto"/>
                                    <w:right w:val="none" w:sz="0" w:space="0" w:color="auto"/>
                                  </w:divBdr>
                                </w:div>
                              </w:divsChild>
                            </w:div>
                            <w:div w:id="1627272504">
                              <w:marLeft w:val="0"/>
                              <w:marRight w:val="0"/>
                              <w:marTop w:val="0"/>
                              <w:marBottom w:val="0"/>
                              <w:divBdr>
                                <w:top w:val="single" w:sz="2" w:space="1" w:color="FFFFFF"/>
                                <w:left w:val="single" w:sz="2" w:space="11" w:color="FFFFFF"/>
                                <w:bottom w:val="single" w:sz="2" w:space="1" w:color="FFFFFF"/>
                                <w:right w:val="single" w:sz="2" w:space="4" w:color="FFFFFF"/>
                              </w:divBdr>
                              <w:divsChild>
                                <w:div w:id="456415784">
                                  <w:marLeft w:val="0"/>
                                  <w:marRight w:val="0"/>
                                  <w:marTop w:val="0"/>
                                  <w:marBottom w:val="0"/>
                                  <w:divBdr>
                                    <w:top w:val="none" w:sz="0" w:space="0" w:color="auto"/>
                                    <w:left w:val="none" w:sz="0" w:space="0" w:color="auto"/>
                                    <w:bottom w:val="none" w:sz="0" w:space="0" w:color="auto"/>
                                    <w:right w:val="none" w:sz="0" w:space="0" w:color="auto"/>
                                  </w:divBdr>
                                </w:div>
                              </w:divsChild>
                            </w:div>
                            <w:div w:id="480583623">
                              <w:marLeft w:val="0"/>
                              <w:marRight w:val="0"/>
                              <w:marTop w:val="0"/>
                              <w:marBottom w:val="0"/>
                              <w:divBdr>
                                <w:top w:val="single" w:sz="2" w:space="1" w:color="FFFFFF"/>
                                <w:left w:val="single" w:sz="2" w:space="11" w:color="FFFFFF"/>
                                <w:bottom w:val="single" w:sz="2" w:space="1" w:color="FFFFFF"/>
                                <w:right w:val="single" w:sz="2" w:space="4" w:color="FFFFFF"/>
                              </w:divBdr>
                              <w:divsChild>
                                <w:div w:id="1191451867">
                                  <w:marLeft w:val="0"/>
                                  <w:marRight w:val="0"/>
                                  <w:marTop w:val="0"/>
                                  <w:marBottom w:val="0"/>
                                  <w:divBdr>
                                    <w:top w:val="none" w:sz="0" w:space="0" w:color="auto"/>
                                    <w:left w:val="none" w:sz="0" w:space="0" w:color="auto"/>
                                    <w:bottom w:val="none" w:sz="0" w:space="0" w:color="auto"/>
                                    <w:right w:val="none" w:sz="0" w:space="0" w:color="auto"/>
                                  </w:divBdr>
                                </w:div>
                              </w:divsChild>
                            </w:div>
                            <w:div w:id="1611165475">
                              <w:marLeft w:val="0"/>
                              <w:marRight w:val="0"/>
                              <w:marTop w:val="0"/>
                              <w:marBottom w:val="0"/>
                              <w:divBdr>
                                <w:top w:val="single" w:sz="2" w:space="1" w:color="FFFFFF"/>
                                <w:left w:val="single" w:sz="2" w:space="11" w:color="FFFFFF"/>
                                <w:bottom w:val="single" w:sz="2" w:space="1" w:color="FFFFFF"/>
                                <w:right w:val="single" w:sz="2" w:space="4" w:color="FFFFFF"/>
                              </w:divBdr>
                              <w:divsChild>
                                <w:div w:id="424763424">
                                  <w:marLeft w:val="0"/>
                                  <w:marRight w:val="0"/>
                                  <w:marTop w:val="0"/>
                                  <w:marBottom w:val="0"/>
                                  <w:divBdr>
                                    <w:top w:val="none" w:sz="0" w:space="0" w:color="auto"/>
                                    <w:left w:val="none" w:sz="0" w:space="0" w:color="auto"/>
                                    <w:bottom w:val="none" w:sz="0" w:space="0" w:color="auto"/>
                                    <w:right w:val="none" w:sz="0" w:space="0" w:color="auto"/>
                                  </w:divBdr>
                                </w:div>
                              </w:divsChild>
                            </w:div>
                            <w:div w:id="1328822010">
                              <w:marLeft w:val="0"/>
                              <w:marRight w:val="0"/>
                              <w:marTop w:val="0"/>
                              <w:marBottom w:val="0"/>
                              <w:divBdr>
                                <w:top w:val="single" w:sz="2" w:space="1" w:color="FFFFFF"/>
                                <w:left w:val="single" w:sz="2" w:space="11" w:color="FFFFFF"/>
                                <w:bottom w:val="single" w:sz="2" w:space="1" w:color="FFFFFF"/>
                                <w:right w:val="single" w:sz="2" w:space="4" w:color="FFFFFF"/>
                              </w:divBdr>
                              <w:divsChild>
                                <w:div w:id="667247558">
                                  <w:marLeft w:val="0"/>
                                  <w:marRight w:val="0"/>
                                  <w:marTop w:val="0"/>
                                  <w:marBottom w:val="0"/>
                                  <w:divBdr>
                                    <w:top w:val="none" w:sz="0" w:space="0" w:color="auto"/>
                                    <w:left w:val="none" w:sz="0" w:space="0" w:color="auto"/>
                                    <w:bottom w:val="none" w:sz="0" w:space="0" w:color="auto"/>
                                    <w:right w:val="none" w:sz="0" w:space="0" w:color="auto"/>
                                  </w:divBdr>
                                </w:div>
                              </w:divsChild>
                            </w:div>
                            <w:div w:id="900406169">
                              <w:marLeft w:val="0"/>
                              <w:marRight w:val="0"/>
                              <w:marTop w:val="0"/>
                              <w:marBottom w:val="0"/>
                              <w:divBdr>
                                <w:top w:val="single" w:sz="2" w:space="1" w:color="FFFFFF"/>
                                <w:left w:val="single" w:sz="2" w:space="11" w:color="FFFFFF"/>
                                <w:bottom w:val="single" w:sz="2" w:space="1" w:color="FFFFFF"/>
                                <w:right w:val="single" w:sz="2" w:space="4" w:color="FFFFFF"/>
                              </w:divBdr>
                              <w:divsChild>
                                <w:div w:id="464157336">
                                  <w:marLeft w:val="0"/>
                                  <w:marRight w:val="0"/>
                                  <w:marTop w:val="0"/>
                                  <w:marBottom w:val="0"/>
                                  <w:divBdr>
                                    <w:top w:val="none" w:sz="0" w:space="0" w:color="auto"/>
                                    <w:left w:val="none" w:sz="0" w:space="0" w:color="auto"/>
                                    <w:bottom w:val="none" w:sz="0" w:space="0" w:color="auto"/>
                                    <w:right w:val="none" w:sz="0" w:space="0" w:color="auto"/>
                                  </w:divBdr>
                                </w:div>
                              </w:divsChild>
                            </w:div>
                            <w:div w:id="1232738722">
                              <w:marLeft w:val="0"/>
                              <w:marRight w:val="0"/>
                              <w:marTop w:val="0"/>
                              <w:marBottom w:val="0"/>
                              <w:divBdr>
                                <w:top w:val="single" w:sz="2" w:space="1" w:color="FFFFFF"/>
                                <w:left w:val="single" w:sz="2" w:space="11" w:color="FFFFFF"/>
                                <w:bottom w:val="single" w:sz="2" w:space="1" w:color="FFFFFF"/>
                                <w:right w:val="single" w:sz="2" w:space="4" w:color="FFFFFF"/>
                              </w:divBdr>
                              <w:divsChild>
                                <w:div w:id="1417559817">
                                  <w:marLeft w:val="0"/>
                                  <w:marRight w:val="0"/>
                                  <w:marTop w:val="0"/>
                                  <w:marBottom w:val="0"/>
                                  <w:divBdr>
                                    <w:top w:val="none" w:sz="0" w:space="0" w:color="auto"/>
                                    <w:left w:val="none" w:sz="0" w:space="0" w:color="auto"/>
                                    <w:bottom w:val="none" w:sz="0" w:space="0" w:color="auto"/>
                                    <w:right w:val="none" w:sz="0" w:space="0" w:color="auto"/>
                                  </w:divBdr>
                                </w:div>
                              </w:divsChild>
                            </w:div>
                            <w:div w:id="139465829">
                              <w:marLeft w:val="0"/>
                              <w:marRight w:val="0"/>
                              <w:marTop w:val="0"/>
                              <w:marBottom w:val="0"/>
                              <w:divBdr>
                                <w:top w:val="single" w:sz="2" w:space="1" w:color="FFFFFF"/>
                                <w:left w:val="single" w:sz="2" w:space="11" w:color="FFFFFF"/>
                                <w:bottom w:val="single" w:sz="2" w:space="1" w:color="FFFFFF"/>
                                <w:right w:val="single" w:sz="2" w:space="4" w:color="FFFFFF"/>
                              </w:divBdr>
                              <w:divsChild>
                                <w:div w:id="2122800882">
                                  <w:marLeft w:val="0"/>
                                  <w:marRight w:val="0"/>
                                  <w:marTop w:val="0"/>
                                  <w:marBottom w:val="0"/>
                                  <w:divBdr>
                                    <w:top w:val="none" w:sz="0" w:space="0" w:color="auto"/>
                                    <w:left w:val="none" w:sz="0" w:space="0" w:color="auto"/>
                                    <w:bottom w:val="none" w:sz="0" w:space="0" w:color="auto"/>
                                    <w:right w:val="none" w:sz="0" w:space="0" w:color="auto"/>
                                  </w:divBdr>
                                </w:div>
                              </w:divsChild>
                            </w:div>
                            <w:div w:id="2005207752">
                              <w:marLeft w:val="0"/>
                              <w:marRight w:val="0"/>
                              <w:marTop w:val="0"/>
                              <w:marBottom w:val="0"/>
                              <w:divBdr>
                                <w:top w:val="single" w:sz="2" w:space="1" w:color="FFFFFF"/>
                                <w:left w:val="single" w:sz="2" w:space="11" w:color="FFFFFF"/>
                                <w:bottom w:val="single" w:sz="2" w:space="1" w:color="FFFFFF"/>
                                <w:right w:val="single" w:sz="2" w:space="4" w:color="FFFFFF"/>
                              </w:divBdr>
                              <w:divsChild>
                                <w:div w:id="2030180050">
                                  <w:marLeft w:val="0"/>
                                  <w:marRight w:val="0"/>
                                  <w:marTop w:val="0"/>
                                  <w:marBottom w:val="0"/>
                                  <w:divBdr>
                                    <w:top w:val="none" w:sz="0" w:space="0" w:color="auto"/>
                                    <w:left w:val="none" w:sz="0" w:space="0" w:color="auto"/>
                                    <w:bottom w:val="none" w:sz="0" w:space="0" w:color="auto"/>
                                    <w:right w:val="none" w:sz="0" w:space="0" w:color="auto"/>
                                  </w:divBdr>
                                </w:div>
                              </w:divsChild>
                            </w:div>
                            <w:div w:id="1515849905">
                              <w:marLeft w:val="0"/>
                              <w:marRight w:val="0"/>
                              <w:marTop w:val="0"/>
                              <w:marBottom w:val="0"/>
                              <w:divBdr>
                                <w:top w:val="single" w:sz="2" w:space="1" w:color="FFFFFF"/>
                                <w:left w:val="single" w:sz="2" w:space="11" w:color="FFFFFF"/>
                                <w:bottom w:val="single" w:sz="2" w:space="1" w:color="FFFFFF"/>
                                <w:right w:val="single" w:sz="2" w:space="4" w:color="FFFFFF"/>
                              </w:divBdr>
                              <w:divsChild>
                                <w:div w:id="755522112">
                                  <w:marLeft w:val="0"/>
                                  <w:marRight w:val="0"/>
                                  <w:marTop w:val="0"/>
                                  <w:marBottom w:val="0"/>
                                  <w:divBdr>
                                    <w:top w:val="none" w:sz="0" w:space="0" w:color="auto"/>
                                    <w:left w:val="none" w:sz="0" w:space="0" w:color="auto"/>
                                    <w:bottom w:val="none" w:sz="0" w:space="0" w:color="auto"/>
                                    <w:right w:val="none" w:sz="0" w:space="0" w:color="auto"/>
                                  </w:divBdr>
                                </w:div>
                              </w:divsChild>
                            </w:div>
                            <w:div w:id="84693728">
                              <w:marLeft w:val="0"/>
                              <w:marRight w:val="0"/>
                              <w:marTop w:val="0"/>
                              <w:marBottom w:val="0"/>
                              <w:divBdr>
                                <w:top w:val="single" w:sz="2" w:space="1" w:color="FFFFFF"/>
                                <w:left w:val="single" w:sz="2" w:space="11" w:color="FFFFFF"/>
                                <w:bottom w:val="single" w:sz="2" w:space="1" w:color="FFFFFF"/>
                                <w:right w:val="single" w:sz="2" w:space="4" w:color="FFFFFF"/>
                              </w:divBdr>
                              <w:divsChild>
                                <w:div w:id="2073238290">
                                  <w:marLeft w:val="0"/>
                                  <w:marRight w:val="0"/>
                                  <w:marTop w:val="0"/>
                                  <w:marBottom w:val="0"/>
                                  <w:divBdr>
                                    <w:top w:val="none" w:sz="0" w:space="0" w:color="auto"/>
                                    <w:left w:val="none" w:sz="0" w:space="0" w:color="auto"/>
                                    <w:bottom w:val="none" w:sz="0" w:space="0" w:color="auto"/>
                                    <w:right w:val="none" w:sz="0" w:space="0" w:color="auto"/>
                                  </w:divBdr>
                                </w:div>
                              </w:divsChild>
                            </w:div>
                            <w:div w:id="1200245065">
                              <w:marLeft w:val="0"/>
                              <w:marRight w:val="0"/>
                              <w:marTop w:val="0"/>
                              <w:marBottom w:val="0"/>
                              <w:divBdr>
                                <w:top w:val="single" w:sz="2" w:space="1" w:color="FFFFFF"/>
                                <w:left w:val="single" w:sz="2" w:space="11" w:color="FFFFFF"/>
                                <w:bottom w:val="single" w:sz="2" w:space="1" w:color="FFFFFF"/>
                                <w:right w:val="single" w:sz="2" w:space="4" w:color="FFFFFF"/>
                              </w:divBdr>
                              <w:divsChild>
                                <w:div w:id="1984194599">
                                  <w:marLeft w:val="0"/>
                                  <w:marRight w:val="0"/>
                                  <w:marTop w:val="0"/>
                                  <w:marBottom w:val="0"/>
                                  <w:divBdr>
                                    <w:top w:val="none" w:sz="0" w:space="0" w:color="auto"/>
                                    <w:left w:val="none" w:sz="0" w:space="0" w:color="auto"/>
                                    <w:bottom w:val="none" w:sz="0" w:space="0" w:color="auto"/>
                                    <w:right w:val="none" w:sz="0" w:space="0" w:color="auto"/>
                                  </w:divBdr>
                                </w:div>
                              </w:divsChild>
                            </w:div>
                            <w:div w:id="895355546">
                              <w:marLeft w:val="0"/>
                              <w:marRight w:val="0"/>
                              <w:marTop w:val="0"/>
                              <w:marBottom w:val="0"/>
                              <w:divBdr>
                                <w:top w:val="single" w:sz="2" w:space="1" w:color="FFFFFF"/>
                                <w:left w:val="single" w:sz="2" w:space="11" w:color="FFFFFF"/>
                                <w:bottom w:val="single" w:sz="2" w:space="1" w:color="FFFFFF"/>
                                <w:right w:val="single" w:sz="2" w:space="4" w:color="FFFFFF"/>
                              </w:divBdr>
                              <w:divsChild>
                                <w:div w:id="235866681">
                                  <w:marLeft w:val="0"/>
                                  <w:marRight w:val="0"/>
                                  <w:marTop w:val="0"/>
                                  <w:marBottom w:val="0"/>
                                  <w:divBdr>
                                    <w:top w:val="none" w:sz="0" w:space="0" w:color="auto"/>
                                    <w:left w:val="none" w:sz="0" w:space="0" w:color="auto"/>
                                    <w:bottom w:val="none" w:sz="0" w:space="0" w:color="auto"/>
                                    <w:right w:val="none" w:sz="0" w:space="0" w:color="auto"/>
                                  </w:divBdr>
                                </w:div>
                              </w:divsChild>
                            </w:div>
                            <w:div w:id="412821588">
                              <w:marLeft w:val="0"/>
                              <w:marRight w:val="0"/>
                              <w:marTop w:val="0"/>
                              <w:marBottom w:val="0"/>
                              <w:divBdr>
                                <w:top w:val="single" w:sz="2" w:space="1" w:color="FFFFFF"/>
                                <w:left w:val="single" w:sz="2" w:space="11" w:color="FFFFFF"/>
                                <w:bottom w:val="single" w:sz="2" w:space="4" w:color="FFFFFF"/>
                                <w:right w:val="single" w:sz="2" w:space="4" w:color="FFFFFF"/>
                              </w:divBdr>
                              <w:divsChild>
                                <w:div w:id="103770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001490">
              <w:marLeft w:val="0"/>
              <w:marRight w:val="0"/>
              <w:marTop w:val="0"/>
              <w:marBottom w:val="0"/>
              <w:divBdr>
                <w:top w:val="none" w:sz="0" w:space="0" w:color="auto"/>
                <w:left w:val="none" w:sz="0" w:space="0" w:color="auto"/>
                <w:bottom w:val="none" w:sz="0" w:space="0" w:color="auto"/>
                <w:right w:val="none" w:sz="0" w:space="0" w:color="auto"/>
              </w:divBdr>
            </w:div>
            <w:div w:id="96414741">
              <w:marLeft w:val="75"/>
              <w:marRight w:val="75"/>
              <w:marTop w:val="75"/>
              <w:marBottom w:val="75"/>
              <w:divBdr>
                <w:top w:val="none" w:sz="0" w:space="0" w:color="auto"/>
                <w:left w:val="none" w:sz="0" w:space="0" w:color="auto"/>
                <w:bottom w:val="none" w:sz="0" w:space="0" w:color="auto"/>
                <w:right w:val="none" w:sz="0" w:space="0" w:color="auto"/>
              </w:divBdr>
              <w:divsChild>
                <w:div w:id="518590478">
                  <w:marLeft w:val="0"/>
                  <w:marRight w:val="0"/>
                  <w:marTop w:val="0"/>
                  <w:marBottom w:val="300"/>
                  <w:divBdr>
                    <w:top w:val="none" w:sz="0" w:space="0" w:color="auto"/>
                    <w:left w:val="none" w:sz="0" w:space="0" w:color="auto"/>
                    <w:bottom w:val="none" w:sz="0" w:space="0" w:color="auto"/>
                    <w:right w:val="none" w:sz="0" w:space="0" w:color="auto"/>
                  </w:divBdr>
                  <w:divsChild>
                    <w:div w:id="1428500337">
                      <w:marLeft w:val="0"/>
                      <w:marRight w:val="0"/>
                      <w:marTop w:val="0"/>
                      <w:marBottom w:val="0"/>
                      <w:divBdr>
                        <w:top w:val="none" w:sz="0" w:space="0" w:color="auto"/>
                        <w:left w:val="none" w:sz="0" w:space="0" w:color="auto"/>
                        <w:bottom w:val="none" w:sz="0" w:space="0" w:color="auto"/>
                        <w:right w:val="none" w:sz="0" w:space="0" w:color="auto"/>
                      </w:divBdr>
                      <w:divsChild>
                        <w:div w:id="1469936370">
                          <w:marLeft w:val="120"/>
                          <w:marRight w:val="0"/>
                          <w:marTop w:val="0"/>
                          <w:marBottom w:val="0"/>
                          <w:divBdr>
                            <w:top w:val="single" w:sz="6" w:space="4" w:color="C9C9C9"/>
                            <w:left w:val="single" w:sz="6" w:space="8" w:color="C9C9C9"/>
                            <w:bottom w:val="single" w:sz="2" w:space="4" w:color="C9C9C9"/>
                            <w:right w:val="single" w:sz="6" w:space="8" w:color="C9C9C9"/>
                          </w:divBdr>
                        </w:div>
                      </w:divsChild>
                    </w:div>
                    <w:div w:id="1162430576">
                      <w:marLeft w:val="0"/>
                      <w:marRight w:val="0"/>
                      <w:marTop w:val="0"/>
                      <w:marBottom w:val="0"/>
                      <w:divBdr>
                        <w:top w:val="none" w:sz="0" w:space="0" w:color="auto"/>
                        <w:left w:val="none" w:sz="0" w:space="0" w:color="auto"/>
                        <w:bottom w:val="none" w:sz="0" w:space="0" w:color="auto"/>
                        <w:right w:val="none" w:sz="0" w:space="0" w:color="auto"/>
                      </w:divBdr>
                      <w:divsChild>
                        <w:div w:id="1135414551">
                          <w:marLeft w:val="0"/>
                          <w:marRight w:val="0"/>
                          <w:marTop w:val="0"/>
                          <w:marBottom w:val="0"/>
                          <w:divBdr>
                            <w:top w:val="none" w:sz="0" w:space="0" w:color="auto"/>
                            <w:left w:val="none" w:sz="0" w:space="0" w:color="auto"/>
                            <w:bottom w:val="none" w:sz="0" w:space="0" w:color="auto"/>
                            <w:right w:val="none" w:sz="0" w:space="0" w:color="auto"/>
                          </w:divBdr>
                          <w:divsChild>
                            <w:div w:id="1513639252">
                              <w:marLeft w:val="0"/>
                              <w:marRight w:val="0"/>
                              <w:marTop w:val="0"/>
                              <w:marBottom w:val="0"/>
                              <w:divBdr>
                                <w:top w:val="single" w:sz="2" w:space="4" w:color="FFFFFF"/>
                                <w:left w:val="single" w:sz="2" w:space="11" w:color="FFFFFF"/>
                                <w:bottom w:val="single" w:sz="2" w:space="1" w:color="FFFFFF"/>
                                <w:right w:val="single" w:sz="2" w:space="4" w:color="FFFFFF"/>
                              </w:divBdr>
                              <w:divsChild>
                                <w:div w:id="351613407">
                                  <w:marLeft w:val="0"/>
                                  <w:marRight w:val="0"/>
                                  <w:marTop w:val="0"/>
                                  <w:marBottom w:val="0"/>
                                  <w:divBdr>
                                    <w:top w:val="none" w:sz="0" w:space="0" w:color="auto"/>
                                    <w:left w:val="none" w:sz="0" w:space="0" w:color="auto"/>
                                    <w:bottom w:val="none" w:sz="0" w:space="0" w:color="auto"/>
                                    <w:right w:val="none" w:sz="0" w:space="0" w:color="auto"/>
                                  </w:divBdr>
                                </w:div>
                              </w:divsChild>
                            </w:div>
                            <w:div w:id="557402675">
                              <w:marLeft w:val="0"/>
                              <w:marRight w:val="0"/>
                              <w:marTop w:val="0"/>
                              <w:marBottom w:val="0"/>
                              <w:divBdr>
                                <w:top w:val="single" w:sz="2" w:space="1" w:color="FFFFFF"/>
                                <w:left w:val="single" w:sz="2" w:space="11" w:color="FFFFFF"/>
                                <w:bottom w:val="single" w:sz="2" w:space="1" w:color="FFFFFF"/>
                                <w:right w:val="single" w:sz="2" w:space="4" w:color="FFFFFF"/>
                              </w:divBdr>
                              <w:divsChild>
                                <w:div w:id="847790042">
                                  <w:marLeft w:val="0"/>
                                  <w:marRight w:val="0"/>
                                  <w:marTop w:val="0"/>
                                  <w:marBottom w:val="0"/>
                                  <w:divBdr>
                                    <w:top w:val="none" w:sz="0" w:space="0" w:color="auto"/>
                                    <w:left w:val="none" w:sz="0" w:space="0" w:color="auto"/>
                                    <w:bottom w:val="none" w:sz="0" w:space="0" w:color="auto"/>
                                    <w:right w:val="none" w:sz="0" w:space="0" w:color="auto"/>
                                  </w:divBdr>
                                </w:div>
                              </w:divsChild>
                            </w:div>
                            <w:div w:id="519322671">
                              <w:marLeft w:val="0"/>
                              <w:marRight w:val="0"/>
                              <w:marTop w:val="0"/>
                              <w:marBottom w:val="0"/>
                              <w:divBdr>
                                <w:top w:val="single" w:sz="2" w:space="1" w:color="FFFFFF"/>
                                <w:left w:val="single" w:sz="2" w:space="11" w:color="FFFFFF"/>
                                <w:bottom w:val="single" w:sz="2" w:space="1" w:color="FFFFFF"/>
                                <w:right w:val="single" w:sz="2" w:space="4" w:color="FFFFFF"/>
                              </w:divBdr>
                              <w:divsChild>
                                <w:div w:id="825707960">
                                  <w:marLeft w:val="0"/>
                                  <w:marRight w:val="0"/>
                                  <w:marTop w:val="0"/>
                                  <w:marBottom w:val="0"/>
                                  <w:divBdr>
                                    <w:top w:val="none" w:sz="0" w:space="0" w:color="auto"/>
                                    <w:left w:val="none" w:sz="0" w:space="0" w:color="auto"/>
                                    <w:bottom w:val="none" w:sz="0" w:space="0" w:color="auto"/>
                                    <w:right w:val="none" w:sz="0" w:space="0" w:color="auto"/>
                                  </w:divBdr>
                                </w:div>
                              </w:divsChild>
                            </w:div>
                            <w:div w:id="917010395">
                              <w:marLeft w:val="0"/>
                              <w:marRight w:val="0"/>
                              <w:marTop w:val="0"/>
                              <w:marBottom w:val="0"/>
                              <w:divBdr>
                                <w:top w:val="single" w:sz="2" w:space="1" w:color="FFFFFF"/>
                                <w:left w:val="single" w:sz="2" w:space="11" w:color="FFFFFF"/>
                                <w:bottom w:val="single" w:sz="2" w:space="1" w:color="FFFFFF"/>
                                <w:right w:val="single" w:sz="2" w:space="4" w:color="FFFFFF"/>
                              </w:divBdr>
                              <w:divsChild>
                                <w:div w:id="1608731401">
                                  <w:marLeft w:val="0"/>
                                  <w:marRight w:val="0"/>
                                  <w:marTop w:val="0"/>
                                  <w:marBottom w:val="0"/>
                                  <w:divBdr>
                                    <w:top w:val="none" w:sz="0" w:space="0" w:color="auto"/>
                                    <w:left w:val="none" w:sz="0" w:space="0" w:color="auto"/>
                                    <w:bottom w:val="none" w:sz="0" w:space="0" w:color="auto"/>
                                    <w:right w:val="none" w:sz="0" w:space="0" w:color="auto"/>
                                  </w:divBdr>
                                </w:div>
                              </w:divsChild>
                            </w:div>
                            <w:div w:id="1120683527">
                              <w:marLeft w:val="0"/>
                              <w:marRight w:val="0"/>
                              <w:marTop w:val="0"/>
                              <w:marBottom w:val="0"/>
                              <w:divBdr>
                                <w:top w:val="single" w:sz="2" w:space="1" w:color="FFFFFF"/>
                                <w:left w:val="single" w:sz="2" w:space="11" w:color="FFFFFF"/>
                                <w:bottom w:val="single" w:sz="2" w:space="1" w:color="FFFFFF"/>
                                <w:right w:val="single" w:sz="2" w:space="4" w:color="FFFFFF"/>
                              </w:divBdr>
                              <w:divsChild>
                                <w:div w:id="785656219">
                                  <w:marLeft w:val="0"/>
                                  <w:marRight w:val="0"/>
                                  <w:marTop w:val="0"/>
                                  <w:marBottom w:val="0"/>
                                  <w:divBdr>
                                    <w:top w:val="none" w:sz="0" w:space="0" w:color="auto"/>
                                    <w:left w:val="none" w:sz="0" w:space="0" w:color="auto"/>
                                    <w:bottom w:val="none" w:sz="0" w:space="0" w:color="auto"/>
                                    <w:right w:val="none" w:sz="0" w:space="0" w:color="auto"/>
                                  </w:divBdr>
                                </w:div>
                              </w:divsChild>
                            </w:div>
                            <w:div w:id="1075779300">
                              <w:marLeft w:val="0"/>
                              <w:marRight w:val="0"/>
                              <w:marTop w:val="0"/>
                              <w:marBottom w:val="0"/>
                              <w:divBdr>
                                <w:top w:val="single" w:sz="2" w:space="1" w:color="FFFFFF"/>
                                <w:left w:val="single" w:sz="2" w:space="11" w:color="FFFFFF"/>
                                <w:bottom w:val="single" w:sz="2" w:space="1" w:color="FFFFFF"/>
                                <w:right w:val="single" w:sz="2" w:space="4" w:color="FFFFFF"/>
                              </w:divBdr>
                              <w:divsChild>
                                <w:div w:id="168722192">
                                  <w:marLeft w:val="0"/>
                                  <w:marRight w:val="0"/>
                                  <w:marTop w:val="0"/>
                                  <w:marBottom w:val="0"/>
                                  <w:divBdr>
                                    <w:top w:val="none" w:sz="0" w:space="0" w:color="auto"/>
                                    <w:left w:val="none" w:sz="0" w:space="0" w:color="auto"/>
                                    <w:bottom w:val="none" w:sz="0" w:space="0" w:color="auto"/>
                                    <w:right w:val="none" w:sz="0" w:space="0" w:color="auto"/>
                                  </w:divBdr>
                                </w:div>
                              </w:divsChild>
                            </w:div>
                            <w:div w:id="273945826">
                              <w:marLeft w:val="0"/>
                              <w:marRight w:val="0"/>
                              <w:marTop w:val="0"/>
                              <w:marBottom w:val="0"/>
                              <w:divBdr>
                                <w:top w:val="single" w:sz="2" w:space="1" w:color="FFFFFF"/>
                                <w:left w:val="single" w:sz="2" w:space="11" w:color="FFFFFF"/>
                                <w:bottom w:val="single" w:sz="2" w:space="1" w:color="FFFFFF"/>
                                <w:right w:val="single" w:sz="2" w:space="4" w:color="FFFFFF"/>
                              </w:divBdr>
                              <w:divsChild>
                                <w:div w:id="1056776501">
                                  <w:marLeft w:val="0"/>
                                  <w:marRight w:val="0"/>
                                  <w:marTop w:val="0"/>
                                  <w:marBottom w:val="0"/>
                                  <w:divBdr>
                                    <w:top w:val="none" w:sz="0" w:space="0" w:color="auto"/>
                                    <w:left w:val="none" w:sz="0" w:space="0" w:color="auto"/>
                                    <w:bottom w:val="none" w:sz="0" w:space="0" w:color="auto"/>
                                    <w:right w:val="none" w:sz="0" w:space="0" w:color="auto"/>
                                  </w:divBdr>
                                </w:div>
                              </w:divsChild>
                            </w:div>
                            <w:div w:id="1225946144">
                              <w:marLeft w:val="0"/>
                              <w:marRight w:val="0"/>
                              <w:marTop w:val="0"/>
                              <w:marBottom w:val="0"/>
                              <w:divBdr>
                                <w:top w:val="single" w:sz="2" w:space="1" w:color="FFFFFF"/>
                                <w:left w:val="single" w:sz="2" w:space="11" w:color="FFFFFF"/>
                                <w:bottom w:val="single" w:sz="2" w:space="1" w:color="FFFFFF"/>
                                <w:right w:val="single" w:sz="2" w:space="4" w:color="FFFFFF"/>
                              </w:divBdr>
                              <w:divsChild>
                                <w:div w:id="883902918">
                                  <w:marLeft w:val="0"/>
                                  <w:marRight w:val="0"/>
                                  <w:marTop w:val="0"/>
                                  <w:marBottom w:val="0"/>
                                  <w:divBdr>
                                    <w:top w:val="none" w:sz="0" w:space="0" w:color="auto"/>
                                    <w:left w:val="none" w:sz="0" w:space="0" w:color="auto"/>
                                    <w:bottom w:val="none" w:sz="0" w:space="0" w:color="auto"/>
                                    <w:right w:val="none" w:sz="0" w:space="0" w:color="auto"/>
                                  </w:divBdr>
                                </w:div>
                              </w:divsChild>
                            </w:div>
                            <w:div w:id="1803840640">
                              <w:marLeft w:val="0"/>
                              <w:marRight w:val="0"/>
                              <w:marTop w:val="0"/>
                              <w:marBottom w:val="0"/>
                              <w:divBdr>
                                <w:top w:val="single" w:sz="2" w:space="1" w:color="FFFFFF"/>
                                <w:left w:val="single" w:sz="2" w:space="11" w:color="FFFFFF"/>
                                <w:bottom w:val="single" w:sz="2" w:space="1" w:color="FFFFFF"/>
                                <w:right w:val="single" w:sz="2" w:space="4" w:color="FFFFFF"/>
                              </w:divBdr>
                              <w:divsChild>
                                <w:div w:id="723287752">
                                  <w:marLeft w:val="0"/>
                                  <w:marRight w:val="0"/>
                                  <w:marTop w:val="0"/>
                                  <w:marBottom w:val="0"/>
                                  <w:divBdr>
                                    <w:top w:val="none" w:sz="0" w:space="0" w:color="auto"/>
                                    <w:left w:val="none" w:sz="0" w:space="0" w:color="auto"/>
                                    <w:bottom w:val="none" w:sz="0" w:space="0" w:color="auto"/>
                                    <w:right w:val="none" w:sz="0" w:space="0" w:color="auto"/>
                                  </w:divBdr>
                                </w:div>
                              </w:divsChild>
                            </w:div>
                            <w:div w:id="591087478">
                              <w:marLeft w:val="0"/>
                              <w:marRight w:val="0"/>
                              <w:marTop w:val="0"/>
                              <w:marBottom w:val="0"/>
                              <w:divBdr>
                                <w:top w:val="single" w:sz="2" w:space="1" w:color="FFFFFF"/>
                                <w:left w:val="single" w:sz="2" w:space="11" w:color="FFFFFF"/>
                                <w:bottom w:val="single" w:sz="2" w:space="1" w:color="FFFFFF"/>
                                <w:right w:val="single" w:sz="2" w:space="4" w:color="FFFFFF"/>
                              </w:divBdr>
                              <w:divsChild>
                                <w:div w:id="102039893">
                                  <w:marLeft w:val="0"/>
                                  <w:marRight w:val="0"/>
                                  <w:marTop w:val="0"/>
                                  <w:marBottom w:val="0"/>
                                  <w:divBdr>
                                    <w:top w:val="none" w:sz="0" w:space="0" w:color="auto"/>
                                    <w:left w:val="none" w:sz="0" w:space="0" w:color="auto"/>
                                    <w:bottom w:val="none" w:sz="0" w:space="0" w:color="auto"/>
                                    <w:right w:val="none" w:sz="0" w:space="0" w:color="auto"/>
                                  </w:divBdr>
                                </w:div>
                              </w:divsChild>
                            </w:div>
                            <w:div w:id="596986724">
                              <w:marLeft w:val="0"/>
                              <w:marRight w:val="0"/>
                              <w:marTop w:val="0"/>
                              <w:marBottom w:val="0"/>
                              <w:divBdr>
                                <w:top w:val="single" w:sz="2" w:space="1" w:color="FFFFFF"/>
                                <w:left w:val="single" w:sz="2" w:space="11" w:color="FFFFFF"/>
                                <w:bottom w:val="single" w:sz="2" w:space="1" w:color="FFFFFF"/>
                                <w:right w:val="single" w:sz="2" w:space="4" w:color="FFFFFF"/>
                              </w:divBdr>
                              <w:divsChild>
                                <w:div w:id="591621782">
                                  <w:marLeft w:val="0"/>
                                  <w:marRight w:val="0"/>
                                  <w:marTop w:val="0"/>
                                  <w:marBottom w:val="0"/>
                                  <w:divBdr>
                                    <w:top w:val="none" w:sz="0" w:space="0" w:color="auto"/>
                                    <w:left w:val="none" w:sz="0" w:space="0" w:color="auto"/>
                                    <w:bottom w:val="none" w:sz="0" w:space="0" w:color="auto"/>
                                    <w:right w:val="none" w:sz="0" w:space="0" w:color="auto"/>
                                  </w:divBdr>
                                </w:div>
                              </w:divsChild>
                            </w:div>
                            <w:div w:id="1168399886">
                              <w:marLeft w:val="0"/>
                              <w:marRight w:val="0"/>
                              <w:marTop w:val="0"/>
                              <w:marBottom w:val="0"/>
                              <w:divBdr>
                                <w:top w:val="single" w:sz="2" w:space="1" w:color="FFFFFF"/>
                                <w:left w:val="single" w:sz="2" w:space="11" w:color="FFFFFF"/>
                                <w:bottom w:val="single" w:sz="2" w:space="1" w:color="FFFFFF"/>
                                <w:right w:val="single" w:sz="2" w:space="4" w:color="FFFFFF"/>
                              </w:divBdr>
                              <w:divsChild>
                                <w:div w:id="1715494824">
                                  <w:marLeft w:val="0"/>
                                  <w:marRight w:val="0"/>
                                  <w:marTop w:val="0"/>
                                  <w:marBottom w:val="0"/>
                                  <w:divBdr>
                                    <w:top w:val="none" w:sz="0" w:space="0" w:color="auto"/>
                                    <w:left w:val="none" w:sz="0" w:space="0" w:color="auto"/>
                                    <w:bottom w:val="none" w:sz="0" w:space="0" w:color="auto"/>
                                    <w:right w:val="none" w:sz="0" w:space="0" w:color="auto"/>
                                  </w:divBdr>
                                </w:div>
                              </w:divsChild>
                            </w:div>
                            <w:div w:id="1155953826">
                              <w:marLeft w:val="0"/>
                              <w:marRight w:val="0"/>
                              <w:marTop w:val="0"/>
                              <w:marBottom w:val="0"/>
                              <w:divBdr>
                                <w:top w:val="single" w:sz="2" w:space="1" w:color="FFFFFF"/>
                                <w:left w:val="single" w:sz="2" w:space="11" w:color="FFFFFF"/>
                                <w:bottom w:val="single" w:sz="2" w:space="1" w:color="FFFFFF"/>
                                <w:right w:val="single" w:sz="2" w:space="4" w:color="FFFFFF"/>
                              </w:divBdr>
                              <w:divsChild>
                                <w:div w:id="1950113740">
                                  <w:marLeft w:val="0"/>
                                  <w:marRight w:val="0"/>
                                  <w:marTop w:val="0"/>
                                  <w:marBottom w:val="0"/>
                                  <w:divBdr>
                                    <w:top w:val="none" w:sz="0" w:space="0" w:color="auto"/>
                                    <w:left w:val="none" w:sz="0" w:space="0" w:color="auto"/>
                                    <w:bottom w:val="none" w:sz="0" w:space="0" w:color="auto"/>
                                    <w:right w:val="none" w:sz="0" w:space="0" w:color="auto"/>
                                  </w:divBdr>
                                </w:div>
                              </w:divsChild>
                            </w:div>
                            <w:div w:id="1663073877">
                              <w:marLeft w:val="0"/>
                              <w:marRight w:val="0"/>
                              <w:marTop w:val="0"/>
                              <w:marBottom w:val="0"/>
                              <w:divBdr>
                                <w:top w:val="single" w:sz="2" w:space="1" w:color="FFFFFF"/>
                                <w:left w:val="single" w:sz="2" w:space="11" w:color="FFFFFF"/>
                                <w:bottom w:val="single" w:sz="2" w:space="1" w:color="FFFFFF"/>
                                <w:right w:val="single" w:sz="2" w:space="4" w:color="FFFFFF"/>
                              </w:divBdr>
                              <w:divsChild>
                                <w:div w:id="570626355">
                                  <w:marLeft w:val="0"/>
                                  <w:marRight w:val="0"/>
                                  <w:marTop w:val="0"/>
                                  <w:marBottom w:val="0"/>
                                  <w:divBdr>
                                    <w:top w:val="none" w:sz="0" w:space="0" w:color="auto"/>
                                    <w:left w:val="none" w:sz="0" w:space="0" w:color="auto"/>
                                    <w:bottom w:val="none" w:sz="0" w:space="0" w:color="auto"/>
                                    <w:right w:val="none" w:sz="0" w:space="0" w:color="auto"/>
                                  </w:divBdr>
                                </w:div>
                              </w:divsChild>
                            </w:div>
                            <w:div w:id="637300734">
                              <w:marLeft w:val="0"/>
                              <w:marRight w:val="0"/>
                              <w:marTop w:val="0"/>
                              <w:marBottom w:val="0"/>
                              <w:divBdr>
                                <w:top w:val="single" w:sz="2" w:space="1" w:color="FFFFFF"/>
                                <w:left w:val="single" w:sz="2" w:space="11" w:color="FFFFFF"/>
                                <w:bottom w:val="single" w:sz="2" w:space="1" w:color="FFFFFF"/>
                                <w:right w:val="single" w:sz="2" w:space="4" w:color="FFFFFF"/>
                              </w:divBdr>
                              <w:divsChild>
                                <w:div w:id="777067760">
                                  <w:marLeft w:val="0"/>
                                  <w:marRight w:val="0"/>
                                  <w:marTop w:val="0"/>
                                  <w:marBottom w:val="0"/>
                                  <w:divBdr>
                                    <w:top w:val="none" w:sz="0" w:space="0" w:color="auto"/>
                                    <w:left w:val="none" w:sz="0" w:space="0" w:color="auto"/>
                                    <w:bottom w:val="none" w:sz="0" w:space="0" w:color="auto"/>
                                    <w:right w:val="none" w:sz="0" w:space="0" w:color="auto"/>
                                  </w:divBdr>
                                </w:div>
                              </w:divsChild>
                            </w:div>
                            <w:div w:id="775174976">
                              <w:marLeft w:val="0"/>
                              <w:marRight w:val="0"/>
                              <w:marTop w:val="0"/>
                              <w:marBottom w:val="0"/>
                              <w:divBdr>
                                <w:top w:val="single" w:sz="2" w:space="1" w:color="FFFFFF"/>
                                <w:left w:val="single" w:sz="2" w:space="11" w:color="FFFFFF"/>
                                <w:bottom w:val="single" w:sz="2" w:space="1" w:color="FFFFFF"/>
                                <w:right w:val="single" w:sz="2" w:space="4" w:color="FFFFFF"/>
                              </w:divBdr>
                              <w:divsChild>
                                <w:div w:id="284164788">
                                  <w:marLeft w:val="0"/>
                                  <w:marRight w:val="0"/>
                                  <w:marTop w:val="0"/>
                                  <w:marBottom w:val="0"/>
                                  <w:divBdr>
                                    <w:top w:val="none" w:sz="0" w:space="0" w:color="auto"/>
                                    <w:left w:val="none" w:sz="0" w:space="0" w:color="auto"/>
                                    <w:bottom w:val="none" w:sz="0" w:space="0" w:color="auto"/>
                                    <w:right w:val="none" w:sz="0" w:space="0" w:color="auto"/>
                                  </w:divBdr>
                                </w:div>
                              </w:divsChild>
                            </w:div>
                            <w:div w:id="1166170870">
                              <w:marLeft w:val="0"/>
                              <w:marRight w:val="0"/>
                              <w:marTop w:val="0"/>
                              <w:marBottom w:val="0"/>
                              <w:divBdr>
                                <w:top w:val="single" w:sz="2" w:space="1" w:color="FFFFFF"/>
                                <w:left w:val="single" w:sz="2" w:space="11" w:color="FFFFFF"/>
                                <w:bottom w:val="single" w:sz="2" w:space="1" w:color="FFFFFF"/>
                                <w:right w:val="single" w:sz="2" w:space="4" w:color="FFFFFF"/>
                              </w:divBdr>
                              <w:divsChild>
                                <w:div w:id="538443791">
                                  <w:marLeft w:val="0"/>
                                  <w:marRight w:val="0"/>
                                  <w:marTop w:val="0"/>
                                  <w:marBottom w:val="0"/>
                                  <w:divBdr>
                                    <w:top w:val="none" w:sz="0" w:space="0" w:color="auto"/>
                                    <w:left w:val="none" w:sz="0" w:space="0" w:color="auto"/>
                                    <w:bottom w:val="none" w:sz="0" w:space="0" w:color="auto"/>
                                    <w:right w:val="none" w:sz="0" w:space="0" w:color="auto"/>
                                  </w:divBdr>
                                </w:div>
                              </w:divsChild>
                            </w:div>
                            <w:div w:id="583075616">
                              <w:marLeft w:val="0"/>
                              <w:marRight w:val="0"/>
                              <w:marTop w:val="0"/>
                              <w:marBottom w:val="0"/>
                              <w:divBdr>
                                <w:top w:val="single" w:sz="2" w:space="1" w:color="FFFFFF"/>
                                <w:left w:val="single" w:sz="2" w:space="11" w:color="FFFFFF"/>
                                <w:bottom w:val="single" w:sz="2" w:space="1" w:color="FFFFFF"/>
                                <w:right w:val="single" w:sz="2" w:space="4" w:color="FFFFFF"/>
                              </w:divBdr>
                              <w:divsChild>
                                <w:div w:id="735053215">
                                  <w:marLeft w:val="0"/>
                                  <w:marRight w:val="0"/>
                                  <w:marTop w:val="0"/>
                                  <w:marBottom w:val="0"/>
                                  <w:divBdr>
                                    <w:top w:val="none" w:sz="0" w:space="0" w:color="auto"/>
                                    <w:left w:val="none" w:sz="0" w:space="0" w:color="auto"/>
                                    <w:bottom w:val="none" w:sz="0" w:space="0" w:color="auto"/>
                                    <w:right w:val="none" w:sz="0" w:space="0" w:color="auto"/>
                                  </w:divBdr>
                                </w:div>
                              </w:divsChild>
                            </w:div>
                            <w:div w:id="2142187227">
                              <w:marLeft w:val="0"/>
                              <w:marRight w:val="0"/>
                              <w:marTop w:val="0"/>
                              <w:marBottom w:val="0"/>
                              <w:divBdr>
                                <w:top w:val="single" w:sz="2" w:space="1" w:color="FFFFFF"/>
                                <w:left w:val="single" w:sz="2" w:space="11" w:color="FFFFFF"/>
                                <w:bottom w:val="single" w:sz="2" w:space="1" w:color="FFFFFF"/>
                                <w:right w:val="single" w:sz="2" w:space="4" w:color="FFFFFF"/>
                              </w:divBdr>
                              <w:divsChild>
                                <w:div w:id="1639460193">
                                  <w:marLeft w:val="0"/>
                                  <w:marRight w:val="0"/>
                                  <w:marTop w:val="0"/>
                                  <w:marBottom w:val="0"/>
                                  <w:divBdr>
                                    <w:top w:val="none" w:sz="0" w:space="0" w:color="auto"/>
                                    <w:left w:val="none" w:sz="0" w:space="0" w:color="auto"/>
                                    <w:bottom w:val="none" w:sz="0" w:space="0" w:color="auto"/>
                                    <w:right w:val="none" w:sz="0" w:space="0" w:color="auto"/>
                                  </w:divBdr>
                                </w:div>
                              </w:divsChild>
                            </w:div>
                            <w:div w:id="1630938318">
                              <w:marLeft w:val="0"/>
                              <w:marRight w:val="0"/>
                              <w:marTop w:val="0"/>
                              <w:marBottom w:val="0"/>
                              <w:divBdr>
                                <w:top w:val="single" w:sz="2" w:space="1" w:color="FFFFFF"/>
                                <w:left w:val="single" w:sz="2" w:space="11" w:color="FFFFFF"/>
                                <w:bottom w:val="single" w:sz="2" w:space="1" w:color="FFFFFF"/>
                                <w:right w:val="single" w:sz="2" w:space="4" w:color="FFFFFF"/>
                              </w:divBdr>
                              <w:divsChild>
                                <w:div w:id="318655509">
                                  <w:marLeft w:val="0"/>
                                  <w:marRight w:val="0"/>
                                  <w:marTop w:val="0"/>
                                  <w:marBottom w:val="0"/>
                                  <w:divBdr>
                                    <w:top w:val="none" w:sz="0" w:space="0" w:color="auto"/>
                                    <w:left w:val="none" w:sz="0" w:space="0" w:color="auto"/>
                                    <w:bottom w:val="none" w:sz="0" w:space="0" w:color="auto"/>
                                    <w:right w:val="none" w:sz="0" w:space="0" w:color="auto"/>
                                  </w:divBdr>
                                </w:div>
                              </w:divsChild>
                            </w:div>
                            <w:div w:id="1612083026">
                              <w:marLeft w:val="0"/>
                              <w:marRight w:val="0"/>
                              <w:marTop w:val="0"/>
                              <w:marBottom w:val="0"/>
                              <w:divBdr>
                                <w:top w:val="single" w:sz="2" w:space="1" w:color="FFFFFF"/>
                                <w:left w:val="single" w:sz="2" w:space="11" w:color="FFFFFF"/>
                                <w:bottom w:val="single" w:sz="2" w:space="1" w:color="FFFFFF"/>
                                <w:right w:val="single" w:sz="2" w:space="4" w:color="FFFFFF"/>
                              </w:divBdr>
                              <w:divsChild>
                                <w:div w:id="115608179">
                                  <w:marLeft w:val="0"/>
                                  <w:marRight w:val="0"/>
                                  <w:marTop w:val="0"/>
                                  <w:marBottom w:val="0"/>
                                  <w:divBdr>
                                    <w:top w:val="none" w:sz="0" w:space="0" w:color="auto"/>
                                    <w:left w:val="none" w:sz="0" w:space="0" w:color="auto"/>
                                    <w:bottom w:val="none" w:sz="0" w:space="0" w:color="auto"/>
                                    <w:right w:val="none" w:sz="0" w:space="0" w:color="auto"/>
                                  </w:divBdr>
                                </w:div>
                              </w:divsChild>
                            </w:div>
                            <w:div w:id="976229642">
                              <w:marLeft w:val="0"/>
                              <w:marRight w:val="0"/>
                              <w:marTop w:val="0"/>
                              <w:marBottom w:val="0"/>
                              <w:divBdr>
                                <w:top w:val="single" w:sz="2" w:space="1" w:color="FFFFFF"/>
                                <w:left w:val="single" w:sz="2" w:space="11" w:color="FFFFFF"/>
                                <w:bottom w:val="single" w:sz="2" w:space="1" w:color="FFFFFF"/>
                                <w:right w:val="single" w:sz="2" w:space="4" w:color="FFFFFF"/>
                              </w:divBdr>
                              <w:divsChild>
                                <w:div w:id="1261835103">
                                  <w:marLeft w:val="0"/>
                                  <w:marRight w:val="0"/>
                                  <w:marTop w:val="0"/>
                                  <w:marBottom w:val="0"/>
                                  <w:divBdr>
                                    <w:top w:val="none" w:sz="0" w:space="0" w:color="auto"/>
                                    <w:left w:val="none" w:sz="0" w:space="0" w:color="auto"/>
                                    <w:bottom w:val="none" w:sz="0" w:space="0" w:color="auto"/>
                                    <w:right w:val="none" w:sz="0" w:space="0" w:color="auto"/>
                                  </w:divBdr>
                                </w:div>
                              </w:divsChild>
                            </w:div>
                            <w:div w:id="899053356">
                              <w:marLeft w:val="0"/>
                              <w:marRight w:val="0"/>
                              <w:marTop w:val="0"/>
                              <w:marBottom w:val="0"/>
                              <w:divBdr>
                                <w:top w:val="single" w:sz="2" w:space="1" w:color="FFFFFF"/>
                                <w:left w:val="single" w:sz="2" w:space="11" w:color="FFFFFF"/>
                                <w:bottom w:val="single" w:sz="2" w:space="1" w:color="FFFFFF"/>
                                <w:right w:val="single" w:sz="2" w:space="4" w:color="FFFFFF"/>
                              </w:divBdr>
                              <w:divsChild>
                                <w:div w:id="614168526">
                                  <w:marLeft w:val="0"/>
                                  <w:marRight w:val="0"/>
                                  <w:marTop w:val="0"/>
                                  <w:marBottom w:val="0"/>
                                  <w:divBdr>
                                    <w:top w:val="none" w:sz="0" w:space="0" w:color="auto"/>
                                    <w:left w:val="none" w:sz="0" w:space="0" w:color="auto"/>
                                    <w:bottom w:val="none" w:sz="0" w:space="0" w:color="auto"/>
                                    <w:right w:val="none" w:sz="0" w:space="0" w:color="auto"/>
                                  </w:divBdr>
                                </w:div>
                              </w:divsChild>
                            </w:div>
                            <w:div w:id="2114859525">
                              <w:marLeft w:val="0"/>
                              <w:marRight w:val="0"/>
                              <w:marTop w:val="0"/>
                              <w:marBottom w:val="0"/>
                              <w:divBdr>
                                <w:top w:val="single" w:sz="2" w:space="1" w:color="FFFFFF"/>
                                <w:left w:val="single" w:sz="2" w:space="11" w:color="FFFFFF"/>
                                <w:bottom w:val="single" w:sz="2" w:space="1" w:color="FFFFFF"/>
                                <w:right w:val="single" w:sz="2" w:space="4" w:color="FFFFFF"/>
                              </w:divBdr>
                              <w:divsChild>
                                <w:div w:id="224531824">
                                  <w:marLeft w:val="0"/>
                                  <w:marRight w:val="0"/>
                                  <w:marTop w:val="0"/>
                                  <w:marBottom w:val="0"/>
                                  <w:divBdr>
                                    <w:top w:val="none" w:sz="0" w:space="0" w:color="auto"/>
                                    <w:left w:val="none" w:sz="0" w:space="0" w:color="auto"/>
                                    <w:bottom w:val="none" w:sz="0" w:space="0" w:color="auto"/>
                                    <w:right w:val="none" w:sz="0" w:space="0" w:color="auto"/>
                                  </w:divBdr>
                                </w:div>
                              </w:divsChild>
                            </w:div>
                            <w:div w:id="970018522">
                              <w:marLeft w:val="0"/>
                              <w:marRight w:val="0"/>
                              <w:marTop w:val="0"/>
                              <w:marBottom w:val="0"/>
                              <w:divBdr>
                                <w:top w:val="single" w:sz="2" w:space="1" w:color="FFFFFF"/>
                                <w:left w:val="single" w:sz="2" w:space="11" w:color="FFFFFF"/>
                                <w:bottom w:val="single" w:sz="2" w:space="1" w:color="FFFFFF"/>
                                <w:right w:val="single" w:sz="2" w:space="4" w:color="FFFFFF"/>
                              </w:divBdr>
                              <w:divsChild>
                                <w:div w:id="18358733">
                                  <w:marLeft w:val="0"/>
                                  <w:marRight w:val="0"/>
                                  <w:marTop w:val="0"/>
                                  <w:marBottom w:val="0"/>
                                  <w:divBdr>
                                    <w:top w:val="none" w:sz="0" w:space="0" w:color="auto"/>
                                    <w:left w:val="none" w:sz="0" w:space="0" w:color="auto"/>
                                    <w:bottom w:val="none" w:sz="0" w:space="0" w:color="auto"/>
                                    <w:right w:val="none" w:sz="0" w:space="0" w:color="auto"/>
                                  </w:divBdr>
                                </w:div>
                              </w:divsChild>
                            </w:div>
                            <w:div w:id="485509444">
                              <w:marLeft w:val="0"/>
                              <w:marRight w:val="0"/>
                              <w:marTop w:val="0"/>
                              <w:marBottom w:val="0"/>
                              <w:divBdr>
                                <w:top w:val="single" w:sz="2" w:space="1" w:color="FFFFFF"/>
                                <w:left w:val="single" w:sz="2" w:space="11" w:color="FFFFFF"/>
                                <w:bottom w:val="single" w:sz="2" w:space="1" w:color="FFFFFF"/>
                                <w:right w:val="single" w:sz="2" w:space="4" w:color="FFFFFF"/>
                              </w:divBdr>
                              <w:divsChild>
                                <w:div w:id="377124723">
                                  <w:marLeft w:val="0"/>
                                  <w:marRight w:val="0"/>
                                  <w:marTop w:val="0"/>
                                  <w:marBottom w:val="0"/>
                                  <w:divBdr>
                                    <w:top w:val="none" w:sz="0" w:space="0" w:color="auto"/>
                                    <w:left w:val="none" w:sz="0" w:space="0" w:color="auto"/>
                                    <w:bottom w:val="none" w:sz="0" w:space="0" w:color="auto"/>
                                    <w:right w:val="none" w:sz="0" w:space="0" w:color="auto"/>
                                  </w:divBdr>
                                </w:div>
                              </w:divsChild>
                            </w:div>
                            <w:div w:id="239020219">
                              <w:marLeft w:val="0"/>
                              <w:marRight w:val="0"/>
                              <w:marTop w:val="0"/>
                              <w:marBottom w:val="0"/>
                              <w:divBdr>
                                <w:top w:val="single" w:sz="2" w:space="1" w:color="FFFFFF"/>
                                <w:left w:val="single" w:sz="2" w:space="11" w:color="FFFFFF"/>
                                <w:bottom w:val="single" w:sz="2" w:space="1" w:color="FFFFFF"/>
                                <w:right w:val="single" w:sz="2" w:space="4" w:color="FFFFFF"/>
                              </w:divBdr>
                              <w:divsChild>
                                <w:div w:id="1684013490">
                                  <w:marLeft w:val="0"/>
                                  <w:marRight w:val="0"/>
                                  <w:marTop w:val="0"/>
                                  <w:marBottom w:val="0"/>
                                  <w:divBdr>
                                    <w:top w:val="none" w:sz="0" w:space="0" w:color="auto"/>
                                    <w:left w:val="none" w:sz="0" w:space="0" w:color="auto"/>
                                    <w:bottom w:val="none" w:sz="0" w:space="0" w:color="auto"/>
                                    <w:right w:val="none" w:sz="0" w:space="0" w:color="auto"/>
                                  </w:divBdr>
                                </w:div>
                              </w:divsChild>
                            </w:div>
                            <w:div w:id="623117496">
                              <w:marLeft w:val="0"/>
                              <w:marRight w:val="0"/>
                              <w:marTop w:val="0"/>
                              <w:marBottom w:val="0"/>
                              <w:divBdr>
                                <w:top w:val="single" w:sz="2" w:space="1" w:color="FFFFFF"/>
                                <w:left w:val="single" w:sz="2" w:space="11" w:color="FFFFFF"/>
                                <w:bottom w:val="single" w:sz="2" w:space="1" w:color="FFFFFF"/>
                                <w:right w:val="single" w:sz="2" w:space="4" w:color="FFFFFF"/>
                              </w:divBdr>
                              <w:divsChild>
                                <w:div w:id="434904103">
                                  <w:marLeft w:val="0"/>
                                  <w:marRight w:val="0"/>
                                  <w:marTop w:val="0"/>
                                  <w:marBottom w:val="0"/>
                                  <w:divBdr>
                                    <w:top w:val="none" w:sz="0" w:space="0" w:color="auto"/>
                                    <w:left w:val="none" w:sz="0" w:space="0" w:color="auto"/>
                                    <w:bottom w:val="none" w:sz="0" w:space="0" w:color="auto"/>
                                    <w:right w:val="none" w:sz="0" w:space="0" w:color="auto"/>
                                  </w:divBdr>
                                </w:div>
                              </w:divsChild>
                            </w:div>
                            <w:div w:id="1045328066">
                              <w:marLeft w:val="0"/>
                              <w:marRight w:val="0"/>
                              <w:marTop w:val="0"/>
                              <w:marBottom w:val="0"/>
                              <w:divBdr>
                                <w:top w:val="single" w:sz="2" w:space="1" w:color="FFFFFF"/>
                                <w:left w:val="single" w:sz="2" w:space="11" w:color="FFFFFF"/>
                                <w:bottom w:val="single" w:sz="2" w:space="1" w:color="FFFFFF"/>
                                <w:right w:val="single" w:sz="2" w:space="4" w:color="FFFFFF"/>
                              </w:divBdr>
                              <w:divsChild>
                                <w:div w:id="325787385">
                                  <w:marLeft w:val="0"/>
                                  <w:marRight w:val="0"/>
                                  <w:marTop w:val="0"/>
                                  <w:marBottom w:val="0"/>
                                  <w:divBdr>
                                    <w:top w:val="none" w:sz="0" w:space="0" w:color="auto"/>
                                    <w:left w:val="none" w:sz="0" w:space="0" w:color="auto"/>
                                    <w:bottom w:val="none" w:sz="0" w:space="0" w:color="auto"/>
                                    <w:right w:val="none" w:sz="0" w:space="0" w:color="auto"/>
                                  </w:divBdr>
                                </w:div>
                              </w:divsChild>
                            </w:div>
                            <w:div w:id="1459761433">
                              <w:marLeft w:val="0"/>
                              <w:marRight w:val="0"/>
                              <w:marTop w:val="0"/>
                              <w:marBottom w:val="0"/>
                              <w:divBdr>
                                <w:top w:val="single" w:sz="2" w:space="1" w:color="FFFFFF"/>
                                <w:left w:val="single" w:sz="2" w:space="11" w:color="FFFFFF"/>
                                <w:bottom w:val="single" w:sz="2" w:space="1" w:color="FFFFFF"/>
                                <w:right w:val="single" w:sz="2" w:space="4" w:color="FFFFFF"/>
                              </w:divBdr>
                              <w:divsChild>
                                <w:div w:id="1694188351">
                                  <w:marLeft w:val="0"/>
                                  <w:marRight w:val="0"/>
                                  <w:marTop w:val="0"/>
                                  <w:marBottom w:val="0"/>
                                  <w:divBdr>
                                    <w:top w:val="none" w:sz="0" w:space="0" w:color="auto"/>
                                    <w:left w:val="none" w:sz="0" w:space="0" w:color="auto"/>
                                    <w:bottom w:val="none" w:sz="0" w:space="0" w:color="auto"/>
                                    <w:right w:val="none" w:sz="0" w:space="0" w:color="auto"/>
                                  </w:divBdr>
                                </w:div>
                              </w:divsChild>
                            </w:div>
                            <w:div w:id="219824104">
                              <w:marLeft w:val="0"/>
                              <w:marRight w:val="0"/>
                              <w:marTop w:val="0"/>
                              <w:marBottom w:val="0"/>
                              <w:divBdr>
                                <w:top w:val="single" w:sz="2" w:space="1" w:color="FFFFFF"/>
                                <w:left w:val="single" w:sz="2" w:space="11" w:color="FFFFFF"/>
                                <w:bottom w:val="single" w:sz="2" w:space="1" w:color="FFFFFF"/>
                                <w:right w:val="single" w:sz="2" w:space="4" w:color="FFFFFF"/>
                              </w:divBdr>
                              <w:divsChild>
                                <w:div w:id="395009091">
                                  <w:marLeft w:val="0"/>
                                  <w:marRight w:val="0"/>
                                  <w:marTop w:val="0"/>
                                  <w:marBottom w:val="0"/>
                                  <w:divBdr>
                                    <w:top w:val="none" w:sz="0" w:space="0" w:color="auto"/>
                                    <w:left w:val="none" w:sz="0" w:space="0" w:color="auto"/>
                                    <w:bottom w:val="none" w:sz="0" w:space="0" w:color="auto"/>
                                    <w:right w:val="none" w:sz="0" w:space="0" w:color="auto"/>
                                  </w:divBdr>
                                </w:div>
                              </w:divsChild>
                            </w:div>
                            <w:div w:id="1213619777">
                              <w:marLeft w:val="0"/>
                              <w:marRight w:val="0"/>
                              <w:marTop w:val="0"/>
                              <w:marBottom w:val="0"/>
                              <w:divBdr>
                                <w:top w:val="single" w:sz="2" w:space="1" w:color="FFFFFF"/>
                                <w:left w:val="single" w:sz="2" w:space="11" w:color="FFFFFF"/>
                                <w:bottom w:val="single" w:sz="2" w:space="1" w:color="FFFFFF"/>
                                <w:right w:val="single" w:sz="2" w:space="4" w:color="FFFFFF"/>
                              </w:divBdr>
                              <w:divsChild>
                                <w:div w:id="1011374231">
                                  <w:marLeft w:val="0"/>
                                  <w:marRight w:val="0"/>
                                  <w:marTop w:val="0"/>
                                  <w:marBottom w:val="0"/>
                                  <w:divBdr>
                                    <w:top w:val="none" w:sz="0" w:space="0" w:color="auto"/>
                                    <w:left w:val="none" w:sz="0" w:space="0" w:color="auto"/>
                                    <w:bottom w:val="none" w:sz="0" w:space="0" w:color="auto"/>
                                    <w:right w:val="none" w:sz="0" w:space="0" w:color="auto"/>
                                  </w:divBdr>
                                </w:div>
                              </w:divsChild>
                            </w:div>
                            <w:div w:id="924068556">
                              <w:marLeft w:val="0"/>
                              <w:marRight w:val="0"/>
                              <w:marTop w:val="0"/>
                              <w:marBottom w:val="0"/>
                              <w:divBdr>
                                <w:top w:val="single" w:sz="2" w:space="1" w:color="FFFFFF"/>
                                <w:left w:val="single" w:sz="2" w:space="11" w:color="FFFFFF"/>
                                <w:bottom w:val="single" w:sz="2" w:space="1" w:color="FFFFFF"/>
                                <w:right w:val="single" w:sz="2" w:space="4" w:color="FFFFFF"/>
                              </w:divBdr>
                              <w:divsChild>
                                <w:div w:id="2134404685">
                                  <w:marLeft w:val="0"/>
                                  <w:marRight w:val="0"/>
                                  <w:marTop w:val="0"/>
                                  <w:marBottom w:val="0"/>
                                  <w:divBdr>
                                    <w:top w:val="none" w:sz="0" w:space="0" w:color="auto"/>
                                    <w:left w:val="none" w:sz="0" w:space="0" w:color="auto"/>
                                    <w:bottom w:val="none" w:sz="0" w:space="0" w:color="auto"/>
                                    <w:right w:val="none" w:sz="0" w:space="0" w:color="auto"/>
                                  </w:divBdr>
                                </w:div>
                              </w:divsChild>
                            </w:div>
                            <w:div w:id="1236554517">
                              <w:marLeft w:val="0"/>
                              <w:marRight w:val="0"/>
                              <w:marTop w:val="0"/>
                              <w:marBottom w:val="0"/>
                              <w:divBdr>
                                <w:top w:val="single" w:sz="2" w:space="1" w:color="FFFFFF"/>
                                <w:left w:val="single" w:sz="2" w:space="11" w:color="FFFFFF"/>
                                <w:bottom w:val="single" w:sz="2" w:space="1" w:color="FFFFFF"/>
                                <w:right w:val="single" w:sz="2" w:space="4" w:color="FFFFFF"/>
                              </w:divBdr>
                              <w:divsChild>
                                <w:div w:id="1735159140">
                                  <w:marLeft w:val="0"/>
                                  <w:marRight w:val="0"/>
                                  <w:marTop w:val="0"/>
                                  <w:marBottom w:val="0"/>
                                  <w:divBdr>
                                    <w:top w:val="none" w:sz="0" w:space="0" w:color="auto"/>
                                    <w:left w:val="none" w:sz="0" w:space="0" w:color="auto"/>
                                    <w:bottom w:val="none" w:sz="0" w:space="0" w:color="auto"/>
                                    <w:right w:val="none" w:sz="0" w:space="0" w:color="auto"/>
                                  </w:divBdr>
                                </w:div>
                              </w:divsChild>
                            </w:div>
                            <w:div w:id="2067365235">
                              <w:marLeft w:val="0"/>
                              <w:marRight w:val="0"/>
                              <w:marTop w:val="0"/>
                              <w:marBottom w:val="0"/>
                              <w:divBdr>
                                <w:top w:val="single" w:sz="2" w:space="1" w:color="FFFFFF"/>
                                <w:left w:val="single" w:sz="2" w:space="11" w:color="FFFFFF"/>
                                <w:bottom w:val="single" w:sz="2" w:space="1" w:color="FFFFFF"/>
                                <w:right w:val="single" w:sz="2" w:space="4" w:color="FFFFFF"/>
                              </w:divBdr>
                              <w:divsChild>
                                <w:div w:id="2072389858">
                                  <w:marLeft w:val="0"/>
                                  <w:marRight w:val="0"/>
                                  <w:marTop w:val="0"/>
                                  <w:marBottom w:val="0"/>
                                  <w:divBdr>
                                    <w:top w:val="none" w:sz="0" w:space="0" w:color="auto"/>
                                    <w:left w:val="none" w:sz="0" w:space="0" w:color="auto"/>
                                    <w:bottom w:val="none" w:sz="0" w:space="0" w:color="auto"/>
                                    <w:right w:val="none" w:sz="0" w:space="0" w:color="auto"/>
                                  </w:divBdr>
                                </w:div>
                              </w:divsChild>
                            </w:div>
                            <w:div w:id="444622839">
                              <w:marLeft w:val="0"/>
                              <w:marRight w:val="0"/>
                              <w:marTop w:val="0"/>
                              <w:marBottom w:val="0"/>
                              <w:divBdr>
                                <w:top w:val="single" w:sz="2" w:space="1" w:color="FFFFFF"/>
                                <w:left w:val="single" w:sz="2" w:space="11" w:color="FFFFFF"/>
                                <w:bottom w:val="single" w:sz="2" w:space="1" w:color="FFFFFF"/>
                                <w:right w:val="single" w:sz="2" w:space="4" w:color="FFFFFF"/>
                              </w:divBdr>
                              <w:divsChild>
                                <w:div w:id="1130704146">
                                  <w:marLeft w:val="0"/>
                                  <w:marRight w:val="0"/>
                                  <w:marTop w:val="0"/>
                                  <w:marBottom w:val="0"/>
                                  <w:divBdr>
                                    <w:top w:val="none" w:sz="0" w:space="0" w:color="auto"/>
                                    <w:left w:val="none" w:sz="0" w:space="0" w:color="auto"/>
                                    <w:bottom w:val="none" w:sz="0" w:space="0" w:color="auto"/>
                                    <w:right w:val="none" w:sz="0" w:space="0" w:color="auto"/>
                                  </w:divBdr>
                                </w:div>
                              </w:divsChild>
                            </w:div>
                            <w:div w:id="675962232">
                              <w:marLeft w:val="0"/>
                              <w:marRight w:val="0"/>
                              <w:marTop w:val="0"/>
                              <w:marBottom w:val="0"/>
                              <w:divBdr>
                                <w:top w:val="single" w:sz="2" w:space="1" w:color="FFFFFF"/>
                                <w:left w:val="single" w:sz="2" w:space="11" w:color="FFFFFF"/>
                                <w:bottom w:val="single" w:sz="2" w:space="1" w:color="FFFFFF"/>
                                <w:right w:val="single" w:sz="2" w:space="4" w:color="FFFFFF"/>
                              </w:divBdr>
                              <w:divsChild>
                                <w:div w:id="611403819">
                                  <w:marLeft w:val="0"/>
                                  <w:marRight w:val="0"/>
                                  <w:marTop w:val="0"/>
                                  <w:marBottom w:val="0"/>
                                  <w:divBdr>
                                    <w:top w:val="none" w:sz="0" w:space="0" w:color="auto"/>
                                    <w:left w:val="none" w:sz="0" w:space="0" w:color="auto"/>
                                    <w:bottom w:val="none" w:sz="0" w:space="0" w:color="auto"/>
                                    <w:right w:val="none" w:sz="0" w:space="0" w:color="auto"/>
                                  </w:divBdr>
                                </w:div>
                              </w:divsChild>
                            </w:div>
                            <w:div w:id="2118016952">
                              <w:marLeft w:val="0"/>
                              <w:marRight w:val="0"/>
                              <w:marTop w:val="0"/>
                              <w:marBottom w:val="0"/>
                              <w:divBdr>
                                <w:top w:val="single" w:sz="2" w:space="1" w:color="FFFFFF"/>
                                <w:left w:val="single" w:sz="2" w:space="11" w:color="FFFFFF"/>
                                <w:bottom w:val="single" w:sz="2" w:space="1" w:color="FFFFFF"/>
                                <w:right w:val="single" w:sz="2" w:space="4" w:color="FFFFFF"/>
                              </w:divBdr>
                              <w:divsChild>
                                <w:div w:id="1633092725">
                                  <w:marLeft w:val="0"/>
                                  <w:marRight w:val="0"/>
                                  <w:marTop w:val="0"/>
                                  <w:marBottom w:val="0"/>
                                  <w:divBdr>
                                    <w:top w:val="none" w:sz="0" w:space="0" w:color="auto"/>
                                    <w:left w:val="none" w:sz="0" w:space="0" w:color="auto"/>
                                    <w:bottom w:val="none" w:sz="0" w:space="0" w:color="auto"/>
                                    <w:right w:val="none" w:sz="0" w:space="0" w:color="auto"/>
                                  </w:divBdr>
                                </w:div>
                              </w:divsChild>
                            </w:div>
                            <w:div w:id="102893323">
                              <w:marLeft w:val="0"/>
                              <w:marRight w:val="0"/>
                              <w:marTop w:val="0"/>
                              <w:marBottom w:val="0"/>
                              <w:divBdr>
                                <w:top w:val="single" w:sz="2" w:space="1" w:color="FFFFFF"/>
                                <w:left w:val="single" w:sz="2" w:space="11" w:color="FFFFFF"/>
                                <w:bottom w:val="single" w:sz="2" w:space="1" w:color="FFFFFF"/>
                                <w:right w:val="single" w:sz="2" w:space="4" w:color="FFFFFF"/>
                              </w:divBdr>
                              <w:divsChild>
                                <w:div w:id="718284869">
                                  <w:marLeft w:val="0"/>
                                  <w:marRight w:val="0"/>
                                  <w:marTop w:val="0"/>
                                  <w:marBottom w:val="0"/>
                                  <w:divBdr>
                                    <w:top w:val="none" w:sz="0" w:space="0" w:color="auto"/>
                                    <w:left w:val="none" w:sz="0" w:space="0" w:color="auto"/>
                                    <w:bottom w:val="none" w:sz="0" w:space="0" w:color="auto"/>
                                    <w:right w:val="none" w:sz="0" w:space="0" w:color="auto"/>
                                  </w:divBdr>
                                </w:div>
                              </w:divsChild>
                            </w:div>
                            <w:div w:id="1826042318">
                              <w:marLeft w:val="0"/>
                              <w:marRight w:val="0"/>
                              <w:marTop w:val="0"/>
                              <w:marBottom w:val="0"/>
                              <w:divBdr>
                                <w:top w:val="single" w:sz="2" w:space="1" w:color="FFFFFF"/>
                                <w:left w:val="single" w:sz="2" w:space="11" w:color="FFFFFF"/>
                                <w:bottom w:val="single" w:sz="2" w:space="1" w:color="FFFFFF"/>
                                <w:right w:val="single" w:sz="2" w:space="4" w:color="FFFFFF"/>
                              </w:divBdr>
                              <w:divsChild>
                                <w:div w:id="798189668">
                                  <w:marLeft w:val="0"/>
                                  <w:marRight w:val="0"/>
                                  <w:marTop w:val="0"/>
                                  <w:marBottom w:val="0"/>
                                  <w:divBdr>
                                    <w:top w:val="none" w:sz="0" w:space="0" w:color="auto"/>
                                    <w:left w:val="none" w:sz="0" w:space="0" w:color="auto"/>
                                    <w:bottom w:val="none" w:sz="0" w:space="0" w:color="auto"/>
                                    <w:right w:val="none" w:sz="0" w:space="0" w:color="auto"/>
                                  </w:divBdr>
                                </w:div>
                              </w:divsChild>
                            </w:div>
                            <w:div w:id="1577545044">
                              <w:marLeft w:val="0"/>
                              <w:marRight w:val="0"/>
                              <w:marTop w:val="0"/>
                              <w:marBottom w:val="0"/>
                              <w:divBdr>
                                <w:top w:val="single" w:sz="2" w:space="1" w:color="FFFFFF"/>
                                <w:left w:val="single" w:sz="2" w:space="11" w:color="FFFFFF"/>
                                <w:bottom w:val="single" w:sz="2" w:space="1" w:color="FFFFFF"/>
                                <w:right w:val="single" w:sz="2" w:space="4" w:color="FFFFFF"/>
                              </w:divBdr>
                              <w:divsChild>
                                <w:div w:id="1365671587">
                                  <w:marLeft w:val="0"/>
                                  <w:marRight w:val="0"/>
                                  <w:marTop w:val="0"/>
                                  <w:marBottom w:val="0"/>
                                  <w:divBdr>
                                    <w:top w:val="none" w:sz="0" w:space="0" w:color="auto"/>
                                    <w:left w:val="none" w:sz="0" w:space="0" w:color="auto"/>
                                    <w:bottom w:val="none" w:sz="0" w:space="0" w:color="auto"/>
                                    <w:right w:val="none" w:sz="0" w:space="0" w:color="auto"/>
                                  </w:divBdr>
                                </w:div>
                              </w:divsChild>
                            </w:div>
                            <w:div w:id="523708153">
                              <w:marLeft w:val="0"/>
                              <w:marRight w:val="0"/>
                              <w:marTop w:val="0"/>
                              <w:marBottom w:val="0"/>
                              <w:divBdr>
                                <w:top w:val="single" w:sz="2" w:space="1" w:color="FFFFFF"/>
                                <w:left w:val="single" w:sz="2" w:space="11" w:color="FFFFFF"/>
                                <w:bottom w:val="single" w:sz="2" w:space="1" w:color="FFFFFF"/>
                                <w:right w:val="single" w:sz="2" w:space="4" w:color="FFFFFF"/>
                              </w:divBdr>
                              <w:divsChild>
                                <w:div w:id="1279488839">
                                  <w:marLeft w:val="0"/>
                                  <w:marRight w:val="0"/>
                                  <w:marTop w:val="0"/>
                                  <w:marBottom w:val="0"/>
                                  <w:divBdr>
                                    <w:top w:val="none" w:sz="0" w:space="0" w:color="auto"/>
                                    <w:left w:val="none" w:sz="0" w:space="0" w:color="auto"/>
                                    <w:bottom w:val="none" w:sz="0" w:space="0" w:color="auto"/>
                                    <w:right w:val="none" w:sz="0" w:space="0" w:color="auto"/>
                                  </w:divBdr>
                                </w:div>
                              </w:divsChild>
                            </w:div>
                            <w:div w:id="2087795879">
                              <w:marLeft w:val="0"/>
                              <w:marRight w:val="0"/>
                              <w:marTop w:val="0"/>
                              <w:marBottom w:val="0"/>
                              <w:divBdr>
                                <w:top w:val="single" w:sz="2" w:space="1" w:color="FFFFFF"/>
                                <w:left w:val="single" w:sz="2" w:space="11" w:color="FFFFFF"/>
                                <w:bottom w:val="single" w:sz="2" w:space="1" w:color="FFFFFF"/>
                                <w:right w:val="single" w:sz="2" w:space="4" w:color="FFFFFF"/>
                              </w:divBdr>
                              <w:divsChild>
                                <w:div w:id="904686122">
                                  <w:marLeft w:val="0"/>
                                  <w:marRight w:val="0"/>
                                  <w:marTop w:val="0"/>
                                  <w:marBottom w:val="0"/>
                                  <w:divBdr>
                                    <w:top w:val="none" w:sz="0" w:space="0" w:color="auto"/>
                                    <w:left w:val="none" w:sz="0" w:space="0" w:color="auto"/>
                                    <w:bottom w:val="none" w:sz="0" w:space="0" w:color="auto"/>
                                    <w:right w:val="none" w:sz="0" w:space="0" w:color="auto"/>
                                  </w:divBdr>
                                </w:div>
                              </w:divsChild>
                            </w:div>
                            <w:div w:id="579296801">
                              <w:marLeft w:val="0"/>
                              <w:marRight w:val="0"/>
                              <w:marTop w:val="0"/>
                              <w:marBottom w:val="0"/>
                              <w:divBdr>
                                <w:top w:val="single" w:sz="2" w:space="1" w:color="FFFFFF"/>
                                <w:left w:val="single" w:sz="2" w:space="11" w:color="FFFFFF"/>
                                <w:bottom w:val="single" w:sz="2" w:space="1" w:color="FFFFFF"/>
                                <w:right w:val="single" w:sz="2" w:space="4" w:color="FFFFFF"/>
                              </w:divBdr>
                              <w:divsChild>
                                <w:div w:id="2145463640">
                                  <w:marLeft w:val="0"/>
                                  <w:marRight w:val="0"/>
                                  <w:marTop w:val="0"/>
                                  <w:marBottom w:val="0"/>
                                  <w:divBdr>
                                    <w:top w:val="none" w:sz="0" w:space="0" w:color="auto"/>
                                    <w:left w:val="none" w:sz="0" w:space="0" w:color="auto"/>
                                    <w:bottom w:val="none" w:sz="0" w:space="0" w:color="auto"/>
                                    <w:right w:val="none" w:sz="0" w:space="0" w:color="auto"/>
                                  </w:divBdr>
                                </w:div>
                              </w:divsChild>
                            </w:div>
                            <w:div w:id="1072199811">
                              <w:marLeft w:val="0"/>
                              <w:marRight w:val="0"/>
                              <w:marTop w:val="0"/>
                              <w:marBottom w:val="0"/>
                              <w:divBdr>
                                <w:top w:val="single" w:sz="2" w:space="1" w:color="FFFFFF"/>
                                <w:left w:val="single" w:sz="2" w:space="11" w:color="FFFFFF"/>
                                <w:bottom w:val="single" w:sz="2" w:space="1" w:color="FFFFFF"/>
                                <w:right w:val="single" w:sz="2" w:space="4" w:color="FFFFFF"/>
                              </w:divBdr>
                              <w:divsChild>
                                <w:div w:id="1095594404">
                                  <w:marLeft w:val="0"/>
                                  <w:marRight w:val="0"/>
                                  <w:marTop w:val="0"/>
                                  <w:marBottom w:val="0"/>
                                  <w:divBdr>
                                    <w:top w:val="none" w:sz="0" w:space="0" w:color="auto"/>
                                    <w:left w:val="none" w:sz="0" w:space="0" w:color="auto"/>
                                    <w:bottom w:val="none" w:sz="0" w:space="0" w:color="auto"/>
                                    <w:right w:val="none" w:sz="0" w:space="0" w:color="auto"/>
                                  </w:divBdr>
                                </w:div>
                              </w:divsChild>
                            </w:div>
                            <w:div w:id="302660426">
                              <w:marLeft w:val="0"/>
                              <w:marRight w:val="0"/>
                              <w:marTop w:val="0"/>
                              <w:marBottom w:val="0"/>
                              <w:divBdr>
                                <w:top w:val="single" w:sz="2" w:space="1" w:color="FFFFFF"/>
                                <w:left w:val="single" w:sz="2" w:space="11" w:color="FFFFFF"/>
                                <w:bottom w:val="single" w:sz="2" w:space="1" w:color="FFFFFF"/>
                                <w:right w:val="single" w:sz="2" w:space="4" w:color="FFFFFF"/>
                              </w:divBdr>
                              <w:divsChild>
                                <w:div w:id="1555580853">
                                  <w:marLeft w:val="0"/>
                                  <w:marRight w:val="0"/>
                                  <w:marTop w:val="0"/>
                                  <w:marBottom w:val="0"/>
                                  <w:divBdr>
                                    <w:top w:val="none" w:sz="0" w:space="0" w:color="auto"/>
                                    <w:left w:val="none" w:sz="0" w:space="0" w:color="auto"/>
                                    <w:bottom w:val="none" w:sz="0" w:space="0" w:color="auto"/>
                                    <w:right w:val="none" w:sz="0" w:space="0" w:color="auto"/>
                                  </w:divBdr>
                                </w:div>
                              </w:divsChild>
                            </w:div>
                            <w:div w:id="2051223871">
                              <w:marLeft w:val="0"/>
                              <w:marRight w:val="0"/>
                              <w:marTop w:val="0"/>
                              <w:marBottom w:val="0"/>
                              <w:divBdr>
                                <w:top w:val="single" w:sz="2" w:space="1" w:color="FFFFFF"/>
                                <w:left w:val="single" w:sz="2" w:space="11" w:color="FFFFFF"/>
                                <w:bottom w:val="single" w:sz="2" w:space="1" w:color="FFFFFF"/>
                                <w:right w:val="single" w:sz="2" w:space="4" w:color="FFFFFF"/>
                              </w:divBdr>
                              <w:divsChild>
                                <w:div w:id="812143595">
                                  <w:marLeft w:val="0"/>
                                  <w:marRight w:val="0"/>
                                  <w:marTop w:val="0"/>
                                  <w:marBottom w:val="0"/>
                                  <w:divBdr>
                                    <w:top w:val="none" w:sz="0" w:space="0" w:color="auto"/>
                                    <w:left w:val="none" w:sz="0" w:space="0" w:color="auto"/>
                                    <w:bottom w:val="none" w:sz="0" w:space="0" w:color="auto"/>
                                    <w:right w:val="none" w:sz="0" w:space="0" w:color="auto"/>
                                  </w:divBdr>
                                </w:div>
                              </w:divsChild>
                            </w:div>
                            <w:div w:id="1101342749">
                              <w:marLeft w:val="0"/>
                              <w:marRight w:val="0"/>
                              <w:marTop w:val="0"/>
                              <w:marBottom w:val="0"/>
                              <w:divBdr>
                                <w:top w:val="single" w:sz="2" w:space="1" w:color="FFFFFF"/>
                                <w:left w:val="single" w:sz="2" w:space="11" w:color="FFFFFF"/>
                                <w:bottom w:val="single" w:sz="2" w:space="1" w:color="FFFFFF"/>
                                <w:right w:val="single" w:sz="2" w:space="4" w:color="FFFFFF"/>
                              </w:divBdr>
                              <w:divsChild>
                                <w:div w:id="1521623721">
                                  <w:marLeft w:val="0"/>
                                  <w:marRight w:val="0"/>
                                  <w:marTop w:val="0"/>
                                  <w:marBottom w:val="0"/>
                                  <w:divBdr>
                                    <w:top w:val="none" w:sz="0" w:space="0" w:color="auto"/>
                                    <w:left w:val="none" w:sz="0" w:space="0" w:color="auto"/>
                                    <w:bottom w:val="none" w:sz="0" w:space="0" w:color="auto"/>
                                    <w:right w:val="none" w:sz="0" w:space="0" w:color="auto"/>
                                  </w:divBdr>
                                </w:div>
                              </w:divsChild>
                            </w:div>
                            <w:div w:id="2056617911">
                              <w:marLeft w:val="0"/>
                              <w:marRight w:val="0"/>
                              <w:marTop w:val="0"/>
                              <w:marBottom w:val="0"/>
                              <w:divBdr>
                                <w:top w:val="single" w:sz="2" w:space="1" w:color="FFFFFF"/>
                                <w:left w:val="single" w:sz="2" w:space="11" w:color="FFFFFF"/>
                                <w:bottom w:val="single" w:sz="2" w:space="1" w:color="FFFFFF"/>
                                <w:right w:val="single" w:sz="2" w:space="4" w:color="FFFFFF"/>
                              </w:divBdr>
                              <w:divsChild>
                                <w:div w:id="1838962173">
                                  <w:marLeft w:val="0"/>
                                  <w:marRight w:val="0"/>
                                  <w:marTop w:val="0"/>
                                  <w:marBottom w:val="0"/>
                                  <w:divBdr>
                                    <w:top w:val="none" w:sz="0" w:space="0" w:color="auto"/>
                                    <w:left w:val="none" w:sz="0" w:space="0" w:color="auto"/>
                                    <w:bottom w:val="none" w:sz="0" w:space="0" w:color="auto"/>
                                    <w:right w:val="none" w:sz="0" w:space="0" w:color="auto"/>
                                  </w:divBdr>
                                </w:div>
                              </w:divsChild>
                            </w:div>
                            <w:div w:id="1552423739">
                              <w:marLeft w:val="0"/>
                              <w:marRight w:val="0"/>
                              <w:marTop w:val="0"/>
                              <w:marBottom w:val="0"/>
                              <w:divBdr>
                                <w:top w:val="single" w:sz="2" w:space="1" w:color="FFFFFF"/>
                                <w:left w:val="single" w:sz="2" w:space="11" w:color="FFFFFF"/>
                                <w:bottom w:val="single" w:sz="2" w:space="1" w:color="FFFFFF"/>
                                <w:right w:val="single" w:sz="2" w:space="4" w:color="FFFFFF"/>
                              </w:divBdr>
                              <w:divsChild>
                                <w:div w:id="887305702">
                                  <w:marLeft w:val="0"/>
                                  <w:marRight w:val="0"/>
                                  <w:marTop w:val="0"/>
                                  <w:marBottom w:val="0"/>
                                  <w:divBdr>
                                    <w:top w:val="none" w:sz="0" w:space="0" w:color="auto"/>
                                    <w:left w:val="none" w:sz="0" w:space="0" w:color="auto"/>
                                    <w:bottom w:val="none" w:sz="0" w:space="0" w:color="auto"/>
                                    <w:right w:val="none" w:sz="0" w:space="0" w:color="auto"/>
                                  </w:divBdr>
                                </w:div>
                              </w:divsChild>
                            </w:div>
                            <w:div w:id="1423795495">
                              <w:marLeft w:val="0"/>
                              <w:marRight w:val="0"/>
                              <w:marTop w:val="0"/>
                              <w:marBottom w:val="0"/>
                              <w:divBdr>
                                <w:top w:val="single" w:sz="2" w:space="1" w:color="FFFFFF"/>
                                <w:left w:val="single" w:sz="2" w:space="11" w:color="FFFFFF"/>
                                <w:bottom w:val="single" w:sz="2" w:space="1" w:color="FFFFFF"/>
                                <w:right w:val="single" w:sz="2" w:space="4" w:color="FFFFFF"/>
                              </w:divBdr>
                              <w:divsChild>
                                <w:div w:id="1133519967">
                                  <w:marLeft w:val="0"/>
                                  <w:marRight w:val="0"/>
                                  <w:marTop w:val="0"/>
                                  <w:marBottom w:val="0"/>
                                  <w:divBdr>
                                    <w:top w:val="none" w:sz="0" w:space="0" w:color="auto"/>
                                    <w:left w:val="none" w:sz="0" w:space="0" w:color="auto"/>
                                    <w:bottom w:val="none" w:sz="0" w:space="0" w:color="auto"/>
                                    <w:right w:val="none" w:sz="0" w:space="0" w:color="auto"/>
                                  </w:divBdr>
                                </w:div>
                              </w:divsChild>
                            </w:div>
                            <w:div w:id="2002001786">
                              <w:marLeft w:val="0"/>
                              <w:marRight w:val="0"/>
                              <w:marTop w:val="0"/>
                              <w:marBottom w:val="0"/>
                              <w:divBdr>
                                <w:top w:val="single" w:sz="2" w:space="1" w:color="FFFFFF"/>
                                <w:left w:val="single" w:sz="2" w:space="11" w:color="FFFFFF"/>
                                <w:bottom w:val="single" w:sz="2" w:space="1" w:color="FFFFFF"/>
                                <w:right w:val="single" w:sz="2" w:space="4" w:color="FFFFFF"/>
                              </w:divBdr>
                              <w:divsChild>
                                <w:div w:id="1061514034">
                                  <w:marLeft w:val="0"/>
                                  <w:marRight w:val="0"/>
                                  <w:marTop w:val="0"/>
                                  <w:marBottom w:val="0"/>
                                  <w:divBdr>
                                    <w:top w:val="none" w:sz="0" w:space="0" w:color="auto"/>
                                    <w:left w:val="none" w:sz="0" w:space="0" w:color="auto"/>
                                    <w:bottom w:val="none" w:sz="0" w:space="0" w:color="auto"/>
                                    <w:right w:val="none" w:sz="0" w:space="0" w:color="auto"/>
                                  </w:divBdr>
                                </w:div>
                              </w:divsChild>
                            </w:div>
                            <w:div w:id="1572351772">
                              <w:marLeft w:val="0"/>
                              <w:marRight w:val="0"/>
                              <w:marTop w:val="0"/>
                              <w:marBottom w:val="0"/>
                              <w:divBdr>
                                <w:top w:val="single" w:sz="2" w:space="1" w:color="FFFFFF"/>
                                <w:left w:val="single" w:sz="2" w:space="11" w:color="FFFFFF"/>
                                <w:bottom w:val="single" w:sz="2" w:space="1" w:color="FFFFFF"/>
                                <w:right w:val="single" w:sz="2" w:space="4" w:color="FFFFFF"/>
                              </w:divBdr>
                              <w:divsChild>
                                <w:div w:id="482161313">
                                  <w:marLeft w:val="0"/>
                                  <w:marRight w:val="0"/>
                                  <w:marTop w:val="0"/>
                                  <w:marBottom w:val="0"/>
                                  <w:divBdr>
                                    <w:top w:val="none" w:sz="0" w:space="0" w:color="auto"/>
                                    <w:left w:val="none" w:sz="0" w:space="0" w:color="auto"/>
                                    <w:bottom w:val="none" w:sz="0" w:space="0" w:color="auto"/>
                                    <w:right w:val="none" w:sz="0" w:space="0" w:color="auto"/>
                                  </w:divBdr>
                                </w:div>
                              </w:divsChild>
                            </w:div>
                            <w:div w:id="890312553">
                              <w:marLeft w:val="0"/>
                              <w:marRight w:val="0"/>
                              <w:marTop w:val="0"/>
                              <w:marBottom w:val="0"/>
                              <w:divBdr>
                                <w:top w:val="single" w:sz="2" w:space="1" w:color="FFFFFF"/>
                                <w:left w:val="single" w:sz="2" w:space="11" w:color="FFFFFF"/>
                                <w:bottom w:val="single" w:sz="2" w:space="1" w:color="FFFFFF"/>
                                <w:right w:val="single" w:sz="2" w:space="4" w:color="FFFFFF"/>
                              </w:divBdr>
                              <w:divsChild>
                                <w:div w:id="1792094379">
                                  <w:marLeft w:val="0"/>
                                  <w:marRight w:val="0"/>
                                  <w:marTop w:val="0"/>
                                  <w:marBottom w:val="0"/>
                                  <w:divBdr>
                                    <w:top w:val="none" w:sz="0" w:space="0" w:color="auto"/>
                                    <w:left w:val="none" w:sz="0" w:space="0" w:color="auto"/>
                                    <w:bottom w:val="none" w:sz="0" w:space="0" w:color="auto"/>
                                    <w:right w:val="none" w:sz="0" w:space="0" w:color="auto"/>
                                  </w:divBdr>
                                </w:div>
                              </w:divsChild>
                            </w:div>
                            <w:div w:id="1674870392">
                              <w:marLeft w:val="0"/>
                              <w:marRight w:val="0"/>
                              <w:marTop w:val="0"/>
                              <w:marBottom w:val="0"/>
                              <w:divBdr>
                                <w:top w:val="single" w:sz="2" w:space="1" w:color="FFFFFF"/>
                                <w:left w:val="single" w:sz="2" w:space="11" w:color="FFFFFF"/>
                                <w:bottom w:val="single" w:sz="2" w:space="1" w:color="FFFFFF"/>
                                <w:right w:val="single" w:sz="2" w:space="4" w:color="FFFFFF"/>
                              </w:divBdr>
                              <w:divsChild>
                                <w:div w:id="548612605">
                                  <w:marLeft w:val="0"/>
                                  <w:marRight w:val="0"/>
                                  <w:marTop w:val="0"/>
                                  <w:marBottom w:val="0"/>
                                  <w:divBdr>
                                    <w:top w:val="none" w:sz="0" w:space="0" w:color="auto"/>
                                    <w:left w:val="none" w:sz="0" w:space="0" w:color="auto"/>
                                    <w:bottom w:val="none" w:sz="0" w:space="0" w:color="auto"/>
                                    <w:right w:val="none" w:sz="0" w:space="0" w:color="auto"/>
                                  </w:divBdr>
                                </w:div>
                              </w:divsChild>
                            </w:div>
                            <w:div w:id="2030402735">
                              <w:marLeft w:val="0"/>
                              <w:marRight w:val="0"/>
                              <w:marTop w:val="0"/>
                              <w:marBottom w:val="0"/>
                              <w:divBdr>
                                <w:top w:val="single" w:sz="2" w:space="1" w:color="FFFFFF"/>
                                <w:left w:val="single" w:sz="2" w:space="11" w:color="FFFFFF"/>
                                <w:bottom w:val="single" w:sz="2" w:space="1" w:color="FFFFFF"/>
                                <w:right w:val="single" w:sz="2" w:space="4" w:color="FFFFFF"/>
                              </w:divBdr>
                              <w:divsChild>
                                <w:div w:id="1652561845">
                                  <w:marLeft w:val="0"/>
                                  <w:marRight w:val="0"/>
                                  <w:marTop w:val="0"/>
                                  <w:marBottom w:val="0"/>
                                  <w:divBdr>
                                    <w:top w:val="none" w:sz="0" w:space="0" w:color="auto"/>
                                    <w:left w:val="none" w:sz="0" w:space="0" w:color="auto"/>
                                    <w:bottom w:val="none" w:sz="0" w:space="0" w:color="auto"/>
                                    <w:right w:val="none" w:sz="0" w:space="0" w:color="auto"/>
                                  </w:divBdr>
                                </w:div>
                              </w:divsChild>
                            </w:div>
                            <w:div w:id="2020347883">
                              <w:marLeft w:val="0"/>
                              <w:marRight w:val="0"/>
                              <w:marTop w:val="0"/>
                              <w:marBottom w:val="0"/>
                              <w:divBdr>
                                <w:top w:val="single" w:sz="2" w:space="1" w:color="FFFFFF"/>
                                <w:left w:val="single" w:sz="2" w:space="11" w:color="FFFFFF"/>
                                <w:bottom w:val="single" w:sz="2" w:space="1" w:color="FFFFFF"/>
                                <w:right w:val="single" w:sz="2" w:space="4" w:color="FFFFFF"/>
                              </w:divBdr>
                              <w:divsChild>
                                <w:div w:id="8410725">
                                  <w:marLeft w:val="0"/>
                                  <w:marRight w:val="0"/>
                                  <w:marTop w:val="0"/>
                                  <w:marBottom w:val="0"/>
                                  <w:divBdr>
                                    <w:top w:val="none" w:sz="0" w:space="0" w:color="auto"/>
                                    <w:left w:val="none" w:sz="0" w:space="0" w:color="auto"/>
                                    <w:bottom w:val="none" w:sz="0" w:space="0" w:color="auto"/>
                                    <w:right w:val="none" w:sz="0" w:space="0" w:color="auto"/>
                                  </w:divBdr>
                                </w:div>
                              </w:divsChild>
                            </w:div>
                            <w:div w:id="456609666">
                              <w:marLeft w:val="0"/>
                              <w:marRight w:val="0"/>
                              <w:marTop w:val="0"/>
                              <w:marBottom w:val="0"/>
                              <w:divBdr>
                                <w:top w:val="single" w:sz="2" w:space="1" w:color="FFFFFF"/>
                                <w:left w:val="single" w:sz="2" w:space="11" w:color="FFFFFF"/>
                                <w:bottom w:val="single" w:sz="2" w:space="1" w:color="FFFFFF"/>
                                <w:right w:val="single" w:sz="2" w:space="4" w:color="FFFFFF"/>
                              </w:divBdr>
                              <w:divsChild>
                                <w:div w:id="1052462052">
                                  <w:marLeft w:val="0"/>
                                  <w:marRight w:val="0"/>
                                  <w:marTop w:val="0"/>
                                  <w:marBottom w:val="0"/>
                                  <w:divBdr>
                                    <w:top w:val="none" w:sz="0" w:space="0" w:color="auto"/>
                                    <w:left w:val="none" w:sz="0" w:space="0" w:color="auto"/>
                                    <w:bottom w:val="none" w:sz="0" w:space="0" w:color="auto"/>
                                    <w:right w:val="none" w:sz="0" w:space="0" w:color="auto"/>
                                  </w:divBdr>
                                </w:div>
                              </w:divsChild>
                            </w:div>
                            <w:div w:id="1398627407">
                              <w:marLeft w:val="0"/>
                              <w:marRight w:val="0"/>
                              <w:marTop w:val="0"/>
                              <w:marBottom w:val="0"/>
                              <w:divBdr>
                                <w:top w:val="single" w:sz="2" w:space="1" w:color="FFFFFF"/>
                                <w:left w:val="single" w:sz="2" w:space="11" w:color="FFFFFF"/>
                                <w:bottom w:val="single" w:sz="2" w:space="1" w:color="FFFFFF"/>
                                <w:right w:val="single" w:sz="2" w:space="4" w:color="FFFFFF"/>
                              </w:divBdr>
                              <w:divsChild>
                                <w:div w:id="1451707643">
                                  <w:marLeft w:val="0"/>
                                  <w:marRight w:val="0"/>
                                  <w:marTop w:val="0"/>
                                  <w:marBottom w:val="0"/>
                                  <w:divBdr>
                                    <w:top w:val="none" w:sz="0" w:space="0" w:color="auto"/>
                                    <w:left w:val="none" w:sz="0" w:space="0" w:color="auto"/>
                                    <w:bottom w:val="none" w:sz="0" w:space="0" w:color="auto"/>
                                    <w:right w:val="none" w:sz="0" w:space="0" w:color="auto"/>
                                  </w:divBdr>
                                </w:div>
                              </w:divsChild>
                            </w:div>
                            <w:div w:id="1883208240">
                              <w:marLeft w:val="0"/>
                              <w:marRight w:val="0"/>
                              <w:marTop w:val="0"/>
                              <w:marBottom w:val="0"/>
                              <w:divBdr>
                                <w:top w:val="single" w:sz="2" w:space="1" w:color="FFFFFF"/>
                                <w:left w:val="single" w:sz="2" w:space="11" w:color="FFFFFF"/>
                                <w:bottom w:val="single" w:sz="2" w:space="1" w:color="FFFFFF"/>
                                <w:right w:val="single" w:sz="2" w:space="4" w:color="FFFFFF"/>
                              </w:divBdr>
                              <w:divsChild>
                                <w:div w:id="1475636508">
                                  <w:marLeft w:val="0"/>
                                  <w:marRight w:val="0"/>
                                  <w:marTop w:val="0"/>
                                  <w:marBottom w:val="0"/>
                                  <w:divBdr>
                                    <w:top w:val="none" w:sz="0" w:space="0" w:color="auto"/>
                                    <w:left w:val="none" w:sz="0" w:space="0" w:color="auto"/>
                                    <w:bottom w:val="none" w:sz="0" w:space="0" w:color="auto"/>
                                    <w:right w:val="none" w:sz="0" w:space="0" w:color="auto"/>
                                  </w:divBdr>
                                </w:div>
                              </w:divsChild>
                            </w:div>
                            <w:div w:id="1127547883">
                              <w:marLeft w:val="0"/>
                              <w:marRight w:val="0"/>
                              <w:marTop w:val="0"/>
                              <w:marBottom w:val="0"/>
                              <w:divBdr>
                                <w:top w:val="single" w:sz="2" w:space="1" w:color="FFFFFF"/>
                                <w:left w:val="single" w:sz="2" w:space="11" w:color="FFFFFF"/>
                                <w:bottom w:val="single" w:sz="2" w:space="1" w:color="FFFFFF"/>
                                <w:right w:val="single" w:sz="2" w:space="4" w:color="FFFFFF"/>
                              </w:divBdr>
                              <w:divsChild>
                                <w:div w:id="935215007">
                                  <w:marLeft w:val="0"/>
                                  <w:marRight w:val="0"/>
                                  <w:marTop w:val="0"/>
                                  <w:marBottom w:val="0"/>
                                  <w:divBdr>
                                    <w:top w:val="none" w:sz="0" w:space="0" w:color="auto"/>
                                    <w:left w:val="none" w:sz="0" w:space="0" w:color="auto"/>
                                    <w:bottom w:val="none" w:sz="0" w:space="0" w:color="auto"/>
                                    <w:right w:val="none" w:sz="0" w:space="0" w:color="auto"/>
                                  </w:divBdr>
                                </w:div>
                              </w:divsChild>
                            </w:div>
                            <w:div w:id="1272929449">
                              <w:marLeft w:val="0"/>
                              <w:marRight w:val="0"/>
                              <w:marTop w:val="0"/>
                              <w:marBottom w:val="0"/>
                              <w:divBdr>
                                <w:top w:val="single" w:sz="2" w:space="1" w:color="FFFFFF"/>
                                <w:left w:val="single" w:sz="2" w:space="11" w:color="FFFFFF"/>
                                <w:bottom w:val="single" w:sz="2" w:space="1" w:color="FFFFFF"/>
                                <w:right w:val="single" w:sz="2" w:space="4" w:color="FFFFFF"/>
                              </w:divBdr>
                              <w:divsChild>
                                <w:div w:id="1457870049">
                                  <w:marLeft w:val="0"/>
                                  <w:marRight w:val="0"/>
                                  <w:marTop w:val="0"/>
                                  <w:marBottom w:val="0"/>
                                  <w:divBdr>
                                    <w:top w:val="none" w:sz="0" w:space="0" w:color="auto"/>
                                    <w:left w:val="none" w:sz="0" w:space="0" w:color="auto"/>
                                    <w:bottom w:val="none" w:sz="0" w:space="0" w:color="auto"/>
                                    <w:right w:val="none" w:sz="0" w:space="0" w:color="auto"/>
                                  </w:divBdr>
                                </w:div>
                              </w:divsChild>
                            </w:div>
                            <w:div w:id="183638265">
                              <w:marLeft w:val="0"/>
                              <w:marRight w:val="0"/>
                              <w:marTop w:val="0"/>
                              <w:marBottom w:val="0"/>
                              <w:divBdr>
                                <w:top w:val="single" w:sz="2" w:space="1" w:color="FFFFFF"/>
                                <w:left w:val="single" w:sz="2" w:space="11" w:color="FFFFFF"/>
                                <w:bottom w:val="single" w:sz="2" w:space="1" w:color="FFFFFF"/>
                                <w:right w:val="single" w:sz="2" w:space="4" w:color="FFFFFF"/>
                              </w:divBdr>
                              <w:divsChild>
                                <w:div w:id="1570845643">
                                  <w:marLeft w:val="0"/>
                                  <w:marRight w:val="0"/>
                                  <w:marTop w:val="0"/>
                                  <w:marBottom w:val="0"/>
                                  <w:divBdr>
                                    <w:top w:val="none" w:sz="0" w:space="0" w:color="auto"/>
                                    <w:left w:val="none" w:sz="0" w:space="0" w:color="auto"/>
                                    <w:bottom w:val="none" w:sz="0" w:space="0" w:color="auto"/>
                                    <w:right w:val="none" w:sz="0" w:space="0" w:color="auto"/>
                                  </w:divBdr>
                                </w:div>
                              </w:divsChild>
                            </w:div>
                            <w:div w:id="801120037">
                              <w:marLeft w:val="0"/>
                              <w:marRight w:val="0"/>
                              <w:marTop w:val="0"/>
                              <w:marBottom w:val="0"/>
                              <w:divBdr>
                                <w:top w:val="single" w:sz="2" w:space="1" w:color="FFFFFF"/>
                                <w:left w:val="single" w:sz="2" w:space="11" w:color="FFFFFF"/>
                                <w:bottom w:val="single" w:sz="2" w:space="1" w:color="FFFFFF"/>
                                <w:right w:val="single" w:sz="2" w:space="4" w:color="FFFFFF"/>
                              </w:divBdr>
                              <w:divsChild>
                                <w:div w:id="199516171">
                                  <w:marLeft w:val="0"/>
                                  <w:marRight w:val="0"/>
                                  <w:marTop w:val="0"/>
                                  <w:marBottom w:val="0"/>
                                  <w:divBdr>
                                    <w:top w:val="none" w:sz="0" w:space="0" w:color="auto"/>
                                    <w:left w:val="none" w:sz="0" w:space="0" w:color="auto"/>
                                    <w:bottom w:val="none" w:sz="0" w:space="0" w:color="auto"/>
                                    <w:right w:val="none" w:sz="0" w:space="0" w:color="auto"/>
                                  </w:divBdr>
                                </w:div>
                              </w:divsChild>
                            </w:div>
                            <w:div w:id="1261909606">
                              <w:marLeft w:val="0"/>
                              <w:marRight w:val="0"/>
                              <w:marTop w:val="0"/>
                              <w:marBottom w:val="0"/>
                              <w:divBdr>
                                <w:top w:val="single" w:sz="2" w:space="1" w:color="FFFFFF"/>
                                <w:left w:val="single" w:sz="2" w:space="11" w:color="FFFFFF"/>
                                <w:bottom w:val="single" w:sz="2" w:space="1" w:color="FFFFFF"/>
                                <w:right w:val="single" w:sz="2" w:space="4" w:color="FFFFFF"/>
                              </w:divBdr>
                              <w:divsChild>
                                <w:div w:id="1378167493">
                                  <w:marLeft w:val="0"/>
                                  <w:marRight w:val="0"/>
                                  <w:marTop w:val="0"/>
                                  <w:marBottom w:val="0"/>
                                  <w:divBdr>
                                    <w:top w:val="none" w:sz="0" w:space="0" w:color="auto"/>
                                    <w:left w:val="none" w:sz="0" w:space="0" w:color="auto"/>
                                    <w:bottom w:val="none" w:sz="0" w:space="0" w:color="auto"/>
                                    <w:right w:val="none" w:sz="0" w:space="0" w:color="auto"/>
                                  </w:divBdr>
                                </w:div>
                              </w:divsChild>
                            </w:div>
                            <w:div w:id="1647902970">
                              <w:marLeft w:val="0"/>
                              <w:marRight w:val="0"/>
                              <w:marTop w:val="0"/>
                              <w:marBottom w:val="0"/>
                              <w:divBdr>
                                <w:top w:val="single" w:sz="2" w:space="1" w:color="FFFFFF"/>
                                <w:left w:val="single" w:sz="2" w:space="11" w:color="FFFFFF"/>
                                <w:bottom w:val="single" w:sz="2" w:space="1" w:color="FFFFFF"/>
                                <w:right w:val="single" w:sz="2" w:space="4" w:color="FFFFFF"/>
                              </w:divBdr>
                              <w:divsChild>
                                <w:div w:id="1899319881">
                                  <w:marLeft w:val="0"/>
                                  <w:marRight w:val="0"/>
                                  <w:marTop w:val="0"/>
                                  <w:marBottom w:val="0"/>
                                  <w:divBdr>
                                    <w:top w:val="none" w:sz="0" w:space="0" w:color="auto"/>
                                    <w:left w:val="none" w:sz="0" w:space="0" w:color="auto"/>
                                    <w:bottom w:val="none" w:sz="0" w:space="0" w:color="auto"/>
                                    <w:right w:val="none" w:sz="0" w:space="0" w:color="auto"/>
                                  </w:divBdr>
                                </w:div>
                              </w:divsChild>
                            </w:div>
                            <w:div w:id="503476168">
                              <w:marLeft w:val="0"/>
                              <w:marRight w:val="0"/>
                              <w:marTop w:val="0"/>
                              <w:marBottom w:val="0"/>
                              <w:divBdr>
                                <w:top w:val="single" w:sz="2" w:space="1" w:color="FFFFFF"/>
                                <w:left w:val="single" w:sz="2" w:space="11" w:color="FFFFFF"/>
                                <w:bottom w:val="single" w:sz="2" w:space="1" w:color="FFFFFF"/>
                                <w:right w:val="single" w:sz="2" w:space="4" w:color="FFFFFF"/>
                              </w:divBdr>
                              <w:divsChild>
                                <w:div w:id="2080321740">
                                  <w:marLeft w:val="0"/>
                                  <w:marRight w:val="0"/>
                                  <w:marTop w:val="0"/>
                                  <w:marBottom w:val="0"/>
                                  <w:divBdr>
                                    <w:top w:val="none" w:sz="0" w:space="0" w:color="auto"/>
                                    <w:left w:val="none" w:sz="0" w:space="0" w:color="auto"/>
                                    <w:bottom w:val="none" w:sz="0" w:space="0" w:color="auto"/>
                                    <w:right w:val="none" w:sz="0" w:space="0" w:color="auto"/>
                                  </w:divBdr>
                                </w:div>
                              </w:divsChild>
                            </w:div>
                            <w:div w:id="2017998365">
                              <w:marLeft w:val="0"/>
                              <w:marRight w:val="0"/>
                              <w:marTop w:val="0"/>
                              <w:marBottom w:val="0"/>
                              <w:divBdr>
                                <w:top w:val="single" w:sz="2" w:space="1" w:color="FFFFFF"/>
                                <w:left w:val="single" w:sz="2" w:space="11" w:color="FFFFFF"/>
                                <w:bottom w:val="single" w:sz="2" w:space="1" w:color="FFFFFF"/>
                                <w:right w:val="single" w:sz="2" w:space="4" w:color="FFFFFF"/>
                              </w:divBdr>
                              <w:divsChild>
                                <w:div w:id="1750149142">
                                  <w:marLeft w:val="0"/>
                                  <w:marRight w:val="0"/>
                                  <w:marTop w:val="0"/>
                                  <w:marBottom w:val="0"/>
                                  <w:divBdr>
                                    <w:top w:val="none" w:sz="0" w:space="0" w:color="auto"/>
                                    <w:left w:val="none" w:sz="0" w:space="0" w:color="auto"/>
                                    <w:bottom w:val="none" w:sz="0" w:space="0" w:color="auto"/>
                                    <w:right w:val="none" w:sz="0" w:space="0" w:color="auto"/>
                                  </w:divBdr>
                                </w:div>
                              </w:divsChild>
                            </w:div>
                            <w:div w:id="1289320559">
                              <w:marLeft w:val="0"/>
                              <w:marRight w:val="0"/>
                              <w:marTop w:val="0"/>
                              <w:marBottom w:val="0"/>
                              <w:divBdr>
                                <w:top w:val="single" w:sz="2" w:space="1" w:color="FFFFFF"/>
                                <w:left w:val="single" w:sz="2" w:space="11" w:color="FFFFFF"/>
                                <w:bottom w:val="single" w:sz="2" w:space="1" w:color="FFFFFF"/>
                                <w:right w:val="single" w:sz="2" w:space="4" w:color="FFFFFF"/>
                              </w:divBdr>
                              <w:divsChild>
                                <w:div w:id="2087652628">
                                  <w:marLeft w:val="0"/>
                                  <w:marRight w:val="0"/>
                                  <w:marTop w:val="0"/>
                                  <w:marBottom w:val="0"/>
                                  <w:divBdr>
                                    <w:top w:val="none" w:sz="0" w:space="0" w:color="auto"/>
                                    <w:left w:val="none" w:sz="0" w:space="0" w:color="auto"/>
                                    <w:bottom w:val="none" w:sz="0" w:space="0" w:color="auto"/>
                                    <w:right w:val="none" w:sz="0" w:space="0" w:color="auto"/>
                                  </w:divBdr>
                                </w:div>
                              </w:divsChild>
                            </w:div>
                            <w:div w:id="686296694">
                              <w:marLeft w:val="0"/>
                              <w:marRight w:val="0"/>
                              <w:marTop w:val="0"/>
                              <w:marBottom w:val="0"/>
                              <w:divBdr>
                                <w:top w:val="single" w:sz="2" w:space="1" w:color="FFFFFF"/>
                                <w:left w:val="single" w:sz="2" w:space="11" w:color="FFFFFF"/>
                                <w:bottom w:val="single" w:sz="2" w:space="1" w:color="FFFFFF"/>
                                <w:right w:val="single" w:sz="2" w:space="4" w:color="FFFFFF"/>
                              </w:divBdr>
                              <w:divsChild>
                                <w:div w:id="1842156116">
                                  <w:marLeft w:val="0"/>
                                  <w:marRight w:val="0"/>
                                  <w:marTop w:val="0"/>
                                  <w:marBottom w:val="0"/>
                                  <w:divBdr>
                                    <w:top w:val="none" w:sz="0" w:space="0" w:color="auto"/>
                                    <w:left w:val="none" w:sz="0" w:space="0" w:color="auto"/>
                                    <w:bottom w:val="none" w:sz="0" w:space="0" w:color="auto"/>
                                    <w:right w:val="none" w:sz="0" w:space="0" w:color="auto"/>
                                  </w:divBdr>
                                </w:div>
                              </w:divsChild>
                            </w:div>
                            <w:div w:id="99615829">
                              <w:marLeft w:val="0"/>
                              <w:marRight w:val="0"/>
                              <w:marTop w:val="0"/>
                              <w:marBottom w:val="0"/>
                              <w:divBdr>
                                <w:top w:val="single" w:sz="2" w:space="1" w:color="FFFFFF"/>
                                <w:left w:val="single" w:sz="2" w:space="11" w:color="FFFFFF"/>
                                <w:bottom w:val="single" w:sz="2" w:space="1" w:color="FFFFFF"/>
                                <w:right w:val="single" w:sz="2" w:space="4" w:color="FFFFFF"/>
                              </w:divBdr>
                              <w:divsChild>
                                <w:div w:id="1082869435">
                                  <w:marLeft w:val="0"/>
                                  <w:marRight w:val="0"/>
                                  <w:marTop w:val="0"/>
                                  <w:marBottom w:val="0"/>
                                  <w:divBdr>
                                    <w:top w:val="none" w:sz="0" w:space="0" w:color="auto"/>
                                    <w:left w:val="none" w:sz="0" w:space="0" w:color="auto"/>
                                    <w:bottom w:val="none" w:sz="0" w:space="0" w:color="auto"/>
                                    <w:right w:val="none" w:sz="0" w:space="0" w:color="auto"/>
                                  </w:divBdr>
                                </w:div>
                              </w:divsChild>
                            </w:div>
                            <w:div w:id="433207108">
                              <w:marLeft w:val="0"/>
                              <w:marRight w:val="0"/>
                              <w:marTop w:val="0"/>
                              <w:marBottom w:val="0"/>
                              <w:divBdr>
                                <w:top w:val="single" w:sz="2" w:space="1" w:color="FFFFFF"/>
                                <w:left w:val="single" w:sz="2" w:space="11" w:color="FFFFFF"/>
                                <w:bottom w:val="single" w:sz="2" w:space="1" w:color="FFFFFF"/>
                                <w:right w:val="single" w:sz="2" w:space="4" w:color="FFFFFF"/>
                              </w:divBdr>
                              <w:divsChild>
                                <w:div w:id="809977304">
                                  <w:marLeft w:val="0"/>
                                  <w:marRight w:val="0"/>
                                  <w:marTop w:val="0"/>
                                  <w:marBottom w:val="0"/>
                                  <w:divBdr>
                                    <w:top w:val="none" w:sz="0" w:space="0" w:color="auto"/>
                                    <w:left w:val="none" w:sz="0" w:space="0" w:color="auto"/>
                                    <w:bottom w:val="none" w:sz="0" w:space="0" w:color="auto"/>
                                    <w:right w:val="none" w:sz="0" w:space="0" w:color="auto"/>
                                  </w:divBdr>
                                </w:div>
                              </w:divsChild>
                            </w:div>
                            <w:div w:id="875313479">
                              <w:marLeft w:val="0"/>
                              <w:marRight w:val="0"/>
                              <w:marTop w:val="0"/>
                              <w:marBottom w:val="0"/>
                              <w:divBdr>
                                <w:top w:val="single" w:sz="2" w:space="1" w:color="FFFFFF"/>
                                <w:left w:val="single" w:sz="2" w:space="11" w:color="FFFFFF"/>
                                <w:bottom w:val="single" w:sz="2" w:space="1" w:color="FFFFFF"/>
                                <w:right w:val="single" w:sz="2" w:space="4" w:color="FFFFFF"/>
                              </w:divBdr>
                              <w:divsChild>
                                <w:div w:id="844445391">
                                  <w:marLeft w:val="0"/>
                                  <w:marRight w:val="0"/>
                                  <w:marTop w:val="0"/>
                                  <w:marBottom w:val="0"/>
                                  <w:divBdr>
                                    <w:top w:val="none" w:sz="0" w:space="0" w:color="auto"/>
                                    <w:left w:val="none" w:sz="0" w:space="0" w:color="auto"/>
                                    <w:bottom w:val="none" w:sz="0" w:space="0" w:color="auto"/>
                                    <w:right w:val="none" w:sz="0" w:space="0" w:color="auto"/>
                                  </w:divBdr>
                                </w:div>
                              </w:divsChild>
                            </w:div>
                            <w:div w:id="1300455856">
                              <w:marLeft w:val="0"/>
                              <w:marRight w:val="0"/>
                              <w:marTop w:val="0"/>
                              <w:marBottom w:val="0"/>
                              <w:divBdr>
                                <w:top w:val="single" w:sz="2" w:space="1" w:color="FFFFFF"/>
                                <w:left w:val="single" w:sz="2" w:space="11" w:color="FFFFFF"/>
                                <w:bottom w:val="single" w:sz="2" w:space="1" w:color="FFFFFF"/>
                                <w:right w:val="single" w:sz="2" w:space="4" w:color="FFFFFF"/>
                              </w:divBdr>
                              <w:divsChild>
                                <w:div w:id="1872836821">
                                  <w:marLeft w:val="0"/>
                                  <w:marRight w:val="0"/>
                                  <w:marTop w:val="0"/>
                                  <w:marBottom w:val="0"/>
                                  <w:divBdr>
                                    <w:top w:val="none" w:sz="0" w:space="0" w:color="auto"/>
                                    <w:left w:val="none" w:sz="0" w:space="0" w:color="auto"/>
                                    <w:bottom w:val="none" w:sz="0" w:space="0" w:color="auto"/>
                                    <w:right w:val="none" w:sz="0" w:space="0" w:color="auto"/>
                                  </w:divBdr>
                                </w:div>
                              </w:divsChild>
                            </w:div>
                            <w:div w:id="800001591">
                              <w:marLeft w:val="0"/>
                              <w:marRight w:val="0"/>
                              <w:marTop w:val="0"/>
                              <w:marBottom w:val="0"/>
                              <w:divBdr>
                                <w:top w:val="single" w:sz="2" w:space="1" w:color="FFFFFF"/>
                                <w:left w:val="single" w:sz="2" w:space="11" w:color="FFFFFF"/>
                                <w:bottom w:val="single" w:sz="2" w:space="1" w:color="FFFFFF"/>
                                <w:right w:val="single" w:sz="2" w:space="4" w:color="FFFFFF"/>
                              </w:divBdr>
                              <w:divsChild>
                                <w:div w:id="885799361">
                                  <w:marLeft w:val="0"/>
                                  <w:marRight w:val="0"/>
                                  <w:marTop w:val="0"/>
                                  <w:marBottom w:val="0"/>
                                  <w:divBdr>
                                    <w:top w:val="none" w:sz="0" w:space="0" w:color="auto"/>
                                    <w:left w:val="none" w:sz="0" w:space="0" w:color="auto"/>
                                    <w:bottom w:val="none" w:sz="0" w:space="0" w:color="auto"/>
                                    <w:right w:val="none" w:sz="0" w:space="0" w:color="auto"/>
                                  </w:divBdr>
                                </w:div>
                              </w:divsChild>
                            </w:div>
                            <w:div w:id="1307509832">
                              <w:marLeft w:val="0"/>
                              <w:marRight w:val="0"/>
                              <w:marTop w:val="0"/>
                              <w:marBottom w:val="0"/>
                              <w:divBdr>
                                <w:top w:val="single" w:sz="2" w:space="1" w:color="FFFFFF"/>
                                <w:left w:val="single" w:sz="2" w:space="11" w:color="FFFFFF"/>
                                <w:bottom w:val="single" w:sz="2" w:space="4" w:color="FFFFFF"/>
                                <w:right w:val="single" w:sz="2" w:space="4" w:color="FFFFFF"/>
                              </w:divBdr>
                              <w:divsChild>
                                <w:div w:id="181876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917651">
              <w:marLeft w:val="75"/>
              <w:marRight w:val="75"/>
              <w:marTop w:val="75"/>
              <w:marBottom w:val="75"/>
              <w:divBdr>
                <w:top w:val="none" w:sz="0" w:space="0" w:color="auto"/>
                <w:left w:val="none" w:sz="0" w:space="0" w:color="auto"/>
                <w:bottom w:val="none" w:sz="0" w:space="0" w:color="auto"/>
                <w:right w:val="none" w:sz="0" w:space="0" w:color="auto"/>
              </w:divBdr>
              <w:divsChild>
                <w:div w:id="718940460">
                  <w:marLeft w:val="0"/>
                  <w:marRight w:val="0"/>
                  <w:marTop w:val="0"/>
                  <w:marBottom w:val="300"/>
                  <w:divBdr>
                    <w:top w:val="none" w:sz="0" w:space="0" w:color="auto"/>
                    <w:left w:val="none" w:sz="0" w:space="0" w:color="auto"/>
                    <w:bottom w:val="none" w:sz="0" w:space="0" w:color="auto"/>
                    <w:right w:val="none" w:sz="0" w:space="0" w:color="auto"/>
                  </w:divBdr>
                  <w:divsChild>
                    <w:div w:id="132791020">
                      <w:marLeft w:val="0"/>
                      <w:marRight w:val="0"/>
                      <w:marTop w:val="0"/>
                      <w:marBottom w:val="0"/>
                      <w:divBdr>
                        <w:top w:val="none" w:sz="0" w:space="0" w:color="auto"/>
                        <w:left w:val="none" w:sz="0" w:space="0" w:color="auto"/>
                        <w:bottom w:val="none" w:sz="0" w:space="0" w:color="auto"/>
                        <w:right w:val="none" w:sz="0" w:space="0" w:color="auto"/>
                      </w:divBdr>
                      <w:divsChild>
                        <w:div w:id="1039937369">
                          <w:marLeft w:val="120"/>
                          <w:marRight w:val="0"/>
                          <w:marTop w:val="0"/>
                          <w:marBottom w:val="0"/>
                          <w:divBdr>
                            <w:top w:val="single" w:sz="6" w:space="4" w:color="C9C9C9"/>
                            <w:left w:val="single" w:sz="6" w:space="8" w:color="C9C9C9"/>
                            <w:bottom w:val="single" w:sz="2" w:space="4" w:color="C9C9C9"/>
                            <w:right w:val="single" w:sz="6" w:space="8" w:color="C9C9C9"/>
                          </w:divBdr>
                        </w:div>
                      </w:divsChild>
                    </w:div>
                    <w:div w:id="1084572411">
                      <w:marLeft w:val="0"/>
                      <w:marRight w:val="0"/>
                      <w:marTop w:val="0"/>
                      <w:marBottom w:val="0"/>
                      <w:divBdr>
                        <w:top w:val="none" w:sz="0" w:space="0" w:color="auto"/>
                        <w:left w:val="none" w:sz="0" w:space="0" w:color="auto"/>
                        <w:bottom w:val="none" w:sz="0" w:space="0" w:color="auto"/>
                        <w:right w:val="none" w:sz="0" w:space="0" w:color="auto"/>
                      </w:divBdr>
                      <w:divsChild>
                        <w:div w:id="219021367">
                          <w:marLeft w:val="0"/>
                          <w:marRight w:val="0"/>
                          <w:marTop w:val="0"/>
                          <w:marBottom w:val="0"/>
                          <w:divBdr>
                            <w:top w:val="none" w:sz="0" w:space="0" w:color="auto"/>
                            <w:left w:val="none" w:sz="0" w:space="0" w:color="auto"/>
                            <w:bottom w:val="none" w:sz="0" w:space="0" w:color="auto"/>
                            <w:right w:val="none" w:sz="0" w:space="0" w:color="auto"/>
                          </w:divBdr>
                          <w:divsChild>
                            <w:div w:id="1653099991">
                              <w:marLeft w:val="0"/>
                              <w:marRight w:val="0"/>
                              <w:marTop w:val="0"/>
                              <w:marBottom w:val="0"/>
                              <w:divBdr>
                                <w:top w:val="single" w:sz="2" w:space="4" w:color="FFFFFF"/>
                                <w:left w:val="single" w:sz="2" w:space="11" w:color="FFFFFF"/>
                                <w:bottom w:val="single" w:sz="2" w:space="1" w:color="FFFFFF"/>
                                <w:right w:val="single" w:sz="2" w:space="4" w:color="FFFFFF"/>
                              </w:divBdr>
                              <w:divsChild>
                                <w:div w:id="2096242379">
                                  <w:marLeft w:val="0"/>
                                  <w:marRight w:val="0"/>
                                  <w:marTop w:val="0"/>
                                  <w:marBottom w:val="0"/>
                                  <w:divBdr>
                                    <w:top w:val="none" w:sz="0" w:space="0" w:color="auto"/>
                                    <w:left w:val="none" w:sz="0" w:space="0" w:color="auto"/>
                                    <w:bottom w:val="none" w:sz="0" w:space="0" w:color="auto"/>
                                    <w:right w:val="none" w:sz="0" w:space="0" w:color="auto"/>
                                  </w:divBdr>
                                </w:div>
                              </w:divsChild>
                            </w:div>
                            <w:div w:id="936330105">
                              <w:marLeft w:val="0"/>
                              <w:marRight w:val="0"/>
                              <w:marTop w:val="0"/>
                              <w:marBottom w:val="0"/>
                              <w:divBdr>
                                <w:top w:val="single" w:sz="2" w:space="1" w:color="FFFFFF"/>
                                <w:left w:val="single" w:sz="2" w:space="11" w:color="FFFFFF"/>
                                <w:bottom w:val="single" w:sz="2" w:space="1" w:color="FFFFFF"/>
                                <w:right w:val="single" w:sz="2" w:space="4" w:color="FFFFFF"/>
                              </w:divBdr>
                              <w:divsChild>
                                <w:div w:id="1301378451">
                                  <w:marLeft w:val="0"/>
                                  <w:marRight w:val="0"/>
                                  <w:marTop w:val="0"/>
                                  <w:marBottom w:val="0"/>
                                  <w:divBdr>
                                    <w:top w:val="none" w:sz="0" w:space="0" w:color="auto"/>
                                    <w:left w:val="none" w:sz="0" w:space="0" w:color="auto"/>
                                    <w:bottom w:val="none" w:sz="0" w:space="0" w:color="auto"/>
                                    <w:right w:val="none" w:sz="0" w:space="0" w:color="auto"/>
                                  </w:divBdr>
                                </w:div>
                              </w:divsChild>
                            </w:div>
                            <w:div w:id="261956388">
                              <w:marLeft w:val="0"/>
                              <w:marRight w:val="0"/>
                              <w:marTop w:val="0"/>
                              <w:marBottom w:val="0"/>
                              <w:divBdr>
                                <w:top w:val="single" w:sz="2" w:space="1" w:color="FFFFFF"/>
                                <w:left w:val="single" w:sz="2" w:space="11" w:color="FFFFFF"/>
                                <w:bottom w:val="single" w:sz="2" w:space="1" w:color="FFFFFF"/>
                                <w:right w:val="single" w:sz="2" w:space="4" w:color="FFFFFF"/>
                              </w:divBdr>
                              <w:divsChild>
                                <w:div w:id="426969676">
                                  <w:marLeft w:val="0"/>
                                  <w:marRight w:val="0"/>
                                  <w:marTop w:val="0"/>
                                  <w:marBottom w:val="0"/>
                                  <w:divBdr>
                                    <w:top w:val="none" w:sz="0" w:space="0" w:color="auto"/>
                                    <w:left w:val="none" w:sz="0" w:space="0" w:color="auto"/>
                                    <w:bottom w:val="none" w:sz="0" w:space="0" w:color="auto"/>
                                    <w:right w:val="none" w:sz="0" w:space="0" w:color="auto"/>
                                  </w:divBdr>
                                </w:div>
                              </w:divsChild>
                            </w:div>
                            <w:div w:id="414056895">
                              <w:marLeft w:val="0"/>
                              <w:marRight w:val="0"/>
                              <w:marTop w:val="0"/>
                              <w:marBottom w:val="0"/>
                              <w:divBdr>
                                <w:top w:val="single" w:sz="2" w:space="1" w:color="FFFFFF"/>
                                <w:left w:val="single" w:sz="2" w:space="11" w:color="FFFFFF"/>
                                <w:bottom w:val="single" w:sz="2" w:space="1" w:color="FFFFFF"/>
                                <w:right w:val="single" w:sz="2" w:space="4" w:color="FFFFFF"/>
                              </w:divBdr>
                              <w:divsChild>
                                <w:div w:id="666903972">
                                  <w:marLeft w:val="0"/>
                                  <w:marRight w:val="0"/>
                                  <w:marTop w:val="0"/>
                                  <w:marBottom w:val="0"/>
                                  <w:divBdr>
                                    <w:top w:val="none" w:sz="0" w:space="0" w:color="auto"/>
                                    <w:left w:val="none" w:sz="0" w:space="0" w:color="auto"/>
                                    <w:bottom w:val="none" w:sz="0" w:space="0" w:color="auto"/>
                                    <w:right w:val="none" w:sz="0" w:space="0" w:color="auto"/>
                                  </w:divBdr>
                                </w:div>
                              </w:divsChild>
                            </w:div>
                            <w:div w:id="430005267">
                              <w:marLeft w:val="0"/>
                              <w:marRight w:val="0"/>
                              <w:marTop w:val="0"/>
                              <w:marBottom w:val="0"/>
                              <w:divBdr>
                                <w:top w:val="single" w:sz="2" w:space="1" w:color="FFFFFF"/>
                                <w:left w:val="single" w:sz="2" w:space="11" w:color="FFFFFF"/>
                                <w:bottom w:val="single" w:sz="2" w:space="1" w:color="FFFFFF"/>
                                <w:right w:val="single" w:sz="2" w:space="4" w:color="FFFFFF"/>
                              </w:divBdr>
                              <w:divsChild>
                                <w:div w:id="262541147">
                                  <w:marLeft w:val="0"/>
                                  <w:marRight w:val="0"/>
                                  <w:marTop w:val="0"/>
                                  <w:marBottom w:val="0"/>
                                  <w:divBdr>
                                    <w:top w:val="none" w:sz="0" w:space="0" w:color="auto"/>
                                    <w:left w:val="none" w:sz="0" w:space="0" w:color="auto"/>
                                    <w:bottom w:val="none" w:sz="0" w:space="0" w:color="auto"/>
                                    <w:right w:val="none" w:sz="0" w:space="0" w:color="auto"/>
                                  </w:divBdr>
                                </w:div>
                              </w:divsChild>
                            </w:div>
                            <w:div w:id="23555565">
                              <w:marLeft w:val="0"/>
                              <w:marRight w:val="0"/>
                              <w:marTop w:val="0"/>
                              <w:marBottom w:val="0"/>
                              <w:divBdr>
                                <w:top w:val="single" w:sz="2" w:space="1" w:color="FFFFFF"/>
                                <w:left w:val="single" w:sz="2" w:space="11" w:color="FFFFFF"/>
                                <w:bottom w:val="single" w:sz="2" w:space="1" w:color="FFFFFF"/>
                                <w:right w:val="single" w:sz="2" w:space="4" w:color="FFFFFF"/>
                              </w:divBdr>
                              <w:divsChild>
                                <w:div w:id="1643076134">
                                  <w:marLeft w:val="0"/>
                                  <w:marRight w:val="0"/>
                                  <w:marTop w:val="0"/>
                                  <w:marBottom w:val="0"/>
                                  <w:divBdr>
                                    <w:top w:val="none" w:sz="0" w:space="0" w:color="auto"/>
                                    <w:left w:val="none" w:sz="0" w:space="0" w:color="auto"/>
                                    <w:bottom w:val="none" w:sz="0" w:space="0" w:color="auto"/>
                                    <w:right w:val="none" w:sz="0" w:space="0" w:color="auto"/>
                                  </w:divBdr>
                                </w:div>
                              </w:divsChild>
                            </w:div>
                            <w:div w:id="828716510">
                              <w:marLeft w:val="0"/>
                              <w:marRight w:val="0"/>
                              <w:marTop w:val="0"/>
                              <w:marBottom w:val="0"/>
                              <w:divBdr>
                                <w:top w:val="single" w:sz="2" w:space="1" w:color="FFFFFF"/>
                                <w:left w:val="single" w:sz="2" w:space="11" w:color="FFFFFF"/>
                                <w:bottom w:val="single" w:sz="2" w:space="1" w:color="FFFFFF"/>
                                <w:right w:val="single" w:sz="2" w:space="4" w:color="FFFFFF"/>
                              </w:divBdr>
                              <w:divsChild>
                                <w:div w:id="1246645765">
                                  <w:marLeft w:val="0"/>
                                  <w:marRight w:val="0"/>
                                  <w:marTop w:val="0"/>
                                  <w:marBottom w:val="0"/>
                                  <w:divBdr>
                                    <w:top w:val="none" w:sz="0" w:space="0" w:color="auto"/>
                                    <w:left w:val="none" w:sz="0" w:space="0" w:color="auto"/>
                                    <w:bottom w:val="none" w:sz="0" w:space="0" w:color="auto"/>
                                    <w:right w:val="none" w:sz="0" w:space="0" w:color="auto"/>
                                  </w:divBdr>
                                </w:div>
                              </w:divsChild>
                            </w:div>
                            <w:div w:id="216475160">
                              <w:marLeft w:val="0"/>
                              <w:marRight w:val="0"/>
                              <w:marTop w:val="0"/>
                              <w:marBottom w:val="0"/>
                              <w:divBdr>
                                <w:top w:val="single" w:sz="2" w:space="1" w:color="FFFFFF"/>
                                <w:left w:val="single" w:sz="2" w:space="11" w:color="FFFFFF"/>
                                <w:bottom w:val="single" w:sz="2" w:space="1" w:color="FFFFFF"/>
                                <w:right w:val="single" w:sz="2" w:space="4" w:color="FFFFFF"/>
                              </w:divBdr>
                              <w:divsChild>
                                <w:div w:id="412355078">
                                  <w:marLeft w:val="0"/>
                                  <w:marRight w:val="0"/>
                                  <w:marTop w:val="0"/>
                                  <w:marBottom w:val="0"/>
                                  <w:divBdr>
                                    <w:top w:val="none" w:sz="0" w:space="0" w:color="auto"/>
                                    <w:left w:val="none" w:sz="0" w:space="0" w:color="auto"/>
                                    <w:bottom w:val="none" w:sz="0" w:space="0" w:color="auto"/>
                                    <w:right w:val="none" w:sz="0" w:space="0" w:color="auto"/>
                                  </w:divBdr>
                                </w:div>
                              </w:divsChild>
                            </w:div>
                            <w:div w:id="1081175165">
                              <w:marLeft w:val="0"/>
                              <w:marRight w:val="0"/>
                              <w:marTop w:val="0"/>
                              <w:marBottom w:val="0"/>
                              <w:divBdr>
                                <w:top w:val="single" w:sz="2" w:space="1" w:color="FFFFFF"/>
                                <w:left w:val="single" w:sz="2" w:space="11" w:color="FFFFFF"/>
                                <w:bottom w:val="single" w:sz="2" w:space="1" w:color="FFFFFF"/>
                                <w:right w:val="single" w:sz="2" w:space="4" w:color="FFFFFF"/>
                              </w:divBdr>
                              <w:divsChild>
                                <w:div w:id="194848535">
                                  <w:marLeft w:val="0"/>
                                  <w:marRight w:val="0"/>
                                  <w:marTop w:val="0"/>
                                  <w:marBottom w:val="0"/>
                                  <w:divBdr>
                                    <w:top w:val="none" w:sz="0" w:space="0" w:color="auto"/>
                                    <w:left w:val="none" w:sz="0" w:space="0" w:color="auto"/>
                                    <w:bottom w:val="none" w:sz="0" w:space="0" w:color="auto"/>
                                    <w:right w:val="none" w:sz="0" w:space="0" w:color="auto"/>
                                  </w:divBdr>
                                </w:div>
                              </w:divsChild>
                            </w:div>
                            <w:div w:id="217716741">
                              <w:marLeft w:val="0"/>
                              <w:marRight w:val="0"/>
                              <w:marTop w:val="0"/>
                              <w:marBottom w:val="0"/>
                              <w:divBdr>
                                <w:top w:val="single" w:sz="2" w:space="1" w:color="FFFFFF"/>
                                <w:left w:val="single" w:sz="2" w:space="11" w:color="FFFFFF"/>
                                <w:bottom w:val="single" w:sz="2" w:space="1" w:color="FFFFFF"/>
                                <w:right w:val="single" w:sz="2" w:space="4" w:color="FFFFFF"/>
                              </w:divBdr>
                              <w:divsChild>
                                <w:div w:id="836380405">
                                  <w:marLeft w:val="0"/>
                                  <w:marRight w:val="0"/>
                                  <w:marTop w:val="0"/>
                                  <w:marBottom w:val="0"/>
                                  <w:divBdr>
                                    <w:top w:val="none" w:sz="0" w:space="0" w:color="auto"/>
                                    <w:left w:val="none" w:sz="0" w:space="0" w:color="auto"/>
                                    <w:bottom w:val="none" w:sz="0" w:space="0" w:color="auto"/>
                                    <w:right w:val="none" w:sz="0" w:space="0" w:color="auto"/>
                                  </w:divBdr>
                                </w:div>
                              </w:divsChild>
                            </w:div>
                            <w:div w:id="1805466393">
                              <w:marLeft w:val="0"/>
                              <w:marRight w:val="0"/>
                              <w:marTop w:val="0"/>
                              <w:marBottom w:val="0"/>
                              <w:divBdr>
                                <w:top w:val="single" w:sz="2" w:space="1" w:color="FFFFFF"/>
                                <w:left w:val="single" w:sz="2" w:space="11" w:color="FFFFFF"/>
                                <w:bottom w:val="single" w:sz="2" w:space="1" w:color="FFFFFF"/>
                                <w:right w:val="single" w:sz="2" w:space="4" w:color="FFFFFF"/>
                              </w:divBdr>
                              <w:divsChild>
                                <w:div w:id="382603928">
                                  <w:marLeft w:val="0"/>
                                  <w:marRight w:val="0"/>
                                  <w:marTop w:val="0"/>
                                  <w:marBottom w:val="0"/>
                                  <w:divBdr>
                                    <w:top w:val="none" w:sz="0" w:space="0" w:color="auto"/>
                                    <w:left w:val="none" w:sz="0" w:space="0" w:color="auto"/>
                                    <w:bottom w:val="none" w:sz="0" w:space="0" w:color="auto"/>
                                    <w:right w:val="none" w:sz="0" w:space="0" w:color="auto"/>
                                  </w:divBdr>
                                </w:div>
                              </w:divsChild>
                            </w:div>
                            <w:div w:id="1469317658">
                              <w:marLeft w:val="0"/>
                              <w:marRight w:val="0"/>
                              <w:marTop w:val="0"/>
                              <w:marBottom w:val="0"/>
                              <w:divBdr>
                                <w:top w:val="single" w:sz="2" w:space="1" w:color="FFFFFF"/>
                                <w:left w:val="single" w:sz="2" w:space="11" w:color="FFFFFF"/>
                                <w:bottom w:val="single" w:sz="2" w:space="1" w:color="FFFFFF"/>
                                <w:right w:val="single" w:sz="2" w:space="4" w:color="FFFFFF"/>
                              </w:divBdr>
                              <w:divsChild>
                                <w:div w:id="1288121730">
                                  <w:marLeft w:val="0"/>
                                  <w:marRight w:val="0"/>
                                  <w:marTop w:val="0"/>
                                  <w:marBottom w:val="0"/>
                                  <w:divBdr>
                                    <w:top w:val="none" w:sz="0" w:space="0" w:color="auto"/>
                                    <w:left w:val="none" w:sz="0" w:space="0" w:color="auto"/>
                                    <w:bottom w:val="none" w:sz="0" w:space="0" w:color="auto"/>
                                    <w:right w:val="none" w:sz="0" w:space="0" w:color="auto"/>
                                  </w:divBdr>
                                </w:div>
                              </w:divsChild>
                            </w:div>
                            <w:div w:id="1857765863">
                              <w:marLeft w:val="0"/>
                              <w:marRight w:val="0"/>
                              <w:marTop w:val="0"/>
                              <w:marBottom w:val="0"/>
                              <w:divBdr>
                                <w:top w:val="single" w:sz="2" w:space="1" w:color="FFFFFF"/>
                                <w:left w:val="single" w:sz="2" w:space="11" w:color="FFFFFF"/>
                                <w:bottom w:val="single" w:sz="2" w:space="1" w:color="FFFFFF"/>
                                <w:right w:val="single" w:sz="2" w:space="4" w:color="FFFFFF"/>
                              </w:divBdr>
                              <w:divsChild>
                                <w:div w:id="572013458">
                                  <w:marLeft w:val="0"/>
                                  <w:marRight w:val="0"/>
                                  <w:marTop w:val="0"/>
                                  <w:marBottom w:val="0"/>
                                  <w:divBdr>
                                    <w:top w:val="none" w:sz="0" w:space="0" w:color="auto"/>
                                    <w:left w:val="none" w:sz="0" w:space="0" w:color="auto"/>
                                    <w:bottom w:val="none" w:sz="0" w:space="0" w:color="auto"/>
                                    <w:right w:val="none" w:sz="0" w:space="0" w:color="auto"/>
                                  </w:divBdr>
                                </w:div>
                              </w:divsChild>
                            </w:div>
                            <w:div w:id="2042854965">
                              <w:marLeft w:val="0"/>
                              <w:marRight w:val="0"/>
                              <w:marTop w:val="0"/>
                              <w:marBottom w:val="0"/>
                              <w:divBdr>
                                <w:top w:val="single" w:sz="2" w:space="1" w:color="FFFFFF"/>
                                <w:left w:val="single" w:sz="2" w:space="11" w:color="FFFFFF"/>
                                <w:bottom w:val="single" w:sz="2" w:space="1" w:color="FFFFFF"/>
                                <w:right w:val="single" w:sz="2" w:space="4" w:color="FFFFFF"/>
                              </w:divBdr>
                              <w:divsChild>
                                <w:div w:id="1235898303">
                                  <w:marLeft w:val="0"/>
                                  <w:marRight w:val="0"/>
                                  <w:marTop w:val="0"/>
                                  <w:marBottom w:val="0"/>
                                  <w:divBdr>
                                    <w:top w:val="none" w:sz="0" w:space="0" w:color="auto"/>
                                    <w:left w:val="none" w:sz="0" w:space="0" w:color="auto"/>
                                    <w:bottom w:val="none" w:sz="0" w:space="0" w:color="auto"/>
                                    <w:right w:val="none" w:sz="0" w:space="0" w:color="auto"/>
                                  </w:divBdr>
                                </w:div>
                              </w:divsChild>
                            </w:div>
                            <w:div w:id="275798493">
                              <w:marLeft w:val="0"/>
                              <w:marRight w:val="0"/>
                              <w:marTop w:val="0"/>
                              <w:marBottom w:val="0"/>
                              <w:divBdr>
                                <w:top w:val="single" w:sz="2" w:space="1" w:color="FFFFFF"/>
                                <w:left w:val="single" w:sz="2" w:space="11" w:color="FFFFFF"/>
                                <w:bottom w:val="single" w:sz="2" w:space="1" w:color="FFFFFF"/>
                                <w:right w:val="single" w:sz="2" w:space="4" w:color="FFFFFF"/>
                              </w:divBdr>
                              <w:divsChild>
                                <w:div w:id="1830554011">
                                  <w:marLeft w:val="0"/>
                                  <w:marRight w:val="0"/>
                                  <w:marTop w:val="0"/>
                                  <w:marBottom w:val="0"/>
                                  <w:divBdr>
                                    <w:top w:val="none" w:sz="0" w:space="0" w:color="auto"/>
                                    <w:left w:val="none" w:sz="0" w:space="0" w:color="auto"/>
                                    <w:bottom w:val="none" w:sz="0" w:space="0" w:color="auto"/>
                                    <w:right w:val="none" w:sz="0" w:space="0" w:color="auto"/>
                                  </w:divBdr>
                                </w:div>
                              </w:divsChild>
                            </w:div>
                            <w:div w:id="836768099">
                              <w:marLeft w:val="0"/>
                              <w:marRight w:val="0"/>
                              <w:marTop w:val="0"/>
                              <w:marBottom w:val="0"/>
                              <w:divBdr>
                                <w:top w:val="single" w:sz="2" w:space="1" w:color="FFFFFF"/>
                                <w:left w:val="single" w:sz="2" w:space="11" w:color="FFFFFF"/>
                                <w:bottom w:val="single" w:sz="2" w:space="1" w:color="FFFFFF"/>
                                <w:right w:val="single" w:sz="2" w:space="4" w:color="FFFFFF"/>
                              </w:divBdr>
                              <w:divsChild>
                                <w:div w:id="514459109">
                                  <w:marLeft w:val="0"/>
                                  <w:marRight w:val="0"/>
                                  <w:marTop w:val="0"/>
                                  <w:marBottom w:val="0"/>
                                  <w:divBdr>
                                    <w:top w:val="none" w:sz="0" w:space="0" w:color="auto"/>
                                    <w:left w:val="none" w:sz="0" w:space="0" w:color="auto"/>
                                    <w:bottom w:val="none" w:sz="0" w:space="0" w:color="auto"/>
                                    <w:right w:val="none" w:sz="0" w:space="0" w:color="auto"/>
                                  </w:divBdr>
                                </w:div>
                              </w:divsChild>
                            </w:div>
                            <w:div w:id="376205398">
                              <w:marLeft w:val="0"/>
                              <w:marRight w:val="0"/>
                              <w:marTop w:val="0"/>
                              <w:marBottom w:val="0"/>
                              <w:divBdr>
                                <w:top w:val="single" w:sz="2" w:space="1" w:color="FFFFFF"/>
                                <w:left w:val="single" w:sz="2" w:space="11" w:color="FFFFFF"/>
                                <w:bottom w:val="single" w:sz="2" w:space="1" w:color="FFFFFF"/>
                                <w:right w:val="single" w:sz="2" w:space="4" w:color="FFFFFF"/>
                              </w:divBdr>
                              <w:divsChild>
                                <w:div w:id="2124108006">
                                  <w:marLeft w:val="0"/>
                                  <w:marRight w:val="0"/>
                                  <w:marTop w:val="0"/>
                                  <w:marBottom w:val="0"/>
                                  <w:divBdr>
                                    <w:top w:val="none" w:sz="0" w:space="0" w:color="auto"/>
                                    <w:left w:val="none" w:sz="0" w:space="0" w:color="auto"/>
                                    <w:bottom w:val="none" w:sz="0" w:space="0" w:color="auto"/>
                                    <w:right w:val="none" w:sz="0" w:space="0" w:color="auto"/>
                                  </w:divBdr>
                                </w:div>
                              </w:divsChild>
                            </w:div>
                            <w:div w:id="1592927557">
                              <w:marLeft w:val="0"/>
                              <w:marRight w:val="0"/>
                              <w:marTop w:val="0"/>
                              <w:marBottom w:val="0"/>
                              <w:divBdr>
                                <w:top w:val="single" w:sz="2" w:space="1" w:color="FFFFFF"/>
                                <w:left w:val="single" w:sz="2" w:space="11" w:color="FFFFFF"/>
                                <w:bottom w:val="single" w:sz="2" w:space="1" w:color="FFFFFF"/>
                                <w:right w:val="single" w:sz="2" w:space="4" w:color="FFFFFF"/>
                              </w:divBdr>
                              <w:divsChild>
                                <w:div w:id="1220897735">
                                  <w:marLeft w:val="0"/>
                                  <w:marRight w:val="0"/>
                                  <w:marTop w:val="0"/>
                                  <w:marBottom w:val="0"/>
                                  <w:divBdr>
                                    <w:top w:val="none" w:sz="0" w:space="0" w:color="auto"/>
                                    <w:left w:val="none" w:sz="0" w:space="0" w:color="auto"/>
                                    <w:bottom w:val="none" w:sz="0" w:space="0" w:color="auto"/>
                                    <w:right w:val="none" w:sz="0" w:space="0" w:color="auto"/>
                                  </w:divBdr>
                                </w:div>
                              </w:divsChild>
                            </w:div>
                            <w:div w:id="343023411">
                              <w:marLeft w:val="0"/>
                              <w:marRight w:val="0"/>
                              <w:marTop w:val="0"/>
                              <w:marBottom w:val="0"/>
                              <w:divBdr>
                                <w:top w:val="single" w:sz="2" w:space="1" w:color="FFFFFF"/>
                                <w:left w:val="single" w:sz="2" w:space="11" w:color="FFFFFF"/>
                                <w:bottom w:val="single" w:sz="2" w:space="1" w:color="FFFFFF"/>
                                <w:right w:val="single" w:sz="2" w:space="4" w:color="FFFFFF"/>
                              </w:divBdr>
                              <w:divsChild>
                                <w:div w:id="1241214377">
                                  <w:marLeft w:val="0"/>
                                  <w:marRight w:val="0"/>
                                  <w:marTop w:val="0"/>
                                  <w:marBottom w:val="0"/>
                                  <w:divBdr>
                                    <w:top w:val="none" w:sz="0" w:space="0" w:color="auto"/>
                                    <w:left w:val="none" w:sz="0" w:space="0" w:color="auto"/>
                                    <w:bottom w:val="none" w:sz="0" w:space="0" w:color="auto"/>
                                    <w:right w:val="none" w:sz="0" w:space="0" w:color="auto"/>
                                  </w:divBdr>
                                </w:div>
                              </w:divsChild>
                            </w:div>
                            <w:div w:id="896863447">
                              <w:marLeft w:val="0"/>
                              <w:marRight w:val="0"/>
                              <w:marTop w:val="0"/>
                              <w:marBottom w:val="0"/>
                              <w:divBdr>
                                <w:top w:val="single" w:sz="2" w:space="1" w:color="FFFFFF"/>
                                <w:left w:val="single" w:sz="2" w:space="11" w:color="FFFFFF"/>
                                <w:bottom w:val="single" w:sz="2" w:space="1" w:color="FFFFFF"/>
                                <w:right w:val="single" w:sz="2" w:space="4" w:color="FFFFFF"/>
                              </w:divBdr>
                              <w:divsChild>
                                <w:div w:id="1838570334">
                                  <w:marLeft w:val="0"/>
                                  <w:marRight w:val="0"/>
                                  <w:marTop w:val="0"/>
                                  <w:marBottom w:val="0"/>
                                  <w:divBdr>
                                    <w:top w:val="none" w:sz="0" w:space="0" w:color="auto"/>
                                    <w:left w:val="none" w:sz="0" w:space="0" w:color="auto"/>
                                    <w:bottom w:val="none" w:sz="0" w:space="0" w:color="auto"/>
                                    <w:right w:val="none" w:sz="0" w:space="0" w:color="auto"/>
                                  </w:divBdr>
                                </w:div>
                              </w:divsChild>
                            </w:div>
                            <w:div w:id="426658894">
                              <w:marLeft w:val="0"/>
                              <w:marRight w:val="0"/>
                              <w:marTop w:val="0"/>
                              <w:marBottom w:val="0"/>
                              <w:divBdr>
                                <w:top w:val="single" w:sz="2" w:space="1" w:color="FFFFFF"/>
                                <w:left w:val="single" w:sz="2" w:space="11" w:color="FFFFFF"/>
                                <w:bottom w:val="single" w:sz="2" w:space="1" w:color="FFFFFF"/>
                                <w:right w:val="single" w:sz="2" w:space="4" w:color="FFFFFF"/>
                              </w:divBdr>
                              <w:divsChild>
                                <w:div w:id="493498525">
                                  <w:marLeft w:val="0"/>
                                  <w:marRight w:val="0"/>
                                  <w:marTop w:val="0"/>
                                  <w:marBottom w:val="0"/>
                                  <w:divBdr>
                                    <w:top w:val="none" w:sz="0" w:space="0" w:color="auto"/>
                                    <w:left w:val="none" w:sz="0" w:space="0" w:color="auto"/>
                                    <w:bottom w:val="none" w:sz="0" w:space="0" w:color="auto"/>
                                    <w:right w:val="none" w:sz="0" w:space="0" w:color="auto"/>
                                  </w:divBdr>
                                </w:div>
                              </w:divsChild>
                            </w:div>
                            <w:div w:id="905335738">
                              <w:marLeft w:val="0"/>
                              <w:marRight w:val="0"/>
                              <w:marTop w:val="0"/>
                              <w:marBottom w:val="0"/>
                              <w:divBdr>
                                <w:top w:val="single" w:sz="2" w:space="1" w:color="FFFFFF"/>
                                <w:left w:val="single" w:sz="2" w:space="11" w:color="FFFFFF"/>
                                <w:bottom w:val="single" w:sz="2" w:space="1" w:color="FFFFFF"/>
                                <w:right w:val="single" w:sz="2" w:space="4" w:color="FFFFFF"/>
                              </w:divBdr>
                              <w:divsChild>
                                <w:div w:id="1759475952">
                                  <w:marLeft w:val="0"/>
                                  <w:marRight w:val="0"/>
                                  <w:marTop w:val="0"/>
                                  <w:marBottom w:val="0"/>
                                  <w:divBdr>
                                    <w:top w:val="none" w:sz="0" w:space="0" w:color="auto"/>
                                    <w:left w:val="none" w:sz="0" w:space="0" w:color="auto"/>
                                    <w:bottom w:val="none" w:sz="0" w:space="0" w:color="auto"/>
                                    <w:right w:val="none" w:sz="0" w:space="0" w:color="auto"/>
                                  </w:divBdr>
                                </w:div>
                              </w:divsChild>
                            </w:div>
                            <w:div w:id="1900703452">
                              <w:marLeft w:val="0"/>
                              <w:marRight w:val="0"/>
                              <w:marTop w:val="0"/>
                              <w:marBottom w:val="0"/>
                              <w:divBdr>
                                <w:top w:val="single" w:sz="2" w:space="1" w:color="FFFFFF"/>
                                <w:left w:val="single" w:sz="2" w:space="11" w:color="FFFFFF"/>
                                <w:bottom w:val="single" w:sz="2" w:space="1" w:color="FFFFFF"/>
                                <w:right w:val="single" w:sz="2" w:space="4" w:color="FFFFFF"/>
                              </w:divBdr>
                              <w:divsChild>
                                <w:div w:id="543178282">
                                  <w:marLeft w:val="0"/>
                                  <w:marRight w:val="0"/>
                                  <w:marTop w:val="0"/>
                                  <w:marBottom w:val="0"/>
                                  <w:divBdr>
                                    <w:top w:val="none" w:sz="0" w:space="0" w:color="auto"/>
                                    <w:left w:val="none" w:sz="0" w:space="0" w:color="auto"/>
                                    <w:bottom w:val="none" w:sz="0" w:space="0" w:color="auto"/>
                                    <w:right w:val="none" w:sz="0" w:space="0" w:color="auto"/>
                                  </w:divBdr>
                                </w:div>
                              </w:divsChild>
                            </w:div>
                            <w:div w:id="1839077991">
                              <w:marLeft w:val="0"/>
                              <w:marRight w:val="0"/>
                              <w:marTop w:val="0"/>
                              <w:marBottom w:val="0"/>
                              <w:divBdr>
                                <w:top w:val="single" w:sz="2" w:space="1" w:color="FFFFFF"/>
                                <w:left w:val="single" w:sz="2" w:space="11" w:color="FFFFFF"/>
                                <w:bottom w:val="single" w:sz="2" w:space="1" w:color="FFFFFF"/>
                                <w:right w:val="single" w:sz="2" w:space="4" w:color="FFFFFF"/>
                              </w:divBdr>
                              <w:divsChild>
                                <w:div w:id="110367484">
                                  <w:marLeft w:val="0"/>
                                  <w:marRight w:val="0"/>
                                  <w:marTop w:val="0"/>
                                  <w:marBottom w:val="0"/>
                                  <w:divBdr>
                                    <w:top w:val="none" w:sz="0" w:space="0" w:color="auto"/>
                                    <w:left w:val="none" w:sz="0" w:space="0" w:color="auto"/>
                                    <w:bottom w:val="none" w:sz="0" w:space="0" w:color="auto"/>
                                    <w:right w:val="none" w:sz="0" w:space="0" w:color="auto"/>
                                  </w:divBdr>
                                </w:div>
                              </w:divsChild>
                            </w:div>
                            <w:div w:id="456291767">
                              <w:marLeft w:val="0"/>
                              <w:marRight w:val="0"/>
                              <w:marTop w:val="0"/>
                              <w:marBottom w:val="0"/>
                              <w:divBdr>
                                <w:top w:val="single" w:sz="2" w:space="1" w:color="FFFFFF"/>
                                <w:left w:val="single" w:sz="2" w:space="11" w:color="FFFFFF"/>
                                <w:bottom w:val="single" w:sz="2" w:space="1" w:color="FFFFFF"/>
                                <w:right w:val="single" w:sz="2" w:space="4" w:color="FFFFFF"/>
                              </w:divBdr>
                              <w:divsChild>
                                <w:div w:id="2102023922">
                                  <w:marLeft w:val="0"/>
                                  <w:marRight w:val="0"/>
                                  <w:marTop w:val="0"/>
                                  <w:marBottom w:val="0"/>
                                  <w:divBdr>
                                    <w:top w:val="none" w:sz="0" w:space="0" w:color="auto"/>
                                    <w:left w:val="none" w:sz="0" w:space="0" w:color="auto"/>
                                    <w:bottom w:val="none" w:sz="0" w:space="0" w:color="auto"/>
                                    <w:right w:val="none" w:sz="0" w:space="0" w:color="auto"/>
                                  </w:divBdr>
                                </w:div>
                              </w:divsChild>
                            </w:div>
                            <w:div w:id="239758687">
                              <w:marLeft w:val="0"/>
                              <w:marRight w:val="0"/>
                              <w:marTop w:val="0"/>
                              <w:marBottom w:val="0"/>
                              <w:divBdr>
                                <w:top w:val="single" w:sz="2" w:space="1" w:color="FFFFFF"/>
                                <w:left w:val="single" w:sz="2" w:space="11" w:color="FFFFFF"/>
                                <w:bottom w:val="single" w:sz="2" w:space="1" w:color="FFFFFF"/>
                                <w:right w:val="single" w:sz="2" w:space="4" w:color="FFFFFF"/>
                              </w:divBdr>
                              <w:divsChild>
                                <w:div w:id="710302276">
                                  <w:marLeft w:val="0"/>
                                  <w:marRight w:val="0"/>
                                  <w:marTop w:val="0"/>
                                  <w:marBottom w:val="0"/>
                                  <w:divBdr>
                                    <w:top w:val="none" w:sz="0" w:space="0" w:color="auto"/>
                                    <w:left w:val="none" w:sz="0" w:space="0" w:color="auto"/>
                                    <w:bottom w:val="none" w:sz="0" w:space="0" w:color="auto"/>
                                    <w:right w:val="none" w:sz="0" w:space="0" w:color="auto"/>
                                  </w:divBdr>
                                </w:div>
                              </w:divsChild>
                            </w:div>
                            <w:div w:id="1084716790">
                              <w:marLeft w:val="0"/>
                              <w:marRight w:val="0"/>
                              <w:marTop w:val="0"/>
                              <w:marBottom w:val="0"/>
                              <w:divBdr>
                                <w:top w:val="single" w:sz="2" w:space="1" w:color="FFFFFF"/>
                                <w:left w:val="single" w:sz="2" w:space="11" w:color="FFFFFF"/>
                                <w:bottom w:val="single" w:sz="2" w:space="1" w:color="FFFFFF"/>
                                <w:right w:val="single" w:sz="2" w:space="4" w:color="FFFFFF"/>
                              </w:divBdr>
                              <w:divsChild>
                                <w:div w:id="169178839">
                                  <w:marLeft w:val="0"/>
                                  <w:marRight w:val="0"/>
                                  <w:marTop w:val="0"/>
                                  <w:marBottom w:val="0"/>
                                  <w:divBdr>
                                    <w:top w:val="none" w:sz="0" w:space="0" w:color="auto"/>
                                    <w:left w:val="none" w:sz="0" w:space="0" w:color="auto"/>
                                    <w:bottom w:val="none" w:sz="0" w:space="0" w:color="auto"/>
                                    <w:right w:val="none" w:sz="0" w:space="0" w:color="auto"/>
                                  </w:divBdr>
                                </w:div>
                              </w:divsChild>
                            </w:div>
                            <w:div w:id="79451231">
                              <w:marLeft w:val="0"/>
                              <w:marRight w:val="0"/>
                              <w:marTop w:val="0"/>
                              <w:marBottom w:val="0"/>
                              <w:divBdr>
                                <w:top w:val="single" w:sz="2" w:space="1" w:color="FFFFFF"/>
                                <w:left w:val="single" w:sz="2" w:space="11" w:color="FFFFFF"/>
                                <w:bottom w:val="single" w:sz="2" w:space="1" w:color="FFFFFF"/>
                                <w:right w:val="single" w:sz="2" w:space="4" w:color="FFFFFF"/>
                              </w:divBdr>
                              <w:divsChild>
                                <w:div w:id="1938441111">
                                  <w:marLeft w:val="0"/>
                                  <w:marRight w:val="0"/>
                                  <w:marTop w:val="0"/>
                                  <w:marBottom w:val="0"/>
                                  <w:divBdr>
                                    <w:top w:val="none" w:sz="0" w:space="0" w:color="auto"/>
                                    <w:left w:val="none" w:sz="0" w:space="0" w:color="auto"/>
                                    <w:bottom w:val="none" w:sz="0" w:space="0" w:color="auto"/>
                                    <w:right w:val="none" w:sz="0" w:space="0" w:color="auto"/>
                                  </w:divBdr>
                                </w:div>
                              </w:divsChild>
                            </w:div>
                            <w:div w:id="1525247398">
                              <w:marLeft w:val="0"/>
                              <w:marRight w:val="0"/>
                              <w:marTop w:val="0"/>
                              <w:marBottom w:val="0"/>
                              <w:divBdr>
                                <w:top w:val="single" w:sz="2" w:space="1" w:color="FFFFFF"/>
                                <w:left w:val="single" w:sz="2" w:space="11" w:color="FFFFFF"/>
                                <w:bottom w:val="single" w:sz="2" w:space="1" w:color="FFFFFF"/>
                                <w:right w:val="single" w:sz="2" w:space="4" w:color="FFFFFF"/>
                              </w:divBdr>
                              <w:divsChild>
                                <w:div w:id="1792213431">
                                  <w:marLeft w:val="0"/>
                                  <w:marRight w:val="0"/>
                                  <w:marTop w:val="0"/>
                                  <w:marBottom w:val="0"/>
                                  <w:divBdr>
                                    <w:top w:val="none" w:sz="0" w:space="0" w:color="auto"/>
                                    <w:left w:val="none" w:sz="0" w:space="0" w:color="auto"/>
                                    <w:bottom w:val="none" w:sz="0" w:space="0" w:color="auto"/>
                                    <w:right w:val="none" w:sz="0" w:space="0" w:color="auto"/>
                                  </w:divBdr>
                                </w:div>
                              </w:divsChild>
                            </w:div>
                            <w:div w:id="1080718487">
                              <w:marLeft w:val="0"/>
                              <w:marRight w:val="0"/>
                              <w:marTop w:val="0"/>
                              <w:marBottom w:val="0"/>
                              <w:divBdr>
                                <w:top w:val="single" w:sz="2" w:space="1" w:color="FFFFFF"/>
                                <w:left w:val="single" w:sz="2" w:space="11" w:color="FFFFFF"/>
                                <w:bottom w:val="single" w:sz="2" w:space="1" w:color="FFFFFF"/>
                                <w:right w:val="single" w:sz="2" w:space="4" w:color="FFFFFF"/>
                              </w:divBdr>
                              <w:divsChild>
                                <w:div w:id="863981505">
                                  <w:marLeft w:val="0"/>
                                  <w:marRight w:val="0"/>
                                  <w:marTop w:val="0"/>
                                  <w:marBottom w:val="0"/>
                                  <w:divBdr>
                                    <w:top w:val="none" w:sz="0" w:space="0" w:color="auto"/>
                                    <w:left w:val="none" w:sz="0" w:space="0" w:color="auto"/>
                                    <w:bottom w:val="none" w:sz="0" w:space="0" w:color="auto"/>
                                    <w:right w:val="none" w:sz="0" w:space="0" w:color="auto"/>
                                  </w:divBdr>
                                </w:div>
                              </w:divsChild>
                            </w:div>
                            <w:div w:id="532959758">
                              <w:marLeft w:val="0"/>
                              <w:marRight w:val="0"/>
                              <w:marTop w:val="0"/>
                              <w:marBottom w:val="0"/>
                              <w:divBdr>
                                <w:top w:val="single" w:sz="2" w:space="1" w:color="FFFFFF"/>
                                <w:left w:val="single" w:sz="2" w:space="11" w:color="FFFFFF"/>
                                <w:bottom w:val="single" w:sz="2" w:space="1" w:color="FFFFFF"/>
                                <w:right w:val="single" w:sz="2" w:space="4" w:color="FFFFFF"/>
                              </w:divBdr>
                              <w:divsChild>
                                <w:div w:id="1718044764">
                                  <w:marLeft w:val="0"/>
                                  <w:marRight w:val="0"/>
                                  <w:marTop w:val="0"/>
                                  <w:marBottom w:val="0"/>
                                  <w:divBdr>
                                    <w:top w:val="none" w:sz="0" w:space="0" w:color="auto"/>
                                    <w:left w:val="none" w:sz="0" w:space="0" w:color="auto"/>
                                    <w:bottom w:val="none" w:sz="0" w:space="0" w:color="auto"/>
                                    <w:right w:val="none" w:sz="0" w:space="0" w:color="auto"/>
                                  </w:divBdr>
                                </w:div>
                              </w:divsChild>
                            </w:div>
                            <w:div w:id="1805275234">
                              <w:marLeft w:val="0"/>
                              <w:marRight w:val="0"/>
                              <w:marTop w:val="0"/>
                              <w:marBottom w:val="0"/>
                              <w:divBdr>
                                <w:top w:val="single" w:sz="2" w:space="1" w:color="FFFFFF"/>
                                <w:left w:val="single" w:sz="2" w:space="11" w:color="FFFFFF"/>
                                <w:bottom w:val="single" w:sz="2" w:space="1" w:color="FFFFFF"/>
                                <w:right w:val="single" w:sz="2" w:space="4" w:color="FFFFFF"/>
                              </w:divBdr>
                              <w:divsChild>
                                <w:div w:id="40254137">
                                  <w:marLeft w:val="0"/>
                                  <w:marRight w:val="0"/>
                                  <w:marTop w:val="0"/>
                                  <w:marBottom w:val="0"/>
                                  <w:divBdr>
                                    <w:top w:val="none" w:sz="0" w:space="0" w:color="auto"/>
                                    <w:left w:val="none" w:sz="0" w:space="0" w:color="auto"/>
                                    <w:bottom w:val="none" w:sz="0" w:space="0" w:color="auto"/>
                                    <w:right w:val="none" w:sz="0" w:space="0" w:color="auto"/>
                                  </w:divBdr>
                                </w:div>
                              </w:divsChild>
                            </w:div>
                            <w:div w:id="1263875047">
                              <w:marLeft w:val="0"/>
                              <w:marRight w:val="0"/>
                              <w:marTop w:val="0"/>
                              <w:marBottom w:val="0"/>
                              <w:divBdr>
                                <w:top w:val="single" w:sz="2" w:space="1" w:color="FFFFFF"/>
                                <w:left w:val="single" w:sz="2" w:space="11" w:color="FFFFFF"/>
                                <w:bottom w:val="single" w:sz="2" w:space="1" w:color="FFFFFF"/>
                                <w:right w:val="single" w:sz="2" w:space="4" w:color="FFFFFF"/>
                              </w:divBdr>
                              <w:divsChild>
                                <w:div w:id="1636255831">
                                  <w:marLeft w:val="0"/>
                                  <w:marRight w:val="0"/>
                                  <w:marTop w:val="0"/>
                                  <w:marBottom w:val="0"/>
                                  <w:divBdr>
                                    <w:top w:val="none" w:sz="0" w:space="0" w:color="auto"/>
                                    <w:left w:val="none" w:sz="0" w:space="0" w:color="auto"/>
                                    <w:bottom w:val="none" w:sz="0" w:space="0" w:color="auto"/>
                                    <w:right w:val="none" w:sz="0" w:space="0" w:color="auto"/>
                                  </w:divBdr>
                                </w:div>
                              </w:divsChild>
                            </w:div>
                            <w:div w:id="51001925">
                              <w:marLeft w:val="0"/>
                              <w:marRight w:val="0"/>
                              <w:marTop w:val="0"/>
                              <w:marBottom w:val="0"/>
                              <w:divBdr>
                                <w:top w:val="single" w:sz="2" w:space="1" w:color="FFFFFF"/>
                                <w:left w:val="single" w:sz="2" w:space="11" w:color="FFFFFF"/>
                                <w:bottom w:val="single" w:sz="2" w:space="1" w:color="FFFFFF"/>
                                <w:right w:val="single" w:sz="2" w:space="4" w:color="FFFFFF"/>
                              </w:divBdr>
                              <w:divsChild>
                                <w:div w:id="861943962">
                                  <w:marLeft w:val="0"/>
                                  <w:marRight w:val="0"/>
                                  <w:marTop w:val="0"/>
                                  <w:marBottom w:val="0"/>
                                  <w:divBdr>
                                    <w:top w:val="none" w:sz="0" w:space="0" w:color="auto"/>
                                    <w:left w:val="none" w:sz="0" w:space="0" w:color="auto"/>
                                    <w:bottom w:val="none" w:sz="0" w:space="0" w:color="auto"/>
                                    <w:right w:val="none" w:sz="0" w:space="0" w:color="auto"/>
                                  </w:divBdr>
                                </w:div>
                              </w:divsChild>
                            </w:div>
                            <w:div w:id="1903521229">
                              <w:marLeft w:val="0"/>
                              <w:marRight w:val="0"/>
                              <w:marTop w:val="0"/>
                              <w:marBottom w:val="0"/>
                              <w:divBdr>
                                <w:top w:val="single" w:sz="2" w:space="1" w:color="FFFFFF"/>
                                <w:left w:val="single" w:sz="2" w:space="11" w:color="FFFFFF"/>
                                <w:bottom w:val="single" w:sz="2" w:space="1" w:color="FFFFFF"/>
                                <w:right w:val="single" w:sz="2" w:space="4" w:color="FFFFFF"/>
                              </w:divBdr>
                              <w:divsChild>
                                <w:div w:id="332802207">
                                  <w:marLeft w:val="0"/>
                                  <w:marRight w:val="0"/>
                                  <w:marTop w:val="0"/>
                                  <w:marBottom w:val="0"/>
                                  <w:divBdr>
                                    <w:top w:val="none" w:sz="0" w:space="0" w:color="auto"/>
                                    <w:left w:val="none" w:sz="0" w:space="0" w:color="auto"/>
                                    <w:bottom w:val="none" w:sz="0" w:space="0" w:color="auto"/>
                                    <w:right w:val="none" w:sz="0" w:space="0" w:color="auto"/>
                                  </w:divBdr>
                                </w:div>
                              </w:divsChild>
                            </w:div>
                            <w:div w:id="1570994207">
                              <w:marLeft w:val="0"/>
                              <w:marRight w:val="0"/>
                              <w:marTop w:val="0"/>
                              <w:marBottom w:val="0"/>
                              <w:divBdr>
                                <w:top w:val="single" w:sz="2" w:space="1" w:color="FFFFFF"/>
                                <w:left w:val="single" w:sz="2" w:space="11" w:color="FFFFFF"/>
                                <w:bottom w:val="single" w:sz="2" w:space="1" w:color="FFFFFF"/>
                                <w:right w:val="single" w:sz="2" w:space="4" w:color="FFFFFF"/>
                              </w:divBdr>
                              <w:divsChild>
                                <w:div w:id="41291095">
                                  <w:marLeft w:val="0"/>
                                  <w:marRight w:val="0"/>
                                  <w:marTop w:val="0"/>
                                  <w:marBottom w:val="0"/>
                                  <w:divBdr>
                                    <w:top w:val="none" w:sz="0" w:space="0" w:color="auto"/>
                                    <w:left w:val="none" w:sz="0" w:space="0" w:color="auto"/>
                                    <w:bottom w:val="none" w:sz="0" w:space="0" w:color="auto"/>
                                    <w:right w:val="none" w:sz="0" w:space="0" w:color="auto"/>
                                  </w:divBdr>
                                </w:div>
                              </w:divsChild>
                            </w:div>
                            <w:div w:id="1668091359">
                              <w:marLeft w:val="0"/>
                              <w:marRight w:val="0"/>
                              <w:marTop w:val="0"/>
                              <w:marBottom w:val="0"/>
                              <w:divBdr>
                                <w:top w:val="single" w:sz="2" w:space="1" w:color="FFFFFF"/>
                                <w:left w:val="single" w:sz="2" w:space="11" w:color="FFFFFF"/>
                                <w:bottom w:val="single" w:sz="2" w:space="1" w:color="FFFFFF"/>
                                <w:right w:val="single" w:sz="2" w:space="4" w:color="FFFFFF"/>
                              </w:divBdr>
                              <w:divsChild>
                                <w:div w:id="1938173321">
                                  <w:marLeft w:val="0"/>
                                  <w:marRight w:val="0"/>
                                  <w:marTop w:val="0"/>
                                  <w:marBottom w:val="0"/>
                                  <w:divBdr>
                                    <w:top w:val="none" w:sz="0" w:space="0" w:color="auto"/>
                                    <w:left w:val="none" w:sz="0" w:space="0" w:color="auto"/>
                                    <w:bottom w:val="none" w:sz="0" w:space="0" w:color="auto"/>
                                    <w:right w:val="none" w:sz="0" w:space="0" w:color="auto"/>
                                  </w:divBdr>
                                </w:div>
                              </w:divsChild>
                            </w:div>
                            <w:div w:id="905532653">
                              <w:marLeft w:val="0"/>
                              <w:marRight w:val="0"/>
                              <w:marTop w:val="0"/>
                              <w:marBottom w:val="0"/>
                              <w:divBdr>
                                <w:top w:val="single" w:sz="2" w:space="1" w:color="FFFFFF"/>
                                <w:left w:val="single" w:sz="2" w:space="11" w:color="FFFFFF"/>
                                <w:bottom w:val="single" w:sz="2" w:space="1" w:color="FFFFFF"/>
                                <w:right w:val="single" w:sz="2" w:space="4" w:color="FFFFFF"/>
                              </w:divBdr>
                              <w:divsChild>
                                <w:div w:id="564998853">
                                  <w:marLeft w:val="0"/>
                                  <w:marRight w:val="0"/>
                                  <w:marTop w:val="0"/>
                                  <w:marBottom w:val="0"/>
                                  <w:divBdr>
                                    <w:top w:val="none" w:sz="0" w:space="0" w:color="auto"/>
                                    <w:left w:val="none" w:sz="0" w:space="0" w:color="auto"/>
                                    <w:bottom w:val="none" w:sz="0" w:space="0" w:color="auto"/>
                                    <w:right w:val="none" w:sz="0" w:space="0" w:color="auto"/>
                                  </w:divBdr>
                                </w:div>
                              </w:divsChild>
                            </w:div>
                            <w:div w:id="1953201177">
                              <w:marLeft w:val="0"/>
                              <w:marRight w:val="0"/>
                              <w:marTop w:val="0"/>
                              <w:marBottom w:val="0"/>
                              <w:divBdr>
                                <w:top w:val="single" w:sz="2" w:space="1" w:color="FFFFFF"/>
                                <w:left w:val="single" w:sz="2" w:space="11" w:color="FFFFFF"/>
                                <w:bottom w:val="single" w:sz="2" w:space="1" w:color="FFFFFF"/>
                                <w:right w:val="single" w:sz="2" w:space="4" w:color="FFFFFF"/>
                              </w:divBdr>
                              <w:divsChild>
                                <w:div w:id="383530024">
                                  <w:marLeft w:val="0"/>
                                  <w:marRight w:val="0"/>
                                  <w:marTop w:val="0"/>
                                  <w:marBottom w:val="0"/>
                                  <w:divBdr>
                                    <w:top w:val="none" w:sz="0" w:space="0" w:color="auto"/>
                                    <w:left w:val="none" w:sz="0" w:space="0" w:color="auto"/>
                                    <w:bottom w:val="none" w:sz="0" w:space="0" w:color="auto"/>
                                    <w:right w:val="none" w:sz="0" w:space="0" w:color="auto"/>
                                  </w:divBdr>
                                </w:div>
                              </w:divsChild>
                            </w:div>
                            <w:div w:id="2051683116">
                              <w:marLeft w:val="0"/>
                              <w:marRight w:val="0"/>
                              <w:marTop w:val="0"/>
                              <w:marBottom w:val="0"/>
                              <w:divBdr>
                                <w:top w:val="single" w:sz="2" w:space="1" w:color="FFFFFF"/>
                                <w:left w:val="single" w:sz="2" w:space="11" w:color="FFFFFF"/>
                                <w:bottom w:val="single" w:sz="2" w:space="1" w:color="FFFFFF"/>
                                <w:right w:val="single" w:sz="2" w:space="4" w:color="FFFFFF"/>
                              </w:divBdr>
                              <w:divsChild>
                                <w:div w:id="177626392">
                                  <w:marLeft w:val="0"/>
                                  <w:marRight w:val="0"/>
                                  <w:marTop w:val="0"/>
                                  <w:marBottom w:val="0"/>
                                  <w:divBdr>
                                    <w:top w:val="none" w:sz="0" w:space="0" w:color="auto"/>
                                    <w:left w:val="none" w:sz="0" w:space="0" w:color="auto"/>
                                    <w:bottom w:val="none" w:sz="0" w:space="0" w:color="auto"/>
                                    <w:right w:val="none" w:sz="0" w:space="0" w:color="auto"/>
                                  </w:divBdr>
                                </w:div>
                              </w:divsChild>
                            </w:div>
                            <w:div w:id="1434590324">
                              <w:marLeft w:val="0"/>
                              <w:marRight w:val="0"/>
                              <w:marTop w:val="0"/>
                              <w:marBottom w:val="0"/>
                              <w:divBdr>
                                <w:top w:val="single" w:sz="2" w:space="1" w:color="FFFFFF"/>
                                <w:left w:val="single" w:sz="2" w:space="11" w:color="FFFFFF"/>
                                <w:bottom w:val="single" w:sz="2" w:space="1" w:color="FFFFFF"/>
                                <w:right w:val="single" w:sz="2" w:space="4" w:color="FFFFFF"/>
                              </w:divBdr>
                              <w:divsChild>
                                <w:div w:id="728846771">
                                  <w:marLeft w:val="0"/>
                                  <w:marRight w:val="0"/>
                                  <w:marTop w:val="0"/>
                                  <w:marBottom w:val="0"/>
                                  <w:divBdr>
                                    <w:top w:val="none" w:sz="0" w:space="0" w:color="auto"/>
                                    <w:left w:val="none" w:sz="0" w:space="0" w:color="auto"/>
                                    <w:bottom w:val="none" w:sz="0" w:space="0" w:color="auto"/>
                                    <w:right w:val="none" w:sz="0" w:space="0" w:color="auto"/>
                                  </w:divBdr>
                                </w:div>
                              </w:divsChild>
                            </w:div>
                            <w:div w:id="1051341219">
                              <w:marLeft w:val="0"/>
                              <w:marRight w:val="0"/>
                              <w:marTop w:val="0"/>
                              <w:marBottom w:val="0"/>
                              <w:divBdr>
                                <w:top w:val="single" w:sz="2" w:space="1" w:color="FFFFFF"/>
                                <w:left w:val="single" w:sz="2" w:space="11" w:color="FFFFFF"/>
                                <w:bottom w:val="single" w:sz="2" w:space="1" w:color="FFFFFF"/>
                                <w:right w:val="single" w:sz="2" w:space="4" w:color="FFFFFF"/>
                              </w:divBdr>
                              <w:divsChild>
                                <w:div w:id="504174565">
                                  <w:marLeft w:val="0"/>
                                  <w:marRight w:val="0"/>
                                  <w:marTop w:val="0"/>
                                  <w:marBottom w:val="0"/>
                                  <w:divBdr>
                                    <w:top w:val="none" w:sz="0" w:space="0" w:color="auto"/>
                                    <w:left w:val="none" w:sz="0" w:space="0" w:color="auto"/>
                                    <w:bottom w:val="none" w:sz="0" w:space="0" w:color="auto"/>
                                    <w:right w:val="none" w:sz="0" w:space="0" w:color="auto"/>
                                  </w:divBdr>
                                </w:div>
                              </w:divsChild>
                            </w:div>
                            <w:div w:id="1405765123">
                              <w:marLeft w:val="0"/>
                              <w:marRight w:val="0"/>
                              <w:marTop w:val="0"/>
                              <w:marBottom w:val="0"/>
                              <w:divBdr>
                                <w:top w:val="single" w:sz="2" w:space="1" w:color="FFFFFF"/>
                                <w:left w:val="single" w:sz="2" w:space="11" w:color="FFFFFF"/>
                                <w:bottom w:val="single" w:sz="2" w:space="1" w:color="FFFFFF"/>
                                <w:right w:val="single" w:sz="2" w:space="4" w:color="FFFFFF"/>
                              </w:divBdr>
                              <w:divsChild>
                                <w:div w:id="1347824331">
                                  <w:marLeft w:val="0"/>
                                  <w:marRight w:val="0"/>
                                  <w:marTop w:val="0"/>
                                  <w:marBottom w:val="0"/>
                                  <w:divBdr>
                                    <w:top w:val="none" w:sz="0" w:space="0" w:color="auto"/>
                                    <w:left w:val="none" w:sz="0" w:space="0" w:color="auto"/>
                                    <w:bottom w:val="none" w:sz="0" w:space="0" w:color="auto"/>
                                    <w:right w:val="none" w:sz="0" w:space="0" w:color="auto"/>
                                  </w:divBdr>
                                </w:div>
                              </w:divsChild>
                            </w:div>
                            <w:div w:id="880673099">
                              <w:marLeft w:val="0"/>
                              <w:marRight w:val="0"/>
                              <w:marTop w:val="0"/>
                              <w:marBottom w:val="0"/>
                              <w:divBdr>
                                <w:top w:val="single" w:sz="2" w:space="1" w:color="FFFFFF"/>
                                <w:left w:val="single" w:sz="2" w:space="11" w:color="FFFFFF"/>
                                <w:bottom w:val="single" w:sz="2" w:space="1" w:color="FFFFFF"/>
                                <w:right w:val="single" w:sz="2" w:space="4" w:color="FFFFFF"/>
                              </w:divBdr>
                              <w:divsChild>
                                <w:div w:id="158276871">
                                  <w:marLeft w:val="0"/>
                                  <w:marRight w:val="0"/>
                                  <w:marTop w:val="0"/>
                                  <w:marBottom w:val="0"/>
                                  <w:divBdr>
                                    <w:top w:val="none" w:sz="0" w:space="0" w:color="auto"/>
                                    <w:left w:val="none" w:sz="0" w:space="0" w:color="auto"/>
                                    <w:bottom w:val="none" w:sz="0" w:space="0" w:color="auto"/>
                                    <w:right w:val="none" w:sz="0" w:space="0" w:color="auto"/>
                                  </w:divBdr>
                                </w:div>
                              </w:divsChild>
                            </w:div>
                            <w:div w:id="300573040">
                              <w:marLeft w:val="0"/>
                              <w:marRight w:val="0"/>
                              <w:marTop w:val="0"/>
                              <w:marBottom w:val="0"/>
                              <w:divBdr>
                                <w:top w:val="single" w:sz="2" w:space="1" w:color="FFFFFF"/>
                                <w:left w:val="single" w:sz="2" w:space="11" w:color="FFFFFF"/>
                                <w:bottom w:val="single" w:sz="2" w:space="1" w:color="FFFFFF"/>
                                <w:right w:val="single" w:sz="2" w:space="4" w:color="FFFFFF"/>
                              </w:divBdr>
                              <w:divsChild>
                                <w:div w:id="642388176">
                                  <w:marLeft w:val="0"/>
                                  <w:marRight w:val="0"/>
                                  <w:marTop w:val="0"/>
                                  <w:marBottom w:val="0"/>
                                  <w:divBdr>
                                    <w:top w:val="none" w:sz="0" w:space="0" w:color="auto"/>
                                    <w:left w:val="none" w:sz="0" w:space="0" w:color="auto"/>
                                    <w:bottom w:val="none" w:sz="0" w:space="0" w:color="auto"/>
                                    <w:right w:val="none" w:sz="0" w:space="0" w:color="auto"/>
                                  </w:divBdr>
                                </w:div>
                              </w:divsChild>
                            </w:div>
                            <w:div w:id="181938780">
                              <w:marLeft w:val="0"/>
                              <w:marRight w:val="0"/>
                              <w:marTop w:val="0"/>
                              <w:marBottom w:val="0"/>
                              <w:divBdr>
                                <w:top w:val="single" w:sz="2" w:space="1" w:color="FFFFFF"/>
                                <w:left w:val="single" w:sz="2" w:space="11" w:color="FFFFFF"/>
                                <w:bottom w:val="single" w:sz="2" w:space="1" w:color="FFFFFF"/>
                                <w:right w:val="single" w:sz="2" w:space="4" w:color="FFFFFF"/>
                              </w:divBdr>
                              <w:divsChild>
                                <w:div w:id="820001706">
                                  <w:marLeft w:val="0"/>
                                  <w:marRight w:val="0"/>
                                  <w:marTop w:val="0"/>
                                  <w:marBottom w:val="0"/>
                                  <w:divBdr>
                                    <w:top w:val="none" w:sz="0" w:space="0" w:color="auto"/>
                                    <w:left w:val="none" w:sz="0" w:space="0" w:color="auto"/>
                                    <w:bottom w:val="none" w:sz="0" w:space="0" w:color="auto"/>
                                    <w:right w:val="none" w:sz="0" w:space="0" w:color="auto"/>
                                  </w:divBdr>
                                </w:div>
                              </w:divsChild>
                            </w:div>
                            <w:div w:id="1117917343">
                              <w:marLeft w:val="0"/>
                              <w:marRight w:val="0"/>
                              <w:marTop w:val="0"/>
                              <w:marBottom w:val="0"/>
                              <w:divBdr>
                                <w:top w:val="single" w:sz="2" w:space="1" w:color="FFFFFF"/>
                                <w:left w:val="single" w:sz="2" w:space="11" w:color="FFFFFF"/>
                                <w:bottom w:val="single" w:sz="2" w:space="1" w:color="FFFFFF"/>
                                <w:right w:val="single" w:sz="2" w:space="4" w:color="FFFFFF"/>
                              </w:divBdr>
                              <w:divsChild>
                                <w:div w:id="277176285">
                                  <w:marLeft w:val="0"/>
                                  <w:marRight w:val="0"/>
                                  <w:marTop w:val="0"/>
                                  <w:marBottom w:val="0"/>
                                  <w:divBdr>
                                    <w:top w:val="none" w:sz="0" w:space="0" w:color="auto"/>
                                    <w:left w:val="none" w:sz="0" w:space="0" w:color="auto"/>
                                    <w:bottom w:val="none" w:sz="0" w:space="0" w:color="auto"/>
                                    <w:right w:val="none" w:sz="0" w:space="0" w:color="auto"/>
                                  </w:divBdr>
                                </w:div>
                              </w:divsChild>
                            </w:div>
                            <w:div w:id="1298027493">
                              <w:marLeft w:val="0"/>
                              <w:marRight w:val="0"/>
                              <w:marTop w:val="0"/>
                              <w:marBottom w:val="0"/>
                              <w:divBdr>
                                <w:top w:val="single" w:sz="2" w:space="1" w:color="FFFFFF"/>
                                <w:left w:val="single" w:sz="2" w:space="11" w:color="FFFFFF"/>
                                <w:bottom w:val="single" w:sz="2" w:space="1" w:color="FFFFFF"/>
                                <w:right w:val="single" w:sz="2" w:space="4" w:color="FFFFFF"/>
                              </w:divBdr>
                              <w:divsChild>
                                <w:div w:id="691224209">
                                  <w:marLeft w:val="0"/>
                                  <w:marRight w:val="0"/>
                                  <w:marTop w:val="0"/>
                                  <w:marBottom w:val="0"/>
                                  <w:divBdr>
                                    <w:top w:val="none" w:sz="0" w:space="0" w:color="auto"/>
                                    <w:left w:val="none" w:sz="0" w:space="0" w:color="auto"/>
                                    <w:bottom w:val="none" w:sz="0" w:space="0" w:color="auto"/>
                                    <w:right w:val="none" w:sz="0" w:space="0" w:color="auto"/>
                                  </w:divBdr>
                                </w:div>
                              </w:divsChild>
                            </w:div>
                            <w:div w:id="340622151">
                              <w:marLeft w:val="0"/>
                              <w:marRight w:val="0"/>
                              <w:marTop w:val="0"/>
                              <w:marBottom w:val="0"/>
                              <w:divBdr>
                                <w:top w:val="single" w:sz="2" w:space="1" w:color="FFFFFF"/>
                                <w:left w:val="single" w:sz="2" w:space="11" w:color="FFFFFF"/>
                                <w:bottom w:val="single" w:sz="2" w:space="1" w:color="FFFFFF"/>
                                <w:right w:val="single" w:sz="2" w:space="4" w:color="FFFFFF"/>
                              </w:divBdr>
                              <w:divsChild>
                                <w:div w:id="641814831">
                                  <w:marLeft w:val="0"/>
                                  <w:marRight w:val="0"/>
                                  <w:marTop w:val="0"/>
                                  <w:marBottom w:val="0"/>
                                  <w:divBdr>
                                    <w:top w:val="none" w:sz="0" w:space="0" w:color="auto"/>
                                    <w:left w:val="none" w:sz="0" w:space="0" w:color="auto"/>
                                    <w:bottom w:val="none" w:sz="0" w:space="0" w:color="auto"/>
                                    <w:right w:val="none" w:sz="0" w:space="0" w:color="auto"/>
                                  </w:divBdr>
                                </w:div>
                              </w:divsChild>
                            </w:div>
                            <w:div w:id="561525224">
                              <w:marLeft w:val="0"/>
                              <w:marRight w:val="0"/>
                              <w:marTop w:val="0"/>
                              <w:marBottom w:val="0"/>
                              <w:divBdr>
                                <w:top w:val="single" w:sz="2" w:space="1" w:color="FFFFFF"/>
                                <w:left w:val="single" w:sz="2" w:space="11" w:color="FFFFFF"/>
                                <w:bottom w:val="single" w:sz="2" w:space="1" w:color="FFFFFF"/>
                                <w:right w:val="single" w:sz="2" w:space="4" w:color="FFFFFF"/>
                              </w:divBdr>
                              <w:divsChild>
                                <w:div w:id="188957835">
                                  <w:marLeft w:val="0"/>
                                  <w:marRight w:val="0"/>
                                  <w:marTop w:val="0"/>
                                  <w:marBottom w:val="0"/>
                                  <w:divBdr>
                                    <w:top w:val="none" w:sz="0" w:space="0" w:color="auto"/>
                                    <w:left w:val="none" w:sz="0" w:space="0" w:color="auto"/>
                                    <w:bottom w:val="none" w:sz="0" w:space="0" w:color="auto"/>
                                    <w:right w:val="none" w:sz="0" w:space="0" w:color="auto"/>
                                  </w:divBdr>
                                </w:div>
                              </w:divsChild>
                            </w:div>
                            <w:div w:id="183784656">
                              <w:marLeft w:val="0"/>
                              <w:marRight w:val="0"/>
                              <w:marTop w:val="0"/>
                              <w:marBottom w:val="0"/>
                              <w:divBdr>
                                <w:top w:val="single" w:sz="2" w:space="1" w:color="FFFFFF"/>
                                <w:left w:val="single" w:sz="2" w:space="11" w:color="FFFFFF"/>
                                <w:bottom w:val="single" w:sz="2" w:space="1" w:color="FFFFFF"/>
                                <w:right w:val="single" w:sz="2" w:space="4" w:color="FFFFFF"/>
                              </w:divBdr>
                              <w:divsChild>
                                <w:div w:id="650988236">
                                  <w:marLeft w:val="0"/>
                                  <w:marRight w:val="0"/>
                                  <w:marTop w:val="0"/>
                                  <w:marBottom w:val="0"/>
                                  <w:divBdr>
                                    <w:top w:val="none" w:sz="0" w:space="0" w:color="auto"/>
                                    <w:left w:val="none" w:sz="0" w:space="0" w:color="auto"/>
                                    <w:bottom w:val="none" w:sz="0" w:space="0" w:color="auto"/>
                                    <w:right w:val="none" w:sz="0" w:space="0" w:color="auto"/>
                                  </w:divBdr>
                                </w:div>
                              </w:divsChild>
                            </w:div>
                            <w:div w:id="262809483">
                              <w:marLeft w:val="0"/>
                              <w:marRight w:val="0"/>
                              <w:marTop w:val="0"/>
                              <w:marBottom w:val="0"/>
                              <w:divBdr>
                                <w:top w:val="single" w:sz="2" w:space="1" w:color="FFFFFF"/>
                                <w:left w:val="single" w:sz="2" w:space="11" w:color="FFFFFF"/>
                                <w:bottom w:val="single" w:sz="2" w:space="1" w:color="FFFFFF"/>
                                <w:right w:val="single" w:sz="2" w:space="4" w:color="FFFFFF"/>
                              </w:divBdr>
                              <w:divsChild>
                                <w:div w:id="1293246594">
                                  <w:marLeft w:val="0"/>
                                  <w:marRight w:val="0"/>
                                  <w:marTop w:val="0"/>
                                  <w:marBottom w:val="0"/>
                                  <w:divBdr>
                                    <w:top w:val="none" w:sz="0" w:space="0" w:color="auto"/>
                                    <w:left w:val="none" w:sz="0" w:space="0" w:color="auto"/>
                                    <w:bottom w:val="none" w:sz="0" w:space="0" w:color="auto"/>
                                    <w:right w:val="none" w:sz="0" w:space="0" w:color="auto"/>
                                  </w:divBdr>
                                </w:div>
                              </w:divsChild>
                            </w:div>
                            <w:div w:id="859271412">
                              <w:marLeft w:val="0"/>
                              <w:marRight w:val="0"/>
                              <w:marTop w:val="0"/>
                              <w:marBottom w:val="0"/>
                              <w:divBdr>
                                <w:top w:val="single" w:sz="2" w:space="1" w:color="FFFFFF"/>
                                <w:left w:val="single" w:sz="2" w:space="11" w:color="FFFFFF"/>
                                <w:bottom w:val="single" w:sz="2" w:space="1" w:color="FFFFFF"/>
                                <w:right w:val="single" w:sz="2" w:space="4" w:color="FFFFFF"/>
                              </w:divBdr>
                              <w:divsChild>
                                <w:div w:id="5596078">
                                  <w:marLeft w:val="0"/>
                                  <w:marRight w:val="0"/>
                                  <w:marTop w:val="0"/>
                                  <w:marBottom w:val="0"/>
                                  <w:divBdr>
                                    <w:top w:val="none" w:sz="0" w:space="0" w:color="auto"/>
                                    <w:left w:val="none" w:sz="0" w:space="0" w:color="auto"/>
                                    <w:bottom w:val="none" w:sz="0" w:space="0" w:color="auto"/>
                                    <w:right w:val="none" w:sz="0" w:space="0" w:color="auto"/>
                                  </w:divBdr>
                                </w:div>
                              </w:divsChild>
                            </w:div>
                            <w:div w:id="1147433742">
                              <w:marLeft w:val="0"/>
                              <w:marRight w:val="0"/>
                              <w:marTop w:val="0"/>
                              <w:marBottom w:val="0"/>
                              <w:divBdr>
                                <w:top w:val="single" w:sz="2" w:space="1" w:color="FFFFFF"/>
                                <w:left w:val="single" w:sz="2" w:space="11" w:color="FFFFFF"/>
                                <w:bottom w:val="single" w:sz="2" w:space="4" w:color="FFFFFF"/>
                                <w:right w:val="single" w:sz="2" w:space="4" w:color="FFFFFF"/>
                              </w:divBdr>
                              <w:divsChild>
                                <w:div w:id="187769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932682">
              <w:marLeft w:val="75"/>
              <w:marRight w:val="75"/>
              <w:marTop w:val="75"/>
              <w:marBottom w:val="75"/>
              <w:divBdr>
                <w:top w:val="none" w:sz="0" w:space="0" w:color="auto"/>
                <w:left w:val="none" w:sz="0" w:space="0" w:color="auto"/>
                <w:bottom w:val="none" w:sz="0" w:space="0" w:color="auto"/>
                <w:right w:val="none" w:sz="0" w:space="0" w:color="auto"/>
              </w:divBdr>
              <w:divsChild>
                <w:div w:id="1493331708">
                  <w:marLeft w:val="0"/>
                  <w:marRight w:val="0"/>
                  <w:marTop w:val="0"/>
                  <w:marBottom w:val="300"/>
                  <w:divBdr>
                    <w:top w:val="none" w:sz="0" w:space="0" w:color="auto"/>
                    <w:left w:val="none" w:sz="0" w:space="0" w:color="auto"/>
                    <w:bottom w:val="none" w:sz="0" w:space="0" w:color="auto"/>
                    <w:right w:val="none" w:sz="0" w:space="0" w:color="auto"/>
                  </w:divBdr>
                  <w:divsChild>
                    <w:div w:id="362899230">
                      <w:marLeft w:val="0"/>
                      <w:marRight w:val="0"/>
                      <w:marTop w:val="0"/>
                      <w:marBottom w:val="0"/>
                      <w:divBdr>
                        <w:top w:val="none" w:sz="0" w:space="0" w:color="auto"/>
                        <w:left w:val="none" w:sz="0" w:space="0" w:color="auto"/>
                        <w:bottom w:val="none" w:sz="0" w:space="0" w:color="auto"/>
                        <w:right w:val="none" w:sz="0" w:space="0" w:color="auto"/>
                      </w:divBdr>
                      <w:divsChild>
                        <w:div w:id="1924609038">
                          <w:marLeft w:val="120"/>
                          <w:marRight w:val="0"/>
                          <w:marTop w:val="0"/>
                          <w:marBottom w:val="0"/>
                          <w:divBdr>
                            <w:top w:val="single" w:sz="6" w:space="4" w:color="C9C9C9"/>
                            <w:left w:val="single" w:sz="6" w:space="8" w:color="C9C9C9"/>
                            <w:bottom w:val="single" w:sz="2" w:space="4" w:color="C9C9C9"/>
                            <w:right w:val="single" w:sz="6" w:space="8" w:color="C9C9C9"/>
                          </w:divBdr>
                        </w:div>
                      </w:divsChild>
                    </w:div>
                    <w:div w:id="1703358910">
                      <w:marLeft w:val="0"/>
                      <w:marRight w:val="0"/>
                      <w:marTop w:val="0"/>
                      <w:marBottom w:val="0"/>
                      <w:divBdr>
                        <w:top w:val="none" w:sz="0" w:space="0" w:color="auto"/>
                        <w:left w:val="none" w:sz="0" w:space="0" w:color="auto"/>
                        <w:bottom w:val="none" w:sz="0" w:space="0" w:color="auto"/>
                        <w:right w:val="none" w:sz="0" w:space="0" w:color="auto"/>
                      </w:divBdr>
                      <w:divsChild>
                        <w:div w:id="982200282">
                          <w:marLeft w:val="0"/>
                          <w:marRight w:val="0"/>
                          <w:marTop w:val="0"/>
                          <w:marBottom w:val="0"/>
                          <w:divBdr>
                            <w:top w:val="none" w:sz="0" w:space="0" w:color="auto"/>
                            <w:left w:val="none" w:sz="0" w:space="0" w:color="auto"/>
                            <w:bottom w:val="none" w:sz="0" w:space="0" w:color="auto"/>
                            <w:right w:val="none" w:sz="0" w:space="0" w:color="auto"/>
                          </w:divBdr>
                          <w:divsChild>
                            <w:div w:id="1300653439">
                              <w:marLeft w:val="0"/>
                              <w:marRight w:val="0"/>
                              <w:marTop w:val="0"/>
                              <w:marBottom w:val="0"/>
                              <w:divBdr>
                                <w:top w:val="single" w:sz="2" w:space="4" w:color="FFFFFF"/>
                                <w:left w:val="single" w:sz="2" w:space="11" w:color="FFFFFF"/>
                                <w:bottom w:val="single" w:sz="2" w:space="1" w:color="FFFFFF"/>
                                <w:right w:val="single" w:sz="2" w:space="4" w:color="FFFFFF"/>
                              </w:divBdr>
                              <w:divsChild>
                                <w:div w:id="67575015">
                                  <w:marLeft w:val="0"/>
                                  <w:marRight w:val="0"/>
                                  <w:marTop w:val="0"/>
                                  <w:marBottom w:val="0"/>
                                  <w:divBdr>
                                    <w:top w:val="none" w:sz="0" w:space="0" w:color="auto"/>
                                    <w:left w:val="none" w:sz="0" w:space="0" w:color="auto"/>
                                    <w:bottom w:val="none" w:sz="0" w:space="0" w:color="auto"/>
                                    <w:right w:val="none" w:sz="0" w:space="0" w:color="auto"/>
                                  </w:divBdr>
                                </w:div>
                              </w:divsChild>
                            </w:div>
                            <w:div w:id="171459372">
                              <w:marLeft w:val="0"/>
                              <w:marRight w:val="0"/>
                              <w:marTop w:val="0"/>
                              <w:marBottom w:val="0"/>
                              <w:divBdr>
                                <w:top w:val="single" w:sz="2" w:space="1" w:color="FFFFFF"/>
                                <w:left w:val="single" w:sz="2" w:space="11" w:color="FFFFFF"/>
                                <w:bottom w:val="single" w:sz="2" w:space="1" w:color="FFFFFF"/>
                                <w:right w:val="single" w:sz="2" w:space="4" w:color="FFFFFF"/>
                              </w:divBdr>
                              <w:divsChild>
                                <w:div w:id="1768186073">
                                  <w:marLeft w:val="0"/>
                                  <w:marRight w:val="0"/>
                                  <w:marTop w:val="0"/>
                                  <w:marBottom w:val="0"/>
                                  <w:divBdr>
                                    <w:top w:val="none" w:sz="0" w:space="0" w:color="auto"/>
                                    <w:left w:val="none" w:sz="0" w:space="0" w:color="auto"/>
                                    <w:bottom w:val="none" w:sz="0" w:space="0" w:color="auto"/>
                                    <w:right w:val="none" w:sz="0" w:space="0" w:color="auto"/>
                                  </w:divBdr>
                                </w:div>
                              </w:divsChild>
                            </w:div>
                            <w:div w:id="176042832">
                              <w:marLeft w:val="0"/>
                              <w:marRight w:val="0"/>
                              <w:marTop w:val="0"/>
                              <w:marBottom w:val="0"/>
                              <w:divBdr>
                                <w:top w:val="single" w:sz="2" w:space="1" w:color="FFFFFF"/>
                                <w:left w:val="single" w:sz="2" w:space="11" w:color="FFFFFF"/>
                                <w:bottom w:val="single" w:sz="2" w:space="1" w:color="FFFFFF"/>
                                <w:right w:val="single" w:sz="2" w:space="4" w:color="FFFFFF"/>
                              </w:divBdr>
                              <w:divsChild>
                                <w:div w:id="77988968">
                                  <w:marLeft w:val="0"/>
                                  <w:marRight w:val="0"/>
                                  <w:marTop w:val="0"/>
                                  <w:marBottom w:val="0"/>
                                  <w:divBdr>
                                    <w:top w:val="none" w:sz="0" w:space="0" w:color="auto"/>
                                    <w:left w:val="none" w:sz="0" w:space="0" w:color="auto"/>
                                    <w:bottom w:val="none" w:sz="0" w:space="0" w:color="auto"/>
                                    <w:right w:val="none" w:sz="0" w:space="0" w:color="auto"/>
                                  </w:divBdr>
                                </w:div>
                              </w:divsChild>
                            </w:div>
                            <w:div w:id="302082215">
                              <w:marLeft w:val="0"/>
                              <w:marRight w:val="0"/>
                              <w:marTop w:val="0"/>
                              <w:marBottom w:val="0"/>
                              <w:divBdr>
                                <w:top w:val="single" w:sz="2" w:space="1" w:color="FFFFFF"/>
                                <w:left w:val="single" w:sz="2" w:space="11" w:color="FFFFFF"/>
                                <w:bottom w:val="single" w:sz="2" w:space="1" w:color="FFFFFF"/>
                                <w:right w:val="single" w:sz="2" w:space="4" w:color="FFFFFF"/>
                              </w:divBdr>
                              <w:divsChild>
                                <w:div w:id="732703197">
                                  <w:marLeft w:val="0"/>
                                  <w:marRight w:val="0"/>
                                  <w:marTop w:val="0"/>
                                  <w:marBottom w:val="0"/>
                                  <w:divBdr>
                                    <w:top w:val="none" w:sz="0" w:space="0" w:color="auto"/>
                                    <w:left w:val="none" w:sz="0" w:space="0" w:color="auto"/>
                                    <w:bottom w:val="none" w:sz="0" w:space="0" w:color="auto"/>
                                    <w:right w:val="none" w:sz="0" w:space="0" w:color="auto"/>
                                  </w:divBdr>
                                </w:div>
                              </w:divsChild>
                            </w:div>
                            <w:div w:id="596062298">
                              <w:marLeft w:val="0"/>
                              <w:marRight w:val="0"/>
                              <w:marTop w:val="0"/>
                              <w:marBottom w:val="0"/>
                              <w:divBdr>
                                <w:top w:val="single" w:sz="2" w:space="1" w:color="FFFFFF"/>
                                <w:left w:val="single" w:sz="2" w:space="11" w:color="FFFFFF"/>
                                <w:bottom w:val="single" w:sz="2" w:space="1" w:color="FFFFFF"/>
                                <w:right w:val="single" w:sz="2" w:space="4" w:color="FFFFFF"/>
                              </w:divBdr>
                              <w:divsChild>
                                <w:div w:id="1783063269">
                                  <w:marLeft w:val="0"/>
                                  <w:marRight w:val="0"/>
                                  <w:marTop w:val="0"/>
                                  <w:marBottom w:val="0"/>
                                  <w:divBdr>
                                    <w:top w:val="none" w:sz="0" w:space="0" w:color="auto"/>
                                    <w:left w:val="none" w:sz="0" w:space="0" w:color="auto"/>
                                    <w:bottom w:val="none" w:sz="0" w:space="0" w:color="auto"/>
                                    <w:right w:val="none" w:sz="0" w:space="0" w:color="auto"/>
                                  </w:divBdr>
                                </w:div>
                              </w:divsChild>
                            </w:div>
                            <w:div w:id="233860655">
                              <w:marLeft w:val="0"/>
                              <w:marRight w:val="0"/>
                              <w:marTop w:val="0"/>
                              <w:marBottom w:val="0"/>
                              <w:divBdr>
                                <w:top w:val="single" w:sz="2" w:space="1" w:color="FFFFFF"/>
                                <w:left w:val="single" w:sz="2" w:space="11" w:color="FFFFFF"/>
                                <w:bottom w:val="single" w:sz="2" w:space="1" w:color="FFFFFF"/>
                                <w:right w:val="single" w:sz="2" w:space="4" w:color="FFFFFF"/>
                              </w:divBdr>
                              <w:divsChild>
                                <w:div w:id="1949002636">
                                  <w:marLeft w:val="0"/>
                                  <w:marRight w:val="0"/>
                                  <w:marTop w:val="0"/>
                                  <w:marBottom w:val="0"/>
                                  <w:divBdr>
                                    <w:top w:val="none" w:sz="0" w:space="0" w:color="auto"/>
                                    <w:left w:val="none" w:sz="0" w:space="0" w:color="auto"/>
                                    <w:bottom w:val="none" w:sz="0" w:space="0" w:color="auto"/>
                                    <w:right w:val="none" w:sz="0" w:space="0" w:color="auto"/>
                                  </w:divBdr>
                                </w:div>
                              </w:divsChild>
                            </w:div>
                            <w:div w:id="891648458">
                              <w:marLeft w:val="0"/>
                              <w:marRight w:val="0"/>
                              <w:marTop w:val="0"/>
                              <w:marBottom w:val="0"/>
                              <w:divBdr>
                                <w:top w:val="single" w:sz="2" w:space="1" w:color="FFFFFF"/>
                                <w:left w:val="single" w:sz="2" w:space="11" w:color="FFFFFF"/>
                                <w:bottom w:val="single" w:sz="2" w:space="1" w:color="FFFFFF"/>
                                <w:right w:val="single" w:sz="2" w:space="4" w:color="FFFFFF"/>
                              </w:divBdr>
                              <w:divsChild>
                                <w:div w:id="529072353">
                                  <w:marLeft w:val="0"/>
                                  <w:marRight w:val="0"/>
                                  <w:marTop w:val="0"/>
                                  <w:marBottom w:val="0"/>
                                  <w:divBdr>
                                    <w:top w:val="none" w:sz="0" w:space="0" w:color="auto"/>
                                    <w:left w:val="none" w:sz="0" w:space="0" w:color="auto"/>
                                    <w:bottom w:val="none" w:sz="0" w:space="0" w:color="auto"/>
                                    <w:right w:val="none" w:sz="0" w:space="0" w:color="auto"/>
                                  </w:divBdr>
                                </w:div>
                              </w:divsChild>
                            </w:div>
                            <w:div w:id="443815886">
                              <w:marLeft w:val="0"/>
                              <w:marRight w:val="0"/>
                              <w:marTop w:val="0"/>
                              <w:marBottom w:val="0"/>
                              <w:divBdr>
                                <w:top w:val="single" w:sz="2" w:space="1" w:color="FFFFFF"/>
                                <w:left w:val="single" w:sz="2" w:space="11" w:color="FFFFFF"/>
                                <w:bottom w:val="single" w:sz="2" w:space="1" w:color="FFFFFF"/>
                                <w:right w:val="single" w:sz="2" w:space="4" w:color="FFFFFF"/>
                              </w:divBdr>
                              <w:divsChild>
                                <w:div w:id="1750617181">
                                  <w:marLeft w:val="0"/>
                                  <w:marRight w:val="0"/>
                                  <w:marTop w:val="0"/>
                                  <w:marBottom w:val="0"/>
                                  <w:divBdr>
                                    <w:top w:val="none" w:sz="0" w:space="0" w:color="auto"/>
                                    <w:left w:val="none" w:sz="0" w:space="0" w:color="auto"/>
                                    <w:bottom w:val="none" w:sz="0" w:space="0" w:color="auto"/>
                                    <w:right w:val="none" w:sz="0" w:space="0" w:color="auto"/>
                                  </w:divBdr>
                                </w:div>
                              </w:divsChild>
                            </w:div>
                            <w:div w:id="1283800360">
                              <w:marLeft w:val="0"/>
                              <w:marRight w:val="0"/>
                              <w:marTop w:val="0"/>
                              <w:marBottom w:val="0"/>
                              <w:divBdr>
                                <w:top w:val="single" w:sz="2" w:space="1" w:color="FFFFFF"/>
                                <w:left w:val="single" w:sz="2" w:space="11" w:color="FFFFFF"/>
                                <w:bottom w:val="single" w:sz="2" w:space="1" w:color="FFFFFF"/>
                                <w:right w:val="single" w:sz="2" w:space="4" w:color="FFFFFF"/>
                              </w:divBdr>
                              <w:divsChild>
                                <w:div w:id="983851524">
                                  <w:marLeft w:val="0"/>
                                  <w:marRight w:val="0"/>
                                  <w:marTop w:val="0"/>
                                  <w:marBottom w:val="0"/>
                                  <w:divBdr>
                                    <w:top w:val="none" w:sz="0" w:space="0" w:color="auto"/>
                                    <w:left w:val="none" w:sz="0" w:space="0" w:color="auto"/>
                                    <w:bottom w:val="none" w:sz="0" w:space="0" w:color="auto"/>
                                    <w:right w:val="none" w:sz="0" w:space="0" w:color="auto"/>
                                  </w:divBdr>
                                </w:div>
                              </w:divsChild>
                            </w:div>
                            <w:div w:id="1481310805">
                              <w:marLeft w:val="0"/>
                              <w:marRight w:val="0"/>
                              <w:marTop w:val="0"/>
                              <w:marBottom w:val="0"/>
                              <w:divBdr>
                                <w:top w:val="single" w:sz="2" w:space="1" w:color="FFFFFF"/>
                                <w:left w:val="single" w:sz="2" w:space="11" w:color="FFFFFF"/>
                                <w:bottom w:val="single" w:sz="2" w:space="1" w:color="FFFFFF"/>
                                <w:right w:val="single" w:sz="2" w:space="4" w:color="FFFFFF"/>
                              </w:divBdr>
                              <w:divsChild>
                                <w:div w:id="1099760482">
                                  <w:marLeft w:val="0"/>
                                  <w:marRight w:val="0"/>
                                  <w:marTop w:val="0"/>
                                  <w:marBottom w:val="0"/>
                                  <w:divBdr>
                                    <w:top w:val="none" w:sz="0" w:space="0" w:color="auto"/>
                                    <w:left w:val="none" w:sz="0" w:space="0" w:color="auto"/>
                                    <w:bottom w:val="none" w:sz="0" w:space="0" w:color="auto"/>
                                    <w:right w:val="none" w:sz="0" w:space="0" w:color="auto"/>
                                  </w:divBdr>
                                </w:div>
                              </w:divsChild>
                            </w:div>
                            <w:div w:id="105388706">
                              <w:marLeft w:val="0"/>
                              <w:marRight w:val="0"/>
                              <w:marTop w:val="0"/>
                              <w:marBottom w:val="0"/>
                              <w:divBdr>
                                <w:top w:val="single" w:sz="2" w:space="1" w:color="FFFFFF"/>
                                <w:left w:val="single" w:sz="2" w:space="11" w:color="FFFFFF"/>
                                <w:bottom w:val="single" w:sz="2" w:space="1" w:color="FFFFFF"/>
                                <w:right w:val="single" w:sz="2" w:space="4" w:color="FFFFFF"/>
                              </w:divBdr>
                              <w:divsChild>
                                <w:div w:id="282465605">
                                  <w:marLeft w:val="0"/>
                                  <w:marRight w:val="0"/>
                                  <w:marTop w:val="0"/>
                                  <w:marBottom w:val="0"/>
                                  <w:divBdr>
                                    <w:top w:val="none" w:sz="0" w:space="0" w:color="auto"/>
                                    <w:left w:val="none" w:sz="0" w:space="0" w:color="auto"/>
                                    <w:bottom w:val="none" w:sz="0" w:space="0" w:color="auto"/>
                                    <w:right w:val="none" w:sz="0" w:space="0" w:color="auto"/>
                                  </w:divBdr>
                                </w:div>
                              </w:divsChild>
                            </w:div>
                            <w:div w:id="378014633">
                              <w:marLeft w:val="0"/>
                              <w:marRight w:val="0"/>
                              <w:marTop w:val="0"/>
                              <w:marBottom w:val="0"/>
                              <w:divBdr>
                                <w:top w:val="single" w:sz="2" w:space="1" w:color="FFFFFF"/>
                                <w:left w:val="single" w:sz="2" w:space="11" w:color="FFFFFF"/>
                                <w:bottom w:val="single" w:sz="2" w:space="1" w:color="FFFFFF"/>
                                <w:right w:val="single" w:sz="2" w:space="4" w:color="FFFFFF"/>
                              </w:divBdr>
                              <w:divsChild>
                                <w:div w:id="1503738684">
                                  <w:marLeft w:val="0"/>
                                  <w:marRight w:val="0"/>
                                  <w:marTop w:val="0"/>
                                  <w:marBottom w:val="0"/>
                                  <w:divBdr>
                                    <w:top w:val="none" w:sz="0" w:space="0" w:color="auto"/>
                                    <w:left w:val="none" w:sz="0" w:space="0" w:color="auto"/>
                                    <w:bottom w:val="none" w:sz="0" w:space="0" w:color="auto"/>
                                    <w:right w:val="none" w:sz="0" w:space="0" w:color="auto"/>
                                  </w:divBdr>
                                </w:div>
                              </w:divsChild>
                            </w:div>
                            <w:div w:id="501894219">
                              <w:marLeft w:val="0"/>
                              <w:marRight w:val="0"/>
                              <w:marTop w:val="0"/>
                              <w:marBottom w:val="0"/>
                              <w:divBdr>
                                <w:top w:val="single" w:sz="2" w:space="1" w:color="FFFFFF"/>
                                <w:left w:val="single" w:sz="2" w:space="11" w:color="FFFFFF"/>
                                <w:bottom w:val="single" w:sz="2" w:space="1" w:color="FFFFFF"/>
                                <w:right w:val="single" w:sz="2" w:space="4" w:color="FFFFFF"/>
                              </w:divBdr>
                              <w:divsChild>
                                <w:div w:id="1561018720">
                                  <w:marLeft w:val="0"/>
                                  <w:marRight w:val="0"/>
                                  <w:marTop w:val="0"/>
                                  <w:marBottom w:val="0"/>
                                  <w:divBdr>
                                    <w:top w:val="none" w:sz="0" w:space="0" w:color="auto"/>
                                    <w:left w:val="none" w:sz="0" w:space="0" w:color="auto"/>
                                    <w:bottom w:val="none" w:sz="0" w:space="0" w:color="auto"/>
                                    <w:right w:val="none" w:sz="0" w:space="0" w:color="auto"/>
                                  </w:divBdr>
                                </w:div>
                              </w:divsChild>
                            </w:div>
                            <w:div w:id="893614078">
                              <w:marLeft w:val="0"/>
                              <w:marRight w:val="0"/>
                              <w:marTop w:val="0"/>
                              <w:marBottom w:val="0"/>
                              <w:divBdr>
                                <w:top w:val="single" w:sz="2" w:space="1" w:color="FFFFFF"/>
                                <w:left w:val="single" w:sz="2" w:space="11" w:color="FFFFFF"/>
                                <w:bottom w:val="single" w:sz="2" w:space="1" w:color="FFFFFF"/>
                                <w:right w:val="single" w:sz="2" w:space="4" w:color="FFFFFF"/>
                              </w:divBdr>
                              <w:divsChild>
                                <w:div w:id="81071750">
                                  <w:marLeft w:val="0"/>
                                  <w:marRight w:val="0"/>
                                  <w:marTop w:val="0"/>
                                  <w:marBottom w:val="0"/>
                                  <w:divBdr>
                                    <w:top w:val="none" w:sz="0" w:space="0" w:color="auto"/>
                                    <w:left w:val="none" w:sz="0" w:space="0" w:color="auto"/>
                                    <w:bottom w:val="none" w:sz="0" w:space="0" w:color="auto"/>
                                    <w:right w:val="none" w:sz="0" w:space="0" w:color="auto"/>
                                  </w:divBdr>
                                </w:div>
                              </w:divsChild>
                            </w:div>
                            <w:div w:id="541484254">
                              <w:marLeft w:val="0"/>
                              <w:marRight w:val="0"/>
                              <w:marTop w:val="0"/>
                              <w:marBottom w:val="0"/>
                              <w:divBdr>
                                <w:top w:val="single" w:sz="2" w:space="1" w:color="FFFFFF"/>
                                <w:left w:val="single" w:sz="2" w:space="11" w:color="FFFFFF"/>
                                <w:bottom w:val="single" w:sz="2" w:space="1" w:color="FFFFFF"/>
                                <w:right w:val="single" w:sz="2" w:space="4" w:color="FFFFFF"/>
                              </w:divBdr>
                              <w:divsChild>
                                <w:div w:id="1953004527">
                                  <w:marLeft w:val="0"/>
                                  <w:marRight w:val="0"/>
                                  <w:marTop w:val="0"/>
                                  <w:marBottom w:val="0"/>
                                  <w:divBdr>
                                    <w:top w:val="none" w:sz="0" w:space="0" w:color="auto"/>
                                    <w:left w:val="none" w:sz="0" w:space="0" w:color="auto"/>
                                    <w:bottom w:val="none" w:sz="0" w:space="0" w:color="auto"/>
                                    <w:right w:val="none" w:sz="0" w:space="0" w:color="auto"/>
                                  </w:divBdr>
                                </w:div>
                              </w:divsChild>
                            </w:div>
                            <w:div w:id="477848134">
                              <w:marLeft w:val="0"/>
                              <w:marRight w:val="0"/>
                              <w:marTop w:val="0"/>
                              <w:marBottom w:val="0"/>
                              <w:divBdr>
                                <w:top w:val="single" w:sz="2" w:space="1" w:color="FFFFFF"/>
                                <w:left w:val="single" w:sz="2" w:space="11" w:color="FFFFFF"/>
                                <w:bottom w:val="single" w:sz="2" w:space="1" w:color="FFFFFF"/>
                                <w:right w:val="single" w:sz="2" w:space="4" w:color="FFFFFF"/>
                              </w:divBdr>
                              <w:divsChild>
                                <w:div w:id="732654834">
                                  <w:marLeft w:val="0"/>
                                  <w:marRight w:val="0"/>
                                  <w:marTop w:val="0"/>
                                  <w:marBottom w:val="0"/>
                                  <w:divBdr>
                                    <w:top w:val="none" w:sz="0" w:space="0" w:color="auto"/>
                                    <w:left w:val="none" w:sz="0" w:space="0" w:color="auto"/>
                                    <w:bottom w:val="none" w:sz="0" w:space="0" w:color="auto"/>
                                    <w:right w:val="none" w:sz="0" w:space="0" w:color="auto"/>
                                  </w:divBdr>
                                </w:div>
                              </w:divsChild>
                            </w:div>
                            <w:div w:id="1344285036">
                              <w:marLeft w:val="0"/>
                              <w:marRight w:val="0"/>
                              <w:marTop w:val="0"/>
                              <w:marBottom w:val="0"/>
                              <w:divBdr>
                                <w:top w:val="single" w:sz="2" w:space="1" w:color="FFFFFF"/>
                                <w:left w:val="single" w:sz="2" w:space="11" w:color="FFFFFF"/>
                                <w:bottom w:val="single" w:sz="2" w:space="1" w:color="FFFFFF"/>
                                <w:right w:val="single" w:sz="2" w:space="4" w:color="FFFFFF"/>
                              </w:divBdr>
                              <w:divsChild>
                                <w:div w:id="1038549164">
                                  <w:marLeft w:val="0"/>
                                  <w:marRight w:val="0"/>
                                  <w:marTop w:val="0"/>
                                  <w:marBottom w:val="0"/>
                                  <w:divBdr>
                                    <w:top w:val="none" w:sz="0" w:space="0" w:color="auto"/>
                                    <w:left w:val="none" w:sz="0" w:space="0" w:color="auto"/>
                                    <w:bottom w:val="none" w:sz="0" w:space="0" w:color="auto"/>
                                    <w:right w:val="none" w:sz="0" w:space="0" w:color="auto"/>
                                  </w:divBdr>
                                </w:div>
                              </w:divsChild>
                            </w:div>
                            <w:div w:id="1118795173">
                              <w:marLeft w:val="0"/>
                              <w:marRight w:val="0"/>
                              <w:marTop w:val="0"/>
                              <w:marBottom w:val="0"/>
                              <w:divBdr>
                                <w:top w:val="single" w:sz="2" w:space="1" w:color="FFFFFF"/>
                                <w:left w:val="single" w:sz="2" w:space="11" w:color="FFFFFF"/>
                                <w:bottom w:val="single" w:sz="2" w:space="1" w:color="FFFFFF"/>
                                <w:right w:val="single" w:sz="2" w:space="4" w:color="FFFFFF"/>
                              </w:divBdr>
                              <w:divsChild>
                                <w:div w:id="771323600">
                                  <w:marLeft w:val="0"/>
                                  <w:marRight w:val="0"/>
                                  <w:marTop w:val="0"/>
                                  <w:marBottom w:val="0"/>
                                  <w:divBdr>
                                    <w:top w:val="none" w:sz="0" w:space="0" w:color="auto"/>
                                    <w:left w:val="none" w:sz="0" w:space="0" w:color="auto"/>
                                    <w:bottom w:val="none" w:sz="0" w:space="0" w:color="auto"/>
                                    <w:right w:val="none" w:sz="0" w:space="0" w:color="auto"/>
                                  </w:divBdr>
                                </w:div>
                              </w:divsChild>
                            </w:div>
                            <w:div w:id="330526573">
                              <w:marLeft w:val="0"/>
                              <w:marRight w:val="0"/>
                              <w:marTop w:val="0"/>
                              <w:marBottom w:val="0"/>
                              <w:divBdr>
                                <w:top w:val="single" w:sz="2" w:space="1" w:color="FFFFFF"/>
                                <w:left w:val="single" w:sz="2" w:space="11" w:color="FFFFFF"/>
                                <w:bottom w:val="single" w:sz="2" w:space="1" w:color="FFFFFF"/>
                                <w:right w:val="single" w:sz="2" w:space="4" w:color="FFFFFF"/>
                              </w:divBdr>
                              <w:divsChild>
                                <w:div w:id="1697274116">
                                  <w:marLeft w:val="0"/>
                                  <w:marRight w:val="0"/>
                                  <w:marTop w:val="0"/>
                                  <w:marBottom w:val="0"/>
                                  <w:divBdr>
                                    <w:top w:val="none" w:sz="0" w:space="0" w:color="auto"/>
                                    <w:left w:val="none" w:sz="0" w:space="0" w:color="auto"/>
                                    <w:bottom w:val="none" w:sz="0" w:space="0" w:color="auto"/>
                                    <w:right w:val="none" w:sz="0" w:space="0" w:color="auto"/>
                                  </w:divBdr>
                                </w:div>
                              </w:divsChild>
                            </w:div>
                            <w:div w:id="520901346">
                              <w:marLeft w:val="0"/>
                              <w:marRight w:val="0"/>
                              <w:marTop w:val="0"/>
                              <w:marBottom w:val="0"/>
                              <w:divBdr>
                                <w:top w:val="single" w:sz="2" w:space="1" w:color="FFFFFF"/>
                                <w:left w:val="single" w:sz="2" w:space="11" w:color="FFFFFF"/>
                                <w:bottom w:val="single" w:sz="2" w:space="1" w:color="FFFFFF"/>
                                <w:right w:val="single" w:sz="2" w:space="4" w:color="FFFFFF"/>
                              </w:divBdr>
                              <w:divsChild>
                                <w:div w:id="1588415721">
                                  <w:marLeft w:val="0"/>
                                  <w:marRight w:val="0"/>
                                  <w:marTop w:val="0"/>
                                  <w:marBottom w:val="0"/>
                                  <w:divBdr>
                                    <w:top w:val="none" w:sz="0" w:space="0" w:color="auto"/>
                                    <w:left w:val="none" w:sz="0" w:space="0" w:color="auto"/>
                                    <w:bottom w:val="none" w:sz="0" w:space="0" w:color="auto"/>
                                    <w:right w:val="none" w:sz="0" w:space="0" w:color="auto"/>
                                  </w:divBdr>
                                </w:div>
                              </w:divsChild>
                            </w:div>
                            <w:div w:id="1970357775">
                              <w:marLeft w:val="0"/>
                              <w:marRight w:val="0"/>
                              <w:marTop w:val="0"/>
                              <w:marBottom w:val="0"/>
                              <w:divBdr>
                                <w:top w:val="single" w:sz="2" w:space="1" w:color="FFFFFF"/>
                                <w:left w:val="single" w:sz="2" w:space="11" w:color="FFFFFF"/>
                                <w:bottom w:val="single" w:sz="2" w:space="1" w:color="FFFFFF"/>
                                <w:right w:val="single" w:sz="2" w:space="4" w:color="FFFFFF"/>
                              </w:divBdr>
                              <w:divsChild>
                                <w:div w:id="1539586041">
                                  <w:marLeft w:val="0"/>
                                  <w:marRight w:val="0"/>
                                  <w:marTop w:val="0"/>
                                  <w:marBottom w:val="0"/>
                                  <w:divBdr>
                                    <w:top w:val="none" w:sz="0" w:space="0" w:color="auto"/>
                                    <w:left w:val="none" w:sz="0" w:space="0" w:color="auto"/>
                                    <w:bottom w:val="none" w:sz="0" w:space="0" w:color="auto"/>
                                    <w:right w:val="none" w:sz="0" w:space="0" w:color="auto"/>
                                  </w:divBdr>
                                </w:div>
                              </w:divsChild>
                            </w:div>
                            <w:div w:id="672609795">
                              <w:marLeft w:val="0"/>
                              <w:marRight w:val="0"/>
                              <w:marTop w:val="0"/>
                              <w:marBottom w:val="0"/>
                              <w:divBdr>
                                <w:top w:val="single" w:sz="2" w:space="1" w:color="FFFFFF"/>
                                <w:left w:val="single" w:sz="2" w:space="11" w:color="FFFFFF"/>
                                <w:bottom w:val="single" w:sz="2" w:space="1" w:color="FFFFFF"/>
                                <w:right w:val="single" w:sz="2" w:space="4" w:color="FFFFFF"/>
                              </w:divBdr>
                              <w:divsChild>
                                <w:div w:id="962272562">
                                  <w:marLeft w:val="0"/>
                                  <w:marRight w:val="0"/>
                                  <w:marTop w:val="0"/>
                                  <w:marBottom w:val="0"/>
                                  <w:divBdr>
                                    <w:top w:val="none" w:sz="0" w:space="0" w:color="auto"/>
                                    <w:left w:val="none" w:sz="0" w:space="0" w:color="auto"/>
                                    <w:bottom w:val="none" w:sz="0" w:space="0" w:color="auto"/>
                                    <w:right w:val="none" w:sz="0" w:space="0" w:color="auto"/>
                                  </w:divBdr>
                                </w:div>
                              </w:divsChild>
                            </w:div>
                            <w:div w:id="1116754025">
                              <w:marLeft w:val="0"/>
                              <w:marRight w:val="0"/>
                              <w:marTop w:val="0"/>
                              <w:marBottom w:val="0"/>
                              <w:divBdr>
                                <w:top w:val="single" w:sz="2" w:space="1" w:color="FFFFFF"/>
                                <w:left w:val="single" w:sz="2" w:space="11" w:color="FFFFFF"/>
                                <w:bottom w:val="single" w:sz="2" w:space="1" w:color="FFFFFF"/>
                                <w:right w:val="single" w:sz="2" w:space="4" w:color="FFFFFF"/>
                              </w:divBdr>
                              <w:divsChild>
                                <w:div w:id="579019186">
                                  <w:marLeft w:val="0"/>
                                  <w:marRight w:val="0"/>
                                  <w:marTop w:val="0"/>
                                  <w:marBottom w:val="0"/>
                                  <w:divBdr>
                                    <w:top w:val="none" w:sz="0" w:space="0" w:color="auto"/>
                                    <w:left w:val="none" w:sz="0" w:space="0" w:color="auto"/>
                                    <w:bottom w:val="none" w:sz="0" w:space="0" w:color="auto"/>
                                    <w:right w:val="none" w:sz="0" w:space="0" w:color="auto"/>
                                  </w:divBdr>
                                </w:div>
                              </w:divsChild>
                            </w:div>
                            <w:div w:id="1747723048">
                              <w:marLeft w:val="0"/>
                              <w:marRight w:val="0"/>
                              <w:marTop w:val="0"/>
                              <w:marBottom w:val="0"/>
                              <w:divBdr>
                                <w:top w:val="single" w:sz="2" w:space="1" w:color="FFFFFF"/>
                                <w:left w:val="single" w:sz="2" w:space="11" w:color="FFFFFF"/>
                                <w:bottom w:val="single" w:sz="2" w:space="1" w:color="FFFFFF"/>
                                <w:right w:val="single" w:sz="2" w:space="4" w:color="FFFFFF"/>
                              </w:divBdr>
                              <w:divsChild>
                                <w:div w:id="1653754794">
                                  <w:marLeft w:val="0"/>
                                  <w:marRight w:val="0"/>
                                  <w:marTop w:val="0"/>
                                  <w:marBottom w:val="0"/>
                                  <w:divBdr>
                                    <w:top w:val="none" w:sz="0" w:space="0" w:color="auto"/>
                                    <w:left w:val="none" w:sz="0" w:space="0" w:color="auto"/>
                                    <w:bottom w:val="none" w:sz="0" w:space="0" w:color="auto"/>
                                    <w:right w:val="none" w:sz="0" w:space="0" w:color="auto"/>
                                  </w:divBdr>
                                </w:div>
                              </w:divsChild>
                            </w:div>
                            <w:div w:id="1393040042">
                              <w:marLeft w:val="0"/>
                              <w:marRight w:val="0"/>
                              <w:marTop w:val="0"/>
                              <w:marBottom w:val="0"/>
                              <w:divBdr>
                                <w:top w:val="single" w:sz="2" w:space="1" w:color="FFFFFF"/>
                                <w:left w:val="single" w:sz="2" w:space="11" w:color="FFFFFF"/>
                                <w:bottom w:val="single" w:sz="2" w:space="1" w:color="FFFFFF"/>
                                <w:right w:val="single" w:sz="2" w:space="4" w:color="FFFFFF"/>
                              </w:divBdr>
                              <w:divsChild>
                                <w:div w:id="1155141638">
                                  <w:marLeft w:val="0"/>
                                  <w:marRight w:val="0"/>
                                  <w:marTop w:val="0"/>
                                  <w:marBottom w:val="0"/>
                                  <w:divBdr>
                                    <w:top w:val="none" w:sz="0" w:space="0" w:color="auto"/>
                                    <w:left w:val="none" w:sz="0" w:space="0" w:color="auto"/>
                                    <w:bottom w:val="none" w:sz="0" w:space="0" w:color="auto"/>
                                    <w:right w:val="none" w:sz="0" w:space="0" w:color="auto"/>
                                  </w:divBdr>
                                </w:div>
                              </w:divsChild>
                            </w:div>
                            <w:div w:id="1797679315">
                              <w:marLeft w:val="0"/>
                              <w:marRight w:val="0"/>
                              <w:marTop w:val="0"/>
                              <w:marBottom w:val="0"/>
                              <w:divBdr>
                                <w:top w:val="single" w:sz="2" w:space="1" w:color="FFFFFF"/>
                                <w:left w:val="single" w:sz="2" w:space="11" w:color="FFFFFF"/>
                                <w:bottom w:val="single" w:sz="2" w:space="1" w:color="FFFFFF"/>
                                <w:right w:val="single" w:sz="2" w:space="4" w:color="FFFFFF"/>
                              </w:divBdr>
                              <w:divsChild>
                                <w:div w:id="1767772384">
                                  <w:marLeft w:val="0"/>
                                  <w:marRight w:val="0"/>
                                  <w:marTop w:val="0"/>
                                  <w:marBottom w:val="0"/>
                                  <w:divBdr>
                                    <w:top w:val="none" w:sz="0" w:space="0" w:color="auto"/>
                                    <w:left w:val="none" w:sz="0" w:space="0" w:color="auto"/>
                                    <w:bottom w:val="none" w:sz="0" w:space="0" w:color="auto"/>
                                    <w:right w:val="none" w:sz="0" w:space="0" w:color="auto"/>
                                  </w:divBdr>
                                </w:div>
                              </w:divsChild>
                            </w:div>
                            <w:div w:id="770203470">
                              <w:marLeft w:val="0"/>
                              <w:marRight w:val="0"/>
                              <w:marTop w:val="0"/>
                              <w:marBottom w:val="0"/>
                              <w:divBdr>
                                <w:top w:val="single" w:sz="2" w:space="1" w:color="FFFFFF"/>
                                <w:left w:val="single" w:sz="2" w:space="11" w:color="FFFFFF"/>
                                <w:bottom w:val="single" w:sz="2" w:space="1" w:color="FFFFFF"/>
                                <w:right w:val="single" w:sz="2" w:space="4" w:color="FFFFFF"/>
                              </w:divBdr>
                              <w:divsChild>
                                <w:div w:id="316303485">
                                  <w:marLeft w:val="0"/>
                                  <w:marRight w:val="0"/>
                                  <w:marTop w:val="0"/>
                                  <w:marBottom w:val="0"/>
                                  <w:divBdr>
                                    <w:top w:val="none" w:sz="0" w:space="0" w:color="auto"/>
                                    <w:left w:val="none" w:sz="0" w:space="0" w:color="auto"/>
                                    <w:bottom w:val="none" w:sz="0" w:space="0" w:color="auto"/>
                                    <w:right w:val="none" w:sz="0" w:space="0" w:color="auto"/>
                                  </w:divBdr>
                                </w:div>
                              </w:divsChild>
                            </w:div>
                            <w:div w:id="2095391787">
                              <w:marLeft w:val="0"/>
                              <w:marRight w:val="0"/>
                              <w:marTop w:val="0"/>
                              <w:marBottom w:val="0"/>
                              <w:divBdr>
                                <w:top w:val="single" w:sz="2" w:space="1" w:color="FFFFFF"/>
                                <w:left w:val="single" w:sz="2" w:space="11" w:color="FFFFFF"/>
                                <w:bottom w:val="single" w:sz="2" w:space="1" w:color="FFFFFF"/>
                                <w:right w:val="single" w:sz="2" w:space="4" w:color="FFFFFF"/>
                              </w:divBdr>
                              <w:divsChild>
                                <w:div w:id="1330518248">
                                  <w:marLeft w:val="0"/>
                                  <w:marRight w:val="0"/>
                                  <w:marTop w:val="0"/>
                                  <w:marBottom w:val="0"/>
                                  <w:divBdr>
                                    <w:top w:val="none" w:sz="0" w:space="0" w:color="auto"/>
                                    <w:left w:val="none" w:sz="0" w:space="0" w:color="auto"/>
                                    <w:bottom w:val="none" w:sz="0" w:space="0" w:color="auto"/>
                                    <w:right w:val="none" w:sz="0" w:space="0" w:color="auto"/>
                                  </w:divBdr>
                                </w:div>
                              </w:divsChild>
                            </w:div>
                            <w:div w:id="179004181">
                              <w:marLeft w:val="0"/>
                              <w:marRight w:val="0"/>
                              <w:marTop w:val="0"/>
                              <w:marBottom w:val="0"/>
                              <w:divBdr>
                                <w:top w:val="single" w:sz="2" w:space="1" w:color="FFFFFF"/>
                                <w:left w:val="single" w:sz="2" w:space="11" w:color="FFFFFF"/>
                                <w:bottom w:val="single" w:sz="2" w:space="1" w:color="FFFFFF"/>
                                <w:right w:val="single" w:sz="2" w:space="4" w:color="FFFFFF"/>
                              </w:divBdr>
                              <w:divsChild>
                                <w:div w:id="176774754">
                                  <w:marLeft w:val="0"/>
                                  <w:marRight w:val="0"/>
                                  <w:marTop w:val="0"/>
                                  <w:marBottom w:val="0"/>
                                  <w:divBdr>
                                    <w:top w:val="none" w:sz="0" w:space="0" w:color="auto"/>
                                    <w:left w:val="none" w:sz="0" w:space="0" w:color="auto"/>
                                    <w:bottom w:val="none" w:sz="0" w:space="0" w:color="auto"/>
                                    <w:right w:val="none" w:sz="0" w:space="0" w:color="auto"/>
                                  </w:divBdr>
                                </w:div>
                              </w:divsChild>
                            </w:div>
                            <w:div w:id="131604573">
                              <w:marLeft w:val="0"/>
                              <w:marRight w:val="0"/>
                              <w:marTop w:val="0"/>
                              <w:marBottom w:val="0"/>
                              <w:divBdr>
                                <w:top w:val="single" w:sz="2" w:space="1" w:color="FFFFFF"/>
                                <w:left w:val="single" w:sz="2" w:space="11" w:color="FFFFFF"/>
                                <w:bottom w:val="single" w:sz="2" w:space="1" w:color="FFFFFF"/>
                                <w:right w:val="single" w:sz="2" w:space="4" w:color="FFFFFF"/>
                              </w:divBdr>
                              <w:divsChild>
                                <w:div w:id="913660167">
                                  <w:marLeft w:val="0"/>
                                  <w:marRight w:val="0"/>
                                  <w:marTop w:val="0"/>
                                  <w:marBottom w:val="0"/>
                                  <w:divBdr>
                                    <w:top w:val="none" w:sz="0" w:space="0" w:color="auto"/>
                                    <w:left w:val="none" w:sz="0" w:space="0" w:color="auto"/>
                                    <w:bottom w:val="none" w:sz="0" w:space="0" w:color="auto"/>
                                    <w:right w:val="none" w:sz="0" w:space="0" w:color="auto"/>
                                  </w:divBdr>
                                </w:div>
                              </w:divsChild>
                            </w:div>
                            <w:div w:id="1915313536">
                              <w:marLeft w:val="0"/>
                              <w:marRight w:val="0"/>
                              <w:marTop w:val="0"/>
                              <w:marBottom w:val="0"/>
                              <w:divBdr>
                                <w:top w:val="single" w:sz="2" w:space="1" w:color="FFFFFF"/>
                                <w:left w:val="single" w:sz="2" w:space="11" w:color="FFFFFF"/>
                                <w:bottom w:val="single" w:sz="2" w:space="1" w:color="FFFFFF"/>
                                <w:right w:val="single" w:sz="2" w:space="4" w:color="FFFFFF"/>
                              </w:divBdr>
                              <w:divsChild>
                                <w:div w:id="553664456">
                                  <w:marLeft w:val="0"/>
                                  <w:marRight w:val="0"/>
                                  <w:marTop w:val="0"/>
                                  <w:marBottom w:val="0"/>
                                  <w:divBdr>
                                    <w:top w:val="none" w:sz="0" w:space="0" w:color="auto"/>
                                    <w:left w:val="none" w:sz="0" w:space="0" w:color="auto"/>
                                    <w:bottom w:val="none" w:sz="0" w:space="0" w:color="auto"/>
                                    <w:right w:val="none" w:sz="0" w:space="0" w:color="auto"/>
                                  </w:divBdr>
                                </w:div>
                              </w:divsChild>
                            </w:div>
                            <w:div w:id="918829105">
                              <w:marLeft w:val="0"/>
                              <w:marRight w:val="0"/>
                              <w:marTop w:val="0"/>
                              <w:marBottom w:val="0"/>
                              <w:divBdr>
                                <w:top w:val="single" w:sz="2" w:space="1" w:color="FFFFFF"/>
                                <w:left w:val="single" w:sz="2" w:space="11" w:color="FFFFFF"/>
                                <w:bottom w:val="single" w:sz="2" w:space="1" w:color="FFFFFF"/>
                                <w:right w:val="single" w:sz="2" w:space="4" w:color="FFFFFF"/>
                              </w:divBdr>
                              <w:divsChild>
                                <w:div w:id="376786110">
                                  <w:marLeft w:val="0"/>
                                  <w:marRight w:val="0"/>
                                  <w:marTop w:val="0"/>
                                  <w:marBottom w:val="0"/>
                                  <w:divBdr>
                                    <w:top w:val="none" w:sz="0" w:space="0" w:color="auto"/>
                                    <w:left w:val="none" w:sz="0" w:space="0" w:color="auto"/>
                                    <w:bottom w:val="none" w:sz="0" w:space="0" w:color="auto"/>
                                    <w:right w:val="none" w:sz="0" w:space="0" w:color="auto"/>
                                  </w:divBdr>
                                </w:div>
                              </w:divsChild>
                            </w:div>
                            <w:div w:id="232400482">
                              <w:marLeft w:val="0"/>
                              <w:marRight w:val="0"/>
                              <w:marTop w:val="0"/>
                              <w:marBottom w:val="0"/>
                              <w:divBdr>
                                <w:top w:val="single" w:sz="2" w:space="1" w:color="FFFFFF"/>
                                <w:left w:val="single" w:sz="2" w:space="11" w:color="FFFFFF"/>
                                <w:bottom w:val="single" w:sz="2" w:space="1" w:color="FFFFFF"/>
                                <w:right w:val="single" w:sz="2" w:space="4" w:color="FFFFFF"/>
                              </w:divBdr>
                              <w:divsChild>
                                <w:div w:id="1124467332">
                                  <w:marLeft w:val="0"/>
                                  <w:marRight w:val="0"/>
                                  <w:marTop w:val="0"/>
                                  <w:marBottom w:val="0"/>
                                  <w:divBdr>
                                    <w:top w:val="none" w:sz="0" w:space="0" w:color="auto"/>
                                    <w:left w:val="none" w:sz="0" w:space="0" w:color="auto"/>
                                    <w:bottom w:val="none" w:sz="0" w:space="0" w:color="auto"/>
                                    <w:right w:val="none" w:sz="0" w:space="0" w:color="auto"/>
                                  </w:divBdr>
                                </w:div>
                              </w:divsChild>
                            </w:div>
                            <w:div w:id="183712533">
                              <w:marLeft w:val="0"/>
                              <w:marRight w:val="0"/>
                              <w:marTop w:val="0"/>
                              <w:marBottom w:val="0"/>
                              <w:divBdr>
                                <w:top w:val="single" w:sz="2" w:space="1" w:color="FFFFFF"/>
                                <w:left w:val="single" w:sz="2" w:space="11" w:color="FFFFFF"/>
                                <w:bottom w:val="single" w:sz="2" w:space="1" w:color="FFFFFF"/>
                                <w:right w:val="single" w:sz="2" w:space="4" w:color="FFFFFF"/>
                              </w:divBdr>
                              <w:divsChild>
                                <w:div w:id="244923563">
                                  <w:marLeft w:val="0"/>
                                  <w:marRight w:val="0"/>
                                  <w:marTop w:val="0"/>
                                  <w:marBottom w:val="0"/>
                                  <w:divBdr>
                                    <w:top w:val="none" w:sz="0" w:space="0" w:color="auto"/>
                                    <w:left w:val="none" w:sz="0" w:space="0" w:color="auto"/>
                                    <w:bottom w:val="none" w:sz="0" w:space="0" w:color="auto"/>
                                    <w:right w:val="none" w:sz="0" w:space="0" w:color="auto"/>
                                  </w:divBdr>
                                </w:div>
                              </w:divsChild>
                            </w:div>
                            <w:div w:id="714356200">
                              <w:marLeft w:val="0"/>
                              <w:marRight w:val="0"/>
                              <w:marTop w:val="0"/>
                              <w:marBottom w:val="0"/>
                              <w:divBdr>
                                <w:top w:val="single" w:sz="2" w:space="1" w:color="FFFFFF"/>
                                <w:left w:val="single" w:sz="2" w:space="11" w:color="FFFFFF"/>
                                <w:bottom w:val="single" w:sz="2" w:space="1" w:color="FFFFFF"/>
                                <w:right w:val="single" w:sz="2" w:space="4" w:color="FFFFFF"/>
                              </w:divBdr>
                              <w:divsChild>
                                <w:div w:id="517817887">
                                  <w:marLeft w:val="0"/>
                                  <w:marRight w:val="0"/>
                                  <w:marTop w:val="0"/>
                                  <w:marBottom w:val="0"/>
                                  <w:divBdr>
                                    <w:top w:val="none" w:sz="0" w:space="0" w:color="auto"/>
                                    <w:left w:val="none" w:sz="0" w:space="0" w:color="auto"/>
                                    <w:bottom w:val="none" w:sz="0" w:space="0" w:color="auto"/>
                                    <w:right w:val="none" w:sz="0" w:space="0" w:color="auto"/>
                                  </w:divBdr>
                                </w:div>
                              </w:divsChild>
                            </w:div>
                            <w:div w:id="2132432336">
                              <w:marLeft w:val="0"/>
                              <w:marRight w:val="0"/>
                              <w:marTop w:val="0"/>
                              <w:marBottom w:val="0"/>
                              <w:divBdr>
                                <w:top w:val="single" w:sz="2" w:space="1" w:color="FFFFFF"/>
                                <w:left w:val="single" w:sz="2" w:space="11" w:color="FFFFFF"/>
                                <w:bottom w:val="single" w:sz="2" w:space="1" w:color="FFFFFF"/>
                                <w:right w:val="single" w:sz="2" w:space="4" w:color="FFFFFF"/>
                              </w:divBdr>
                              <w:divsChild>
                                <w:div w:id="607272911">
                                  <w:marLeft w:val="0"/>
                                  <w:marRight w:val="0"/>
                                  <w:marTop w:val="0"/>
                                  <w:marBottom w:val="0"/>
                                  <w:divBdr>
                                    <w:top w:val="none" w:sz="0" w:space="0" w:color="auto"/>
                                    <w:left w:val="none" w:sz="0" w:space="0" w:color="auto"/>
                                    <w:bottom w:val="none" w:sz="0" w:space="0" w:color="auto"/>
                                    <w:right w:val="none" w:sz="0" w:space="0" w:color="auto"/>
                                  </w:divBdr>
                                </w:div>
                              </w:divsChild>
                            </w:div>
                            <w:div w:id="231162033">
                              <w:marLeft w:val="0"/>
                              <w:marRight w:val="0"/>
                              <w:marTop w:val="0"/>
                              <w:marBottom w:val="0"/>
                              <w:divBdr>
                                <w:top w:val="single" w:sz="2" w:space="1" w:color="FFFFFF"/>
                                <w:left w:val="single" w:sz="2" w:space="11" w:color="FFFFFF"/>
                                <w:bottom w:val="single" w:sz="2" w:space="1" w:color="FFFFFF"/>
                                <w:right w:val="single" w:sz="2" w:space="4" w:color="FFFFFF"/>
                              </w:divBdr>
                              <w:divsChild>
                                <w:div w:id="813329669">
                                  <w:marLeft w:val="0"/>
                                  <w:marRight w:val="0"/>
                                  <w:marTop w:val="0"/>
                                  <w:marBottom w:val="0"/>
                                  <w:divBdr>
                                    <w:top w:val="none" w:sz="0" w:space="0" w:color="auto"/>
                                    <w:left w:val="none" w:sz="0" w:space="0" w:color="auto"/>
                                    <w:bottom w:val="none" w:sz="0" w:space="0" w:color="auto"/>
                                    <w:right w:val="none" w:sz="0" w:space="0" w:color="auto"/>
                                  </w:divBdr>
                                </w:div>
                              </w:divsChild>
                            </w:div>
                            <w:div w:id="1969162927">
                              <w:marLeft w:val="0"/>
                              <w:marRight w:val="0"/>
                              <w:marTop w:val="0"/>
                              <w:marBottom w:val="0"/>
                              <w:divBdr>
                                <w:top w:val="single" w:sz="2" w:space="1" w:color="FFFFFF"/>
                                <w:left w:val="single" w:sz="2" w:space="11" w:color="FFFFFF"/>
                                <w:bottom w:val="single" w:sz="2" w:space="1" w:color="FFFFFF"/>
                                <w:right w:val="single" w:sz="2" w:space="4" w:color="FFFFFF"/>
                              </w:divBdr>
                              <w:divsChild>
                                <w:div w:id="1730301670">
                                  <w:marLeft w:val="0"/>
                                  <w:marRight w:val="0"/>
                                  <w:marTop w:val="0"/>
                                  <w:marBottom w:val="0"/>
                                  <w:divBdr>
                                    <w:top w:val="none" w:sz="0" w:space="0" w:color="auto"/>
                                    <w:left w:val="none" w:sz="0" w:space="0" w:color="auto"/>
                                    <w:bottom w:val="none" w:sz="0" w:space="0" w:color="auto"/>
                                    <w:right w:val="none" w:sz="0" w:space="0" w:color="auto"/>
                                  </w:divBdr>
                                </w:div>
                              </w:divsChild>
                            </w:div>
                            <w:div w:id="1248999053">
                              <w:marLeft w:val="0"/>
                              <w:marRight w:val="0"/>
                              <w:marTop w:val="0"/>
                              <w:marBottom w:val="0"/>
                              <w:divBdr>
                                <w:top w:val="single" w:sz="2" w:space="1" w:color="FFFFFF"/>
                                <w:left w:val="single" w:sz="2" w:space="11" w:color="FFFFFF"/>
                                <w:bottom w:val="single" w:sz="2" w:space="1" w:color="FFFFFF"/>
                                <w:right w:val="single" w:sz="2" w:space="4" w:color="FFFFFF"/>
                              </w:divBdr>
                              <w:divsChild>
                                <w:div w:id="1945190980">
                                  <w:marLeft w:val="0"/>
                                  <w:marRight w:val="0"/>
                                  <w:marTop w:val="0"/>
                                  <w:marBottom w:val="0"/>
                                  <w:divBdr>
                                    <w:top w:val="none" w:sz="0" w:space="0" w:color="auto"/>
                                    <w:left w:val="none" w:sz="0" w:space="0" w:color="auto"/>
                                    <w:bottom w:val="none" w:sz="0" w:space="0" w:color="auto"/>
                                    <w:right w:val="none" w:sz="0" w:space="0" w:color="auto"/>
                                  </w:divBdr>
                                </w:div>
                              </w:divsChild>
                            </w:div>
                            <w:div w:id="1781755819">
                              <w:marLeft w:val="0"/>
                              <w:marRight w:val="0"/>
                              <w:marTop w:val="0"/>
                              <w:marBottom w:val="0"/>
                              <w:divBdr>
                                <w:top w:val="single" w:sz="2" w:space="1" w:color="FFFFFF"/>
                                <w:left w:val="single" w:sz="2" w:space="11" w:color="FFFFFF"/>
                                <w:bottom w:val="single" w:sz="2" w:space="1" w:color="FFFFFF"/>
                                <w:right w:val="single" w:sz="2" w:space="4" w:color="FFFFFF"/>
                              </w:divBdr>
                              <w:divsChild>
                                <w:div w:id="1237126908">
                                  <w:marLeft w:val="0"/>
                                  <w:marRight w:val="0"/>
                                  <w:marTop w:val="0"/>
                                  <w:marBottom w:val="0"/>
                                  <w:divBdr>
                                    <w:top w:val="none" w:sz="0" w:space="0" w:color="auto"/>
                                    <w:left w:val="none" w:sz="0" w:space="0" w:color="auto"/>
                                    <w:bottom w:val="none" w:sz="0" w:space="0" w:color="auto"/>
                                    <w:right w:val="none" w:sz="0" w:space="0" w:color="auto"/>
                                  </w:divBdr>
                                </w:div>
                              </w:divsChild>
                            </w:div>
                            <w:div w:id="1891068184">
                              <w:marLeft w:val="0"/>
                              <w:marRight w:val="0"/>
                              <w:marTop w:val="0"/>
                              <w:marBottom w:val="0"/>
                              <w:divBdr>
                                <w:top w:val="single" w:sz="2" w:space="1" w:color="FFFFFF"/>
                                <w:left w:val="single" w:sz="2" w:space="11" w:color="FFFFFF"/>
                                <w:bottom w:val="single" w:sz="2" w:space="1" w:color="FFFFFF"/>
                                <w:right w:val="single" w:sz="2" w:space="4" w:color="FFFFFF"/>
                              </w:divBdr>
                              <w:divsChild>
                                <w:div w:id="327027048">
                                  <w:marLeft w:val="0"/>
                                  <w:marRight w:val="0"/>
                                  <w:marTop w:val="0"/>
                                  <w:marBottom w:val="0"/>
                                  <w:divBdr>
                                    <w:top w:val="none" w:sz="0" w:space="0" w:color="auto"/>
                                    <w:left w:val="none" w:sz="0" w:space="0" w:color="auto"/>
                                    <w:bottom w:val="none" w:sz="0" w:space="0" w:color="auto"/>
                                    <w:right w:val="none" w:sz="0" w:space="0" w:color="auto"/>
                                  </w:divBdr>
                                </w:div>
                              </w:divsChild>
                            </w:div>
                            <w:div w:id="1286619640">
                              <w:marLeft w:val="0"/>
                              <w:marRight w:val="0"/>
                              <w:marTop w:val="0"/>
                              <w:marBottom w:val="0"/>
                              <w:divBdr>
                                <w:top w:val="single" w:sz="2" w:space="1" w:color="FFFFFF"/>
                                <w:left w:val="single" w:sz="2" w:space="11" w:color="FFFFFF"/>
                                <w:bottom w:val="single" w:sz="2" w:space="1" w:color="FFFFFF"/>
                                <w:right w:val="single" w:sz="2" w:space="4" w:color="FFFFFF"/>
                              </w:divBdr>
                              <w:divsChild>
                                <w:div w:id="1689914824">
                                  <w:marLeft w:val="0"/>
                                  <w:marRight w:val="0"/>
                                  <w:marTop w:val="0"/>
                                  <w:marBottom w:val="0"/>
                                  <w:divBdr>
                                    <w:top w:val="none" w:sz="0" w:space="0" w:color="auto"/>
                                    <w:left w:val="none" w:sz="0" w:space="0" w:color="auto"/>
                                    <w:bottom w:val="none" w:sz="0" w:space="0" w:color="auto"/>
                                    <w:right w:val="none" w:sz="0" w:space="0" w:color="auto"/>
                                  </w:divBdr>
                                </w:div>
                              </w:divsChild>
                            </w:div>
                            <w:div w:id="1306272871">
                              <w:marLeft w:val="0"/>
                              <w:marRight w:val="0"/>
                              <w:marTop w:val="0"/>
                              <w:marBottom w:val="0"/>
                              <w:divBdr>
                                <w:top w:val="single" w:sz="2" w:space="1" w:color="FFFFFF"/>
                                <w:left w:val="single" w:sz="2" w:space="11" w:color="FFFFFF"/>
                                <w:bottom w:val="single" w:sz="2" w:space="1" w:color="FFFFFF"/>
                                <w:right w:val="single" w:sz="2" w:space="4" w:color="FFFFFF"/>
                              </w:divBdr>
                              <w:divsChild>
                                <w:div w:id="1362823818">
                                  <w:marLeft w:val="0"/>
                                  <w:marRight w:val="0"/>
                                  <w:marTop w:val="0"/>
                                  <w:marBottom w:val="0"/>
                                  <w:divBdr>
                                    <w:top w:val="none" w:sz="0" w:space="0" w:color="auto"/>
                                    <w:left w:val="none" w:sz="0" w:space="0" w:color="auto"/>
                                    <w:bottom w:val="none" w:sz="0" w:space="0" w:color="auto"/>
                                    <w:right w:val="none" w:sz="0" w:space="0" w:color="auto"/>
                                  </w:divBdr>
                                </w:div>
                              </w:divsChild>
                            </w:div>
                            <w:div w:id="118112943">
                              <w:marLeft w:val="0"/>
                              <w:marRight w:val="0"/>
                              <w:marTop w:val="0"/>
                              <w:marBottom w:val="0"/>
                              <w:divBdr>
                                <w:top w:val="single" w:sz="2" w:space="1" w:color="FFFFFF"/>
                                <w:left w:val="single" w:sz="2" w:space="11" w:color="FFFFFF"/>
                                <w:bottom w:val="single" w:sz="2" w:space="1" w:color="FFFFFF"/>
                                <w:right w:val="single" w:sz="2" w:space="4" w:color="FFFFFF"/>
                              </w:divBdr>
                              <w:divsChild>
                                <w:div w:id="67507208">
                                  <w:marLeft w:val="0"/>
                                  <w:marRight w:val="0"/>
                                  <w:marTop w:val="0"/>
                                  <w:marBottom w:val="0"/>
                                  <w:divBdr>
                                    <w:top w:val="none" w:sz="0" w:space="0" w:color="auto"/>
                                    <w:left w:val="none" w:sz="0" w:space="0" w:color="auto"/>
                                    <w:bottom w:val="none" w:sz="0" w:space="0" w:color="auto"/>
                                    <w:right w:val="none" w:sz="0" w:space="0" w:color="auto"/>
                                  </w:divBdr>
                                </w:div>
                              </w:divsChild>
                            </w:div>
                            <w:div w:id="440564715">
                              <w:marLeft w:val="0"/>
                              <w:marRight w:val="0"/>
                              <w:marTop w:val="0"/>
                              <w:marBottom w:val="0"/>
                              <w:divBdr>
                                <w:top w:val="single" w:sz="2" w:space="1" w:color="FFFFFF"/>
                                <w:left w:val="single" w:sz="2" w:space="11" w:color="FFFFFF"/>
                                <w:bottom w:val="single" w:sz="2" w:space="1" w:color="FFFFFF"/>
                                <w:right w:val="single" w:sz="2" w:space="4" w:color="FFFFFF"/>
                              </w:divBdr>
                              <w:divsChild>
                                <w:div w:id="1135683077">
                                  <w:marLeft w:val="0"/>
                                  <w:marRight w:val="0"/>
                                  <w:marTop w:val="0"/>
                                  <w:marBottom w:val="0"/>
                                  <w:divBdr>
                                    <w:top w:val="none" w:sz="0" w:space="0" w:color="auto"/>
                                    <w:left w:val="none" w:sz="0" w:space="0" w:color="auto"/>
                                    <w:bottom w:val="none" w:sz="0" w:space="0" w:color="auto"/>
                                    <w:right w:val="none" w:sz="0" w:space="0" w:color="auto"/>
                                  </w:divBdr>
                                </w:div>
                              </w:divsChild>
                            </w:div>
                            <w:div w:id="1952012645">
                              <w:marLeft w:val="0"/>
                              <w:marRight w:val="0"/>
                              <w:marTop w:val="0"/>
                              <w:marBottom w:val="0"/>
                              <w:divBdr>
                                <w:top w:val="single" w:sz="2" w:space="1" w:color="FFFFFF"/>
                                <w:left w:val="single" w:sz="2" w:space="11" w:color="FFFFFF"/>
                                <w:bottom w:val="single" w:sz="2" w:space="1" w:color="FFFFFF"/>
                                <w:right w:val="single" w:sz="2" w:space="4" w:color="FFFFFF"/>
                              </w:divBdr>
                              <w:divsChild>
                                <w:div w:id="85198855">
                                  <w:marLeft w:val="0"/>
                                  <w:marRight w:val="0"/>
                                  <w:marTop w:val="0"/>
                                  <w:marBottom w:val="0"/>
                                  <w:divBdr>
                                    <w:top w:val="none" w:sz="0" w:space="0" w:color="auto"/>
                                    <w:left w:val="none" w:sz="0" w:space="0" w:color="auto"/>
                                    <w:bottom w:val="none" w:sz="0" w:space="0" w:color="auto"/>
                                    <w:right w:val="none" w:sz="0" w:space="0" w:color="auto"/>
                                  </w:divBdr>
                                </w:div>
                              </w:divsChild>
                            </w:div>
                            <w:div w:id="329605600">
                              <w:marLeft w:val="0"/>
                              <w:marRight w:val="0"/>
                              <w:marTop w:val="0"/>
                              <w:marBottom w:val="0"/>
                              <w:divBdr>
                                <w:top w:val="single" w:sz="2" w:space="1" w:color="FFFFFF"/>
                                <w:left w:val="single" w:sz="2" w:space="11" w:color="FFFFFF"/>
                                <w:bottom w:val="single" w:sz="2" w:space="1" w:color="FFFFFF"/>
                                <w:right w:val="single" w:sz="2" w:space="4" w:color="FFFFFF"/>
                              </w:divBdr>
                              <w:divsChild>
                                <w:div w:id="311376877">
                                  <w:marLeft w:val="0"/>
                                  <w:marRight w:val="0"/>
                                  <w:marTop w:val="0"/>
                                  <w:marBottom w:val="0"/>
                                  <w:divBdr>
                                    <w:top w:val="none" w:sz="0" w:space="0" w:color="auto"/>
                                    <w:left w:val="none" w:sz="0" w:space="0" w:color="auto"/>
                                    <w:bottom w:val="none" w:sz="0" w:space="0" w:color="auto"/>
                                    <w:right w:val="none" w:sz="0" w:space="0" w:color="auto"/>
                                  </w:divBdr>
                                </w:div>
                              </w:divsChild>
                            </w:div>
                            <w:div w:id="1822456807">
                              <w:marLeft w:val="0"/>
                              <w:marRight w:val="0"/>
                              <w:marTop w:val="0"/>
                              <w:marBottom w:val="0"/>
                              <w:divBdr>
                                <w:top w:val="single" w:sz="2" w:space="1" w:color="FFFFFF"/>
                                <w:left w:val="single" w:sz="2" w:space="11" w:color="FFFFFF"/>
                                <w:bottom w:val="single" w:sz="2" w:space="1" w:color="FFFFFF"/>
                                <w:right w:val="single" w:sz="2" w:space="4" w:color="FFFFFF"/>
                              </w:divBdr>
                              <w:divsChild>
                                <w:div w:id="2047370380">
                                  <w:marLeft w:val="0"/>
                                  <w:marRight w:val="0"/>
                                  <w:marTop w:val="0"/>
                                  <w:marBottom w:val="0"/>
                                  <w:divBdr>
                                    <w:top w:val="none" w:sz="0" w:space="0" w:color="auto"/>
                                    <w:left w:val="none" w:sz="0" w:space="0" w:color="auto"/>
                                    <w:bottom w:val="none" w:sz="0" w:space="0" w:color="auto"/>
                                    <w:right w:val="none" w:sz="0" w:space="0" w:color="auto"/>
                                  </w:divBdr>
                                </w:div>
                              </w:divsChild>
                            </w:div>
                            <w:div w:id="303043165">
                              <w:marLeft w:val="0"/>
                              <w:marRight w:val="0"/>
                              <w:marTop w:val="0"/>
                              <w:marBottom w:val="0"/>
                              <w:divBdr>
                                <w:top w:val="single" w:sz="2" w:space="1" w:color="FFFFFF"/>
                                <w:left w:val="single" w:sz="2" w:space="11" w:color="FFFFFF"/>
                                <w:bottom w:val="single" w:sz="2" w:space="1" w:color="FFFFFF"/>
                                <w:right w:val="single" w:sz="2" w:space="4" w:color="FFFFFF"/>
                              </w:divBdr>
                              <w:divsChild>
                                <w:div w:id="2145659664">
                                  <w:marLeft w:val="0"/>
                                  <w:marRight w:val="0"/>
                                  <w:marTop w:val="0"/>
                                  <w:marBottom w:val="0"/>
                                  <w:divBdr>
                                    <w:top w:val="none" w:sz="0" w:space="0" w:color="auto"/>
                                    <w:left w:val="none" w:sz="0" w:space="0" w:color="auto"/>
                                    <w:bottom w:val="none" w:sz="0" w:space="0" w:color="auto"/>
                                    <w:right w:val="none" w:sz="0" w:space="0" w:color="auto"/>
                                  </w:divBdr>
                                </w:div>
                              </w:divsChild>
                            </w:div>
                            <w:div w:id="1953701869">
                              <w:marLeft w:val="0"/>
                              <w:marRight w:val="0"/>
                              <w:marTop w:val="0"/>
                              <w:marBottom w:val="0"/>
                              <w:divBdr>
                                <w:top w:val="single" w:sz="2" w:space="1" w:color="FFFFFF"/>
                                <w:left w:val="single" w:sz="2" w:space="11" w:color="FFFFFF"/>
                                <w:bottom w:val="single" w:sz="2" w:space="1" w:color="FFFFFF"/>
                                <w:right w:val="single" w:sz="2" w:space="4" w:color="FFFFFF"/>
                              </w:divBdr>
                              <w:divsChild>
                                <w:div w:id="1993024814">
                                  <w:marLeft w:val="0"/>
                                  <w:marRight w:val="0"/>
                                  <w:marTop w:val="0"/>
                                  <w:marBottom w:val="0"/>
                                  <w:divBdr>
                                    <w:top w:val="none" w:sz="0" w:space="0" w:color="auto"/>
                                    <w:left w:val="none" w:sz="0" w:space="0" w:color="auto"/>
                                    <w:bottom w:val="none" w:sz="0" w:space="0" w:color="auto"/>
                                    <w:right w:val="none" w:sz="0" w:space="0" w:color="auto"/>
                                  </w:divBdr>
                                </w:div>
                              </w:divsChild>
                            </w:div>
                            <w:div w:id="1562248248">
                              <w:marLeft w:val="0"/>
                              <w:marRight w:val="0"/>
                              <w:marTop w:val="0"/>
                              <w:marBottom w:val="0"/>
                              <w:divBdr>
                                <w:top w:val="single" w:sz="2" w:space="1" w:color="FFFFFF"/>
                                <w:left w:val="single" w:sz="2" w:space="11" w:color="FFFFFF"/>
                                <w:bottom w:val="single" w:sz="2" w:space="1" w:color="FFFFFF"/>
                                <w:right w:val="single" w:sz="2" w:space="4" w:color="FFFFFF"/>
                              </w:divBdr>
                              <w:divsChild>
                                <w:div w:id="1713656436">
                                  <w:marLeft w:val="0"/>
                                  <w:marRight w:val="0"/>
                                  <w:marTop w:val="0"/>
                                  <w:marBottom w:val="0"/>
                                  <w:divBdr>
                                    <w:top w:val="none" w:sz="0" w:space="0" w:color="auto"/>
                                    <w:left w:val="none" w:sz="0" w:space="0" w:color="auto"/>
                                    <w:bottom w:val="none" w:sz="0" w:space="0" w:color="auto"/>
                                    <w:right w:val="none" w:sz="0" w:space="0" w:color="auto"/>
                                  </w:divBdr>
                                </w:div>
                              </w:divsChild>
                            </w:div>
                            <w:div w:id="1508859029">
                              <w:marLeft w:val="0"/>
                              <w:marRight w:val="0"/>
                              <w:marTop w:val="0"/>
                              <w:marBottom w:val="0"/>
                              <w:divBdr>
                                <w:top w:val="single" w:sz="2" w:space="1" w:color="FFFFFF"/>
                                <w:left w:val="single" w:sz="2" w:space="11" w:color="FFFFFF"/>
                                <w:bottom w:val="single" w:sz="2" w:space="1" w:color="FFFFFF"/>
                                <w:right w:val="single" w:sz="2" w:space="4" w:color="FFFFFF"/>
                              </w:divBdr>
                              <w:divsChild>
                                <w:div w:id="1842230998">
                                  <w:marLeft w:val="0"/>
                                  <w:marRight w:val="0"/>
                                  <w:marTop w:val="0"/>
                                  <w:marBottom w:val="0"/>
                                  <w:divBdr>
                                    <w:top w:val="none" w:sz="0" w:space="0" w:color="auto"/>
                                    <w:left w:val="none" w:sz="0" w:space="0" w:color="auto"/>
                                    <w:bottom w:val="none" w:sz="0" w:space="0" w:color="auto"/>
                                    <w:right w:val="none" w:sz="0" w:space="0" w:color="auto"/>
                                  </w:divBdr>
                                </w:div>
                              </w:divsChild>
                            </w:div>
                            <w:div w:id="1677223048">
                              <w:marLeft w:val="0"/>
                              <w:marRight w:val="0"/>
                              <w:marTop w:val="0"/>
                              <w:marBottom w:val="0"/>
                              <w:divBdr>
                                <w:top w:val="single" w:sz="2" w:space="1" w:color="FFFFFF"/>
                                <w:left w:val="single" w:sz="2" w:space="11" w:color="FFFFFF"/>
                                <w:bottom w:val="single" w:sz="2" w:space="1" w:color="FFFFFF"/>
                                <w:right w:val="single" w:sz="2" w:space="4" w:color="FFFFFF"/>
                              </w:divBdr>
                              <w:divsChild>
                                <w:div w:id="1792549820">
                                  <w:marLeft w:val="0"/>
                                  <w:marRight w:val="0"/>
                                  <w:marTop w:val="0"/>
                                  <w:marBottom w:val="0"/>
                                  <w:divBdr>
                                    <w:top w:val="none" w:sz="0" w:space="0" w:color="auto"/>
                                    <w:left w:val="none" w:sz="0" w:space="0" w:color="auto"/>
                                    <w:bottom w:val="none" w:sz="0" w:space="0" w:color="auto"/>
                                    <w:right w:val="none" w:sz="0" w:space="0" w:color="auto"/>
                                  </w:divBdr>
                                </w:div>
                              </w:divsChild>
                            </w:div>
                            <w:div w:id="101800909">
                              <w:marLeft w:val="0"/>
                              <w:marRight w:val="0"/>
                              <w:marTop w:val="0"/>
                              <w:marBottom w:val="0"/>
                              <w:divBdr>
                                <w:top w:val="single" w:sz="2" w:space="1" w:color="FFFFFF"/>
                                <w:left w:val="single" w:sz="2" w:space="11" w:color="FFFFFF"/>
                                <w:bottom w:val="single" w:sz="2" w:space="1" w:color="FFFFFF"/>
                                <w:right w:val="single" w:sz="2" w:space="4" w:color="FFFFFF"/>
                              </w:divBdr>
                              <w:divsChild>
                                <w:div w:id="1312633556">
                                  <w:marLeft w:val="0"/>
                                  <w:marRight w:val="0"/>
                                  <w:marTop w:val="0"/>
                                  <w:marBottom w:val="0"/>
                                  <w:divBdr>
                                    <w:top w:val="none" w:sz="0" w:space="0" w:color="auto"/>
                                    <w:left w:val="none" w:sz="0" w:space="0" w:color="auto"/>
                                    <w:bottom w:val="none" w:sz="0" w:space="0" w:color="auto"/>
                                    <w:right w:val="none" w:sz="0" w:space="0" w:color="auto"/>
                                  </w:divBdr>
                                </w:div>
                              </w:divsChild>
                            </w:div>
                            <w:div w:id="1952203437">
                              <w:marLeft w:val="0"/>
                              <w:marRight w:val="0"/>
                              <w:marTop w:val="0"/>
                              <w:marBottom w:val="0"/>
                              <w:divBdr>
                                <w:top w:val="single" w:sz="2" w:space="1" w:color="FFFFFF"/>
                                <w:left w:val="single" w:sz="2" w:space="11" w:color="FFFFFF"/>
                                <w:bottom w:val="single" w:sz="2" w:space="1" w:color="FFFFFF"/>
                                <w:right w:val="single" w:sz="2" w:space="4" w:color="FFFFFF"/>
                              </w:divBdr>
                              <w:divsChild>
                                <w:div w:id="1483229482">
                                  <w:marLeft w:val="0"/>
                                  <w:marRight w:val="0"/>
                                  <w:marTop w:val="0"/>
                                  <w:marBottom w:val="0"/>
                                  <w:divBdr>
                                    <w:top w:val="none" w:sz="0" w:space="0" w:color="auto"/>
                                    <w:left w:val="none" w:sz="0" w:space="0" w:color="auto"/>
                                    <w:bottom w:val="none" w:sz="0" w:space="0" w:color="auto"/>
                                    <w:right w:val="none" w:sz="0" w:space="0" w:color="auto"/>
                                  </w:divBdr>
                                </w:div>
                              </w:divsChild>
                            </w:div>
                            <w:div w:id="1618294533">
                              <w:marLeft w:val="0"/>
                              <w:marRight w:val="0"/>
                              <w:marTop w:val="0"/>
                              <w:marBottom w:val="0"/>
                              <w:divBdr>
                                <w:top w:val="single" w:sz="2" w:space="1" w:color="FFFFFF"/>
                                <w:left w:val="single" w:sz="2" w:space="11" w:color="FFFFFF"/>
                                <w:bottom w:val="single" w:sz="2" w:space="1" w:color="FFFFFF"/>
                                <w:right w:val="single" w:sz="2" w:space="4" w:color="FFFFFF"/>
                              </w:divBdr>
                              <w:divsChild>
                                <w:div w:id="265505456">
                                  <w:marLeft w:val="0"/>
                                  <w:marRight w:val="0"/>
                                  <w:marTop w:val="0"/>
                                  <w:marBottom w:val="0"/>
                                  <w:divBdr>
                                    <w:top w:val="none" w:sz="0" w:space="0" w:color="auto"/>
                                    <w:left w:val="none" w:sz="0" w:space="0" w:color="auto"/>
                                    <w:bottom w:val="none" w:sz="0" w:space="0" w:color="auto"/>
                                    <w:right w:val="none" w:sz="0" w:space="0" w:color="auto"/>
                                  </w:divBdr>
                                </w:div>
                              </w:divsChild>
                            </w:div>
                            <w:div w:id="2015111743">
                              <w:marLeft w:val="0"/>
                              <w:marRight w:val="0"/>
                              <w:marTop w:val="0"/>
                              <w:marBottom w:val="0"/>
                              <w:divBdr>
                                <w:top w:val="single" w:sz="2" w:space="1" w:color="FFFFFF"/>
                                <w:left w:val="single" w:sz="2" w:space="11" w:color="FFFFFF"/>
                                <w:bottom w:val="single" w:sz="2" w:space="1" w:color="FFFFFF"/>
                                <w:right w:val="single" w:sz="2" w:space="4" w:color="FFFFFF"/>
                              </w:divBdr>
                              <w:divsChild>
                                <w:div w:id="1674529764">
                                  <w:marLeft w:val="0"/>
                                  <w:marRight w:val="0"/>
                                  <w:marTop w:val="0"/>
                                  <w:marBottom w:val="0"/>
                                  <w:divBdr>
                                    <w:top w:val="none" w:sz="0" w:space="0" w:color="auto"/>
                                    <w:left w:val="none" w:sz="0" w:space="0" w:color="auto"/>
                                    <w:bottom w:val="none" w:sz="0" w:space="0" w:color="auto"/>
                                    <w:right w:val="none" w:sz="0" w:space="0" w:color="auto"/>
                                  </w:divBdr>
                                </w:div>
                              </w:divsChild>
                            </w:div>
                            <w:div w:id="1319191029">
                              <w:marLeft w:val="0"/>
                              <w:marRight w:val="0"/>
                              <w:marTop w:val="0"/>
                              <w:marBottom w:val="0"/>
                              <w:divBdr>
                                <w:top w:val="single" w:sz="2" w:space="1" w:color="FFFFFF"/>
                                <w:left w:val="single" w:sz="2" w:space="11" w:color="FFFFFF"/>
                                <w:bottom w:val="single" w:sz="2" w:space="1" w:color="FFFFFF"/>
                                <w:right w:val="single" w:sz="2" w:space="4" w:color="FFFFFF"/>
                              </w:divBdr>
                              <w:divsChild>
                                <w:div w:id="1330790807">
                                  <w:marLeft w:val="0"/>
                                  <w:marRight w:val="0"/>
                                  <w:marTop w:val="0"/>
                                  <w:marBottom w:val="0"/>
                                  <w:divBdr>
                                    <w:top w:val="none" w:sz="0" w:space="0" w:color="auto"/>
                                    <w:left w:val="none" w:sz="0" w:space="0" w:color="auto"/>
                                    <w:bottom w:val="none" w:sz="0" w:space="0" w:color="auto"/>
                                    <w:right w:val="none" w:sz="0" w:space="0" w:color="auto"/>
                                  </w:divBdr>
                                </w:div>
                              </w:divsChild>
                            </w:div>
                            <w:div w:id="1295139662">
                              <w:marLeft w:val="0"/>
                              <w:marRight w:val="0"/>
                              <w:marTop w:val="0"/>
                              <w:marBottom w:val="0"/>
                              <w:divBdr>
                                <w:top w:val="single" w:sz="2" w:space="1" w:color="FFFFFF"/>
                                <w:left w:val="single" w:sz="2" w:space="11" w:color="FFFFFF"/>
                                <w:bottom w:val="single" w:sz="2" w:space="1" w:color="FFFFFF"/>
                                <w:right w:val="single" w:sz="2" w:space="4" w:color="FFFFFF"/>
                              </w:divBdr>
                              <w:divsChild>
                                <w:div w:id="2042128330">
                                  <w:marLeft w:val="0"/>
                                  <w:marRight w:val="0"/>
                                  <w:marTop w:val="0"/>
                                  <w:marBottom w:val="0"/>
                                  <w:divBdr>
                                    <w:top w:val="none" w:sz="0" w:space="0" w:color="auto"/>
                                    <w:left w:val="none" w:sz="0" w:space="0" w:color="auto"/>
                                    <w:bottom w:val="none" w:sz="0" w:space="0" w:color="auto"/>
                                    <w:right w:val="none" w:sz="0" w:space="0" w:color="auto"/>
                                  </w:divBdr>
                                </w:div>
                              </w:divsChild>
                            </w:div>
                            <w:div w:id="1051197472">
                              <w:marLeft w:val="0"/>
                              <w:marRight w:val="0"/>
                              <w:marTop w:val="0"/>
                              <w:marBottom w:val="0"/>
                              <w:divBdr>
                                <w:top w:val="single" w:sz="2" w:space="1" w:color="FFFFFF"/>
                                <w:left w:val="single" w:sz="2" w:space="11" w:color="FFFFFF"/>
                                <w:bottom w:val="single" w:sz="2" w:space="1" w:color="FFFFFF"/>
                                <w:right w:val="single" w:sz="2" w:space="4" w:color="FFFFFF"/>
                              </w:divBdr>
                              <w:divsChild>
                                <w:div w:id="564296017">
                                  <w:marLeft w:val="0"/>
                                  <w:marRight w:val="0"/>
                                  <w:marTop w:val="0"/>
                                  <w:marBottom w:val="0"/>
                                  <w:divBdr>
                                    <w:top w:val="none" w:sz="0" w:space="0" w:color="auto"/>
                                    <w:left w:val="none" w:sz="0" w:space="0" w:color="auto"/>
                                    <w:bottom w:val="none" w:sz="0" w:space="0" w:color="auto"/>
                                    <w:right w:val="none" w:sz="0" w:space="0" w:color="auto"/>
                                  </w:divBdr>
                                </w:div>
                              </w:divsChild>
                            </w:div>
                            <w:div w:id="287128819">
                              <w:marLeft w:val="0"/>
                              <w:marRight w:val="0"/>
                              <w:marTop w:val="0"/>
                              <w:marBottom w:val="0"/>
                              <w:divBdr>
                                <w:top w:val="single" w:sz="2" w:space="1" w:color="FFFFFF"/>
                                <w:left w:val="single" w:sz="2" w:space="11" w:color="FFFFFF"/>
                                <w:bottom w:val="single" w:sz="2" w:space="1" w:color="FFFFFF"/>
                                <w:right w:val="single" w:sz="2" w:space="4" w:color="FFFFFF"/>
                              </w:divBdr>
                              <w:divsChild>
                                <w:div w:id="1119648520">
                                  <w:marLeft w:val="0"/>
                                  <w:marRight w:val="0"/>
                                  <w:marTop w:val="0"/>
                                  <w:marBottom w:val="0"/>
                                  <w:divBdr>
                                    <w:top w:val="none" w:sz="0" w:space="0" w:color="auto"/>
                                    <w:left w:val="none" w:sz="0" w:space="0" w:color="auto"/>
                                    <w:bottom w:val="none" w:sz="0" w:space="0" w:color="auto"/>
                                    <w:right w:val="none" w:sz="0" w:space="0" w:color="auto"/>
                                  </w:divBdr>
                                </w:div>
                              </w:divsChild>
                            </w:div>
                            <w:div w:id="522859182">
                              <w:marLeft w:val="0"/>
                              <w:marRight w:val="0"/>
                              <w:marTop w:val="0"/>
                              <w:marBottom w:val="0"/>
                              <w:divBdr>
                                <w:top w:val="single" w:sz="2" w:space="1" w:color="FFFFFF"/>
                                <w:left w:val="single" w:sz="2" w:space="11" w:color="FFFFFF"/>
                                <w:bottom w:val="single" w:sz="2" w:space="1" w:color="FFFFFF"/>
                                <w:right w:val="single" w:sz="2" w:space="4" w:color="FFFFFF"/>
                              </w:divBdr>
                              <w:divsChild>
                                <w:div w:id="1091513581">
                                  <w:marLeft w:val="0"/>
                                  <w:marRight w:val="0"/>
                                  <w:marTop w:val="0"/>
                                  <w:marBottom w:val="0"/>
                                  <w:divBdr>
                                    <w:top w:val="none" w:sz="0" w:space="0" w:color="auto"/>
                                    <w:left w:val="none" w:sz="0" w:space="0" w:color="auto"/>
                                    <w:bottom w:val="none" w:sz="0" w:space="0" w:color="auto"/>
                                    <w:right w:val="none" w:sz="0" w:space="0" w:color="auto"/>
                                  </w:divBdr>
                                </w:div>
                              </w:divsChild>
                            </w:div>
                            <w:div w:id="1233850158">
                              <w:marLeft w:val="0"/>
                              <w:marRight w:val="0"/>
                              <w:marTop w:val="0"/>
                              <w:marBottom w:val="0"/>
                              <w:divBdr>
                                <w:top w:val="single" w:sz="2" w:space="1" w:color="FFFFFF"/>
                                <w:left w:val="single" w:sz="2" w:space="11" w:color="FFFFFF"/>
                                <w:bottom w:val="single" w:sz="2" w:space="1" w:color="FFFFFF"/>
                                <w:right w:val="single" w:sz="2" w:space="4" w:color="FFFFFF"/>
                              </w:divBdr>
                              <w:divsChild>
                                <w:div w:id="1315378670">
                                  <w:marLeft w:val="0"/>
                                  <w:marRight w:val="0"/>
                                  <w:marTop w:val="0"/>
                                  <w:marBottom w:val="0"/>
                                  <w:divBdr>
                                    <w:top w:val="none" w:sz="0" w:space="0" w:color="auto"/>
                                    <w:left w:val="none" w:sz="0" w:space="0" w:color="auto"/>
                                    <w:bottom w:val="none" w:sz="0" w:space="0" w:color="auto"/>
                                    <w:right w:val="none" w:sz="0" w:space="0" w:color="auto"/>
                                  </w:divBdr>
                                </w:div>
                              </w:divsChild>
                            </w:div>
                            <w:div w:id="484469185">
                              <w:marLeft w:val="0"/>
                              <w:marRight w:val="0"/>
                              <w:marTop w:val="0"/>
                              <w:marBottom w:val="0"/>
                              <w:divBdr>
                                <w:top w:val="single" w:sz="2" w:space="1" w:color="FFFFFF"/>
                                <w:left w:val="single" w:sz="2" w:space="11" w:color="FFFFFF"/>
                                <w:bottom w:val="single" w:sz="2" w:space="1" w:color="FFFFFF"/>
                                <w:right w:val="single" w:sz="2" w:space="4" w:color="FFFFFF"/>
                              </w:divBdr>
                              <w:divsChild>
                                <w:div w:id="1777871435">
                                  <w:marLeft w:val="0"/>
                                  <w:marRight w:val="0"/>
                                  <w:marTop w:val="0"/>
                                  <w:marBottom w:val="0"/>
                                  <w:divBdr>
                                    <w:top w:val="none" w:sz="0" w:space="0" w:color="auto"/>
                                    <w:left w:val="none" w:sz="0" w:space="0" w:color="auto"/>
                                    <w:bottom w:val="none" w:sz="0" w:space="0" w:color="auto"/>
                                    <w:right w:val="none" w:sz="0" w:space="0" w:color="auto"/>
                                  </w:divBdr>
                                </w:div>
                              </w:divsChild>
                            </w:div>
                            <w:div w:id="1359619563">
                              <w:marLeft w:val="0"/>
                              <w:marRight w:val="0"/>
                              <w:marTop w:val="0"/>
                              <w:marBottom w:val="0"/>
                              <w:divBdr>
                                <w:top w:val="single" w:sz="2" w:space="1" w:color="FFFFFF"/>
                                <w:left w:val="single" w:sz="2" w:space="11" w:color="FFFFFF"/>
                                <w:bottom w:val="single" w:sz="2" w:space="1" w:color="FFFFFF"/>
                                <w:right w:val="single" w:sz="2" w:space="4" w:color="FFFFFF"/>
                              </w:divBdr>
                              <w:divsChild>
                                <w:div w:id="1095711416">
                                  <w:marLeft w:val="0"/>
                                  <w:marRight w:val="0"/>
                                  <w:marTop w:val="0"/>
                                  <w:marBottom w:val="0"/>
                                  <w:divBdr>
                                    <w:top w:val="none" w:sz="0" w:space="0" w:color="auto"/>
                                    <w:left w:val="none" w:sz="0" w:space="0" w:color="auto"/>
                                    <w:bottom w:val="none" w:sz="0" w:space="0" w:color="auto"/>
                                    <w:right w:val="none" w:sz="0" w:space="0" w:color="auto"/>
                                  </w:divBdr>
                                </w:div>
                              </w:divsChild>
                            </w:div>
                            <w:div w:id="653611169">
                              <w:marLeft w:val="0"/>
                              <w:marRight w:val="0"/>
                              <w:marTop w:val="0"/>
                              <w:marBottom w:val="0"/>
                              <w:divBdr>
                                <w:top w:val="single" w:sz="2" w:space="1" w:color="FFFFFF"/>
                                <w:left w:val="single" w:sz="2" w:space="11" w:color="FFFFFF"/>
                                <w:bottom w:val="single" w:sz="2" w:space="1" w:color="FFFFFF"/>
                                <w:right w:val="single" w:sz="2" w:space="4" w:color="FFFFFF"/>
                              </w:divBdr>
                              <w:divsChild>
                                <w:div w:id="1281767896">
                                  <w:marLeft w:val="0"/>
                                  <w:marRight w:val="0"/>
                                  <w:marTop w:val="0"/>
                                  <w:marBottom w:val="0"/>
                                  <w:divBdr>
                                    <w:top w:val="none" w:sz="0" w:space="0" w:color="auto"/>
                                    <w:left w:val="none" w:sz="0" w:space="0" w:color="auto"/>
                                    <w:bottom w:val="none" w:sz="0" w:space="0" w:color="auto"/>
                                    <w:right w:val="none" w:sz="0" w:space="0" w:color="auto"/>
                                  </w:divBdr>
                                </w:div>
                              </w:divsChild>
                            </w:div>
                            <w:div w:id="556433407">
                              <w:marLeft w:val="0"/>
                              <w:marRight w:val="0"/>
                              <w:marTop w:val="0"/>
                              <w:marBottom w:val="0"/>
                              <w:divBdr>
                                <w:top w:val="single" w:sz="2" w:space="1" w:color="FFFFFF"/>
                                <w:left w:val="single" w:sz="2" w:space="11" w:color="FFFFFF"/>
                                <w:bottom w:val="single" w:sz="2" w:space="1" w:color="FFFFFF"/>
                                <w:right w:val="single" w:sz="2" w:space="4" w:color="FFFFFF"/>
                              </w:divBdr>
                              <w:divsChild>
                                <w:div w:id="1157499815">
                                  <w:marLeft w:val="0"/>
                                  <w:marRight w:val="0"/>
                                  <w:marTop w:val="0"/>
                                  <w:marBottom w:val="0"/>
                                  <w:divBdr>
                                    <w:top w:val="none" w:sz="0" w:space="0" w:color="auto"/>
                                    <w:left w:val="none" w:sz="0" w:space="0" w:color="auto"/>
                                    <w:bottom w:val="none" w:sz="0" w:space="0" w:color="auto"/>
                                    <w:right w:val="none" w:sz="0" w:space="0" w:color="auto"/>
                                  </w:divBdr>
                                </w:div>
                              </w:divsChild>
                            </w:div>
                            <w:div w:id="430203243">
                              <w:marLeft w:val="0"/>
                              <w:marRight w:val="0"/>
                              <w:marTop w:val="0"/>
                              <w:marBottom w:val="0"/>
                              <w:divBdr>
                                <w:top w:val="single" w:sz="2" w:space="1" w:color="FFFFFF"/>
                                <w:left w:val="single" w:sz="2" w:space="11" w:color="FFFFFF"/>
                                <w:bottom w:val="single" w:sz="2" w:space="1" w:color="FFFFFF"/>
                                <w:right w:val="single" w:sz="2" w:space="4" w:color="FFFFFF"/>
                              </w:divBdr>
                              <w:divsChild>
                                <w:div w:id="411049967">
                                  <w:marLeft w:val="0"/>
                                  <w:marRight w:val="0"/>
                                  <w:marTop w:val="0"/>
                                  <w:marBottom w:val="0"/>
                                  <w:divBdr>
                                    <w:top w:val="none" w:sz="0" w:space="0" w:color="auto"/>
                                    <w:left w:val="none" w:sz="0" w:space="0" w:color="auto"/>
                                    <w:bottom w:val="none" w:sz="0" w:space="0" w:color="auto"/>
                                    <w:right w:val="none" w:sz="0" w:space="0" w:color="auto"/>
                                  </w:divBdr>
                                </w:div>
                              </w:divsChild>
                            </w:div>
                            <w:div w:id="581525487">
                              <w:marLeft w:val="0"/>
                              <w:marRight w:val="0"/>
                              <w:marTop w:val="0"/>
                              <w:marBottom w:val="0"/>
                              <w:divBdr>
                                <w:top w:val="single" w:sz="2" w:space="1" w:color="FFFFFF"/>
                                <w:left w:val="single" w:sz="2" w:space="11" w:color="FFFFFF"/>
                                <w:bottom w:val="single" w:sz="2" w:space="1" w:color="FFFFFF"/>
                                <w:right w:val="single" w:sz="2" w:space="4" w:color="FFFFFF"/>
                              </w:divBdr>
                              <w:divsChild>
                                <w:div w:id="1888682288">
                                  <w:marLeft w:val="0"/>
                                  <w:marRight w:val="0"/>
                                  <w:marTop w:val="0"/>
                                  <w:marBottom w:val="0"/>
                                  <w:divBdr>
                                    <w:top w:val="none" w:sz="0" w:space="0" w:color="auto"/>
                                    <w:left w:val="none" w:sz="0" w:space="0" w:color="auto"/>
                                    <w:bottom w:val="none" w:sz="0" w:space="0" w:color="auto"/>
                                    <w:right w:val="none" w:sz="0" w:space="0" w:color="auto"/>
                                  </w:divBdr>
                                </w:div>
                              </w:divsChild>
                            </w:div>
                            <w:div w:id="1689987360">
                              <w:marLeft w:val="0"/>
                              <w:marRight w:val="0"/>
                              <w:marTop w:val="0"/>
                              <w:marBottom w:val="0"/>
                              <w:divBdr>
                                <w:top w:val="single" w:sz="2" w:space="1" w:color="FFFFFF"/>
                                <w:left w:val="single" w:sz="2" w:space="11" w:color="FFFFFF"/>
                                <w:bottom w:val="single" w:sz="2" w:space="1" w:color="FFFFFF"/>
                                <w:right w:val="single" w:sz="2" w:space="4" w:color="FFFFFF"/>
                              </w:divBdr>
                              <w:divsChild>
                                <w:div w:id="96146019">
                                  <w:marLeft w:val="0"/>
                                  <w:marRight w:val="0"/>
                                  <w:marTop w:val="0"/>
                                  <w:marBottom w:val="0"/>
                                  <w:divBdr>
                                    <w:top w:val="none" w:sz="0" w:space="0" w:color="auto"/>
                                    <w:left w:val="none" w:sz="0" w:space="0" w:color="auto"/>
                                    <w:bottom w:val="none" w:sz="0" w:space="0" w:color="auto"/>
                                    <w:right w:val="none" w:sz="0" w:space="0" w:color="auto"/>
                                  </w:divBdr>
                                </w:div>
                              </w:divsChild>
                            </w:div>
                            <w:div w:id="476805102">
                              <w:marLeft w:val="0"/>
                              <w:marRight w:val="0"/>
                              <w:marTop w:val="0"/>
                              <w:marBottom w:val="0"/>
                              <w:divBdr>
                                <w:top w:val="single" w:sz="2" w:space="1" w:color="FFFFFF"/>
                                <w:left w:val="single" w:sz="2" w:space="11" w:color="FFFFFF"/>
                                <w:bottom w:val="single" w:sz="2" w:space="1" w:color="FFFFFF"/>
                                <w:right w:val="single" w:sz="2" w:space="4" w:color="FFFFFF"/>
                              </w:divBdr>
                              <w:divsChild>
                                <w:div w:id="1314800111">
                                  <w:marLeft w:val="0"/>
                                  <w:marRight w:val="0"/>
                                  <w:marTop w:val="0"/>
                                  <w:marBottom w:val="0"/>
                                  <w:divBdr>
                                    <w:top w:val="none" w:sz="0" w:space="0" w:color="auto"/>
                                    <w:left w:val="none" w:sz="0" w:space="0" w:color="auto"/>
                                    <w:bottom w:val="none" w:sz="0" w:space="0" w:color="auto"/>
                                    <w:right w:val="none" w:sz="0" w:space="0" w:color="auto"/>
                                  </w:divBdr>
                                </w:div>
                              </w:divsChild>
                            </w:div>
                            <w:div w:id="1141461981">
                              <w:marLeft w:val="0"/>
                              <w:marRight w:val="0"/>
                              <w:marTop w:val="0"/>
                              <w:marBottom w:val="0"/>
                              <w:divBdr>
                                <w:top w:val="single" w:sz="2" w:space="1" w:color="FFFFFF"/>
                                <w:left w:val="single" w:sz="2" w:space="11" w:color="FFFFFF"/>
                                <w:bottom w:val="single" w:sz="2" w:space="1" w:color="FFFFFF"/>
                                <w:right w:val="single" w:sz="2" w:space="4" w:color="FFFFFF"/>
                              </w:divBdr>
                              <w:divsChild>
                                <w:div w:id="110443689">
                                  <w:marLeft w:val="0"/>
                                  <w:marRight w:val="0"/>
                                  <w:marTop w:val="0"/>
                                  <w:marBottom w:val="0"/>
                                  <w:divBdr>
                                    <w:top w:val="none" w:sz="0" w:space="0" w:color="auto"/>
                                    <w:left w:val="none" w:sz="0" w:space="0" w:color="auto"/>
                                    <w:bottom w:val="none" w:sz="0" w:space="0" w:color="auto"/>
                                    <w:right w:val="none" w:sz="0" w:space="0" w:color="auto"/>
                                  </w:divBdr>
                                </w:div>
                              </w:divsChild>
                            </w:div>
                            <w:div w:id="490953518">
                              <w:marLeft w:val="0"/>
                              <w:marRight w:val="0"/>
                              <w:marTop w:val="0"/>
                              <w:marBottom w:val="0"/>
                              <w:divBdr>
                                <w:top w:val="single" w:sz="2" w:space="1" w:color="FFFFFF"/>
                                <w:left w:val="single" w:sz="2" w:space="11" w:color="FFFFFF"/>
                                <w:bottom w:val="single" w:sz="2" w:space="1" w:color="FFFFFF"/>
                                <w:right w:val="single" w:sz="2" w:space="4" w:color="FFFFFF"/>
                              </w:divBdr>
                              <w:divsChild>
                                <w:div w:id="1429809903">
                                  <w:marLeft w:val="0"/>
                                  <w:marRight w:val="0"/>
                                  <w:marTop w:val="0"/>
                                  <w:marBottom w:val="0"/>
                                  <w:divBdr>
                                    <w:top w:val="none" w:sz="0" w:space="0" w:color="auto"/>
                                    <w:left w:val="none" w:sz="0" w:space="0" w:color="auto"/>
                                    <w:bottom w:val="none" w:sz="0" w:space="0" w:color="auto"/>
                                    <w:right w:val="none" w:sz="0" w:space="0" w:color="auto"/>
                                  </w:divBdr>
                                </w:div>
                              </w:divsChild>
                            </w:div>
                            <w:div w:id="610208458">
                              <w:marLeft w:val="0"/>
                              <w:marRight w:val="0"/>
                              <w:marTop w:val="0"/>
                              <w:marBottom w:val="0"/>
                              <w:divBdr>
                                <w:top w:val="single" w:sz="2" w:space="1" w:color="FFFFFF"/>
                                <w:left w:val="single" w:sz="2" w:space="11" w:color="FFFFFF"/>
                                <w:bottom w:val="single" w:sz="2" w:space="1" w:color="FFFFFF"/>
                                <w:right w:val="single" w:sz="2" w:space="4" w:color="FFFFFF"/>
                              </w:divBdr>
                              <w:divsChild>
                                <w:div w:id="331841406">
                                  <w:marLeft w:val="0"/>
                                  <w:marRight w:val="0"/>
                                  <w:marTop w:val="0"/>
                                  <w:marBottom w:val="0"/>
                                  <w:divBdr>
                                    <w:top w:val="none" w:sz="0" w:space="0" w:color="auto"/>
                                    <w:left w:val="none" w:sz="0" w:space="0" w:color="auto"/>
                                    <w:bottom w:val="none" w:sz="0" w:space="0" w:color="auto"/>
                                    <w:right w:val="none" w:sz="0" w:space="0" w:color="auto"/>
                                  </w:divBdr>
                                </w:div>
                              </w:divsChild>
                            </w:div>
                            <w:div w:id="1722442814">
                              <w:marLeft w:val="0"/>
                              <w:marRight w:val="0"/>
                              <w:marTop w:val="0"/>
                              <w:marBottom w:val="0"/>
                              <w:divBdr>
                                <w:top w:val="single" w:sz="2" w:space="1" w:color="FFFFFF"/>
                                <w:left w:val="single" w:sz="2" w:space="11" w:color="FFFFFF"/>
                                <w:bottom w:val="single" w:sz="2" w:space="1" w:color="FFFFFF"/>
                                <w:right w:val="single" w:sz="2" w:space="4" w:color="FFFFFF"/>
                              </w:divBdr>
                              <w:divsChild>
                                <w:div w:id="1882206054">
                                  <w:marLeft w:val="0"/>
                                  <w:marRight w:val="0"/>
                                  <w:marTop w:val="0"/>
                                  <w:marBottom w:val="0"/>
                                  <w:divBdr>
                                    <w:top w:val="none" w:sz="0" w:space="0" w:color="auto"/>
                                    <w:left w:val="none" w:sz="0" w:space="0" w:color="auto"/>
                                    <w:bottom w:val="none" w:sz="0" w:space="0" w:color="auto"/>
                                    <w:right w:val="none" w:sz="0" w:space="0" w:color="auto"/>
                                  </w:divBdr>
                                </w:div>
                              </w:divsChild>
                            </w:div>
                            <w:div w:id="373040025">
                              <w:marLeft w:val="0"/>
                              <w:marRight w:val="0"/>
                              <w:marTop w:val="0"/>
                              <w:marBottom w:val="0"/>
                              <w:divBdr>
                                <w:top w:val="single" w:sz="2" w:space="1" w:color="FFFFFF"/>
                                <w:left w:val="single" w:sz="2" w:space="11" w:color="FFFFFF"/>
                                <w:bottom w:val="single" w:sz="2" w:space="1" w:color="FFFFFF"/>
                                <w:right w:val="single" w:sz="2" w:space="4" w:color="FFFFFF"/>
                              </w:divBdr>
                              <w:divsChild>
                                <w:div w:id="1051685386">
                                  <w:marLeft w:val="0"/>
                                  <w:marRight w:val="0"/>
                                  <w:marTop w:val="0"/>
                                  <w:marBottom w:val="0"/>
                                  <w:divBdr>
                                    <w:top w:val="none" w:sz="0" w:space="0" w:color="auto"/>
                                    <w:left w:val="none" w:sz="0" w:space="0" w:color="auto"/>
                                    <w:bottom w:val="none" w:sz="0" w:space="0" w:color="auto"/>
                                    <w:right w:val="none" w:sz="0" w:space="0" w:color="auto"/>
                                  </w:divBdr>
                                </w:div>
                              </w:divsChild>
                            </w:div>
                            <w:div w:id="1264609860">
                              <w:marLeft w:val="0"/>
                              <w:marRight w:val="0"/>
                              <w:marTop w:val="0"/>
                              <w:marBottom w:val="0"/>
                              <w:divBdr>
                                <w:top w:val="single" w:sz="2" w:space="1" w:color="FFFFFF"/>
                                <w:left w:val="single" w:sz="2" w:space="11" w:color="FFFFFF"/>
                                <w:bottom w:val="single" w:sz="2" w:space="1" w:color="FFFFFF"/>
                                <w:right w:val="single" w:sz="2" w:space="4" w:color="FFFFFF"/>
                              </w:divBdr>
                              <w:divsChild>
                                <w:div w:id="676691245">
                                  <w:marLeft w:val="0"/>
                                  <w:marRight w:val="0"/>
                                  <w:marTop w:val="0"/>
                                  <w:marBottom w:val="0"/>
                                  <w:divBdr>
                                    <w:top w:val="none" w:sz="0" w:space="0" w:color="auto"/>
                                    <w:left w:val="none" w:sz="0" w:space="0" w:color="auto"/>
                                    <w:bottom w:val="none" w:sz="0" w:space="0" w:color="auto"/>
                                    <w:right w:val="none" w:sz="0" w:space="0" w:color="auto"/>
                                  </w:divBdr>
                                </w:div>
                              </w:divsChild>
                            </w:div>
                            <w:div w:id="1980761435">
                              <w:marLeft w:val="0"/>
                              <w:marRight w:val="0"/>
                              <w:marTop w:val="0"/>
                              <w:marBottom w:val="0"/>
                              <w:divBdr>
                                <w:top w:val="single" w:sz="2" w:space="1" w:color="FFFFFF"/>
                                <w:left w:val="single" w:sz="2" w:space="11" w:color="FFFFFF"/>
                                <w:bottom w:val="single" w:sz="2" w:space="1" w:color="FFFFFF"/>
                                <w:right w:val="single" w:sz="2" w:space="4" w:color="FFFFFF"/>
                              </w:divBdr>
                              <w:divsChild>
                                <w:div w:id="1536966390">
                                  <w:marLeft w:val="0"/>
                                  <w:marRight w:val="0"/>
                                  <w:marTop w:val="0"/>
                                  <w:marBottom w:val="0"/>
                                  <w:divBdr>
                                    <w:top w:val="none" w:sz="0" w:space="0" w:color="auto"/>
                                    <w:left w:val="none" w:sz="0" w:space="0" w:color="auto"/>
                                    <w:bottom w:val="none" w:sz="0" w:space="0" w:color="auto"/>
                                    <w:right w:val="none" w:sz="0" w:space="0" w:color="auto"/>
                                  </w:divBdr>
                                </w:div>
                              </w:divsChild>
                            </w:div>
                            <w:div w:id="1468014635">
                              <w:marLeft w:val="0"/>
                              <w:marRight w:val="0"/>
                              <w:marTop w:val="0"/>
                              <w:marBottom w:val="0"/>
                              <w:divBdr>
                                <w:top w:val="single" w:sz="2" w:space="1" w:color="FFFFFF"/>
                                <w:left w:val="single" w:sz="2" w:space="11" w:color="FFFFFF"/>
                                <w:bottom w:val="single" w:sz="2" w:space="1" w:color="FFFFFF"/>
                                <w:right w:val="single" w:sz="2" w:space="4" w:color="FFFFFF"/>
                              </w:divBdr>
                              <w:divsChild>
                                <w:div w:id="1860391700">
                                  <w:marLeft w:val="0"/>
                                  <w:marRight w:val="0"/>
                                  <w:marTop w:val="0"/>
                                  <w:marBottom w:val="0"/>
                                  <w:divBdr>
                                    <w:top w:val="none" w:sz="0" w:space="0" w:color="auto"/>
                                    <w:left w:val="none" w:sz="0" w:space="0" w:color="auto"/>
                                    <w:bottom w:val="none" w:sz="0" w:space="0" w:color="auto"/>
                                    <w:right w:val="none" w:sz="0" w:space="0" w:color="auto"/>
                                  </w:divBdr>
                                </w:div>
                              </w:divsChild>
                            </w:div>
                            <w:div w:id="672072087">
                              <w:marLeft w:val="0"/>
                              <w:marRight w:val="0"/>
                              <w:marTop w:val="0"/>
                              <w:marBottom w:val="0"/>
                              <w:divBdr>
                                <w:top w:val="single" w:sz="2" w:space="1" w:color="FFFFFF"/>
                                <w:left w:val="single" w:sz="2" w:space="11" w:color="FFFFFF"/>
                                <w:bottom w:val="single" w:sz="2" w:space="1" w:color="FFFFFF"/>
                                <w:right w:val="single" w:sz="2" w:space="4" w:color="FFFFFF"/>
                              </w:divBdr>
                              <w:divsChild>
                                <w:div w:id="429813475">
                                  <w:marLeft w:val="0"/>
                                  <w:marRight w:val="0"/>
                                  <w:marTop w:val="0"/>
                                  <w:marBottom w:val="0"/>
                                  <w:divBdr>
                                    <w:top w:val="none" w:sz="0" w:space="0" w:color="auto"/>
                                    <w:left w:val="none" w:sz="0" w:space="0" w:color="auto"/>
                                    <w:bottom w:val="none" w:sz="0" w:space="0" w:color="auto"/>
                                    <w:right w:val="none" w:sz="0" w:space="0" w:color="auto"/>
                                  </w:divBdr>
                                </w:div>
                              </w:divsChild>
                            </w:div>
                            <w:div w:id="1338272332">
                              <w:marLeft w:val="0"/>
                              <w:marRight w:val="0"/>
                              <w:marTop w:val="0"/>
                              <w:marBottom w:val="0"/>
                              <w:divBdr>
                                <w:top w:val="single" w:sz="2" w:space="1" w:color="FFFFFF"/>
                                <w:left w:val="single" w:sz="2" w:space="11" w:color="FFFFFF"/>
                                <w:bottom w:val="single" w:sz="2" w:space="1" w:color="FFFFFF"/>
                                <w:right w:val="single" w:sz="2" w:space="4" w:color="FFFFFF"/>
                              </w:divBdr>
                              <w:divsChild>
                                <w:div w:id="362874198">
                                  <w:marLeft w:val="0"/>
                                  <w:marRight w:val="0"/>
                                  <w:marTop w:val="0"/>
                                  <w:marBottom w:val="0"/>
                                  <w:divBdr>
                                    <w:top w:val="none" w:sz="0" w:space="0" w:color="auto"/>
                                    <w:left w:val="none" w:sz="0" w:space="0" w:color="auto"/>
                                    <w:bottom w:val="none" w:sz="0" w:space="0" w:color="auto"/>
                                    <w:right w:val="none" w:sz="0" w:space="0" w:color="auto"/>
                                  </w:divBdr>
                                </w:div>
                              </w:divsChild>
                            </w:div>
                            <w:div w:id="1363440920">
                              <w:marLeft w:val="0"/>
                              <w:marRight w:val="0"/>
                              <w:marTop w:val="0"/>
                              <w:marBottom w:val="0"/>
                              <w:divBdr>
                                <w:top w:val="single" w:sz="2" w:space="1" w:color="FFFFFF"/>
                                <w:left w:val="single" w:sz="2" w:space="11" w:color="FFFFFF"/>
                                <w:bottom w:val="single" w:sz="2" w:space="1" w:color="FFFFFF"/>
                                <w:right w:val="single" w:sz="2" w:space="4" w:color="FFFFFF"/>
                              </w:divBdr>
                              <w:divsChild>
                                <w:div w:id="145317276">
                                  <w:marLeft w:val="0"/>
                                  <w:marRight w:val="0"/>
                                  <w:marTop w:val="0"/>
                                  <w:marBottom w:val="0"/>
                                  <w:divBdr>
                                    <w:top w:val="none" w:sz="0" w:space="0" w:color="auto"/>
                                    <w:left w:val="none" w:sz="0" w:space="0" w:color="auto"/>
                                    <w:bottom w:val="none" w:sz="0" w:space="0" w:color="auto"/>
                                    <w:right w:val="none" w:sz="0" w:space="0" w:color="auto"/>
                                  </w:divBdr>
                                </w:div>
                              </w:divsChild>
                            </w:div>
                            <w:div w:id="1646931355">
                              <w:marLeft w:val="0"/>
                              <w:marRight w:val="0"/>
                              <w:marTop w:val="0"/>
                              <w:marBottom w:val="0"/>
                              <w:divBdr>
                                <w:top w:val="single" w:sz="2" w:space="1" w:color="FFFFFF"/>
                                <w:left w:val="single" w:sz="2" w:space="11" w:color="FFFFFF"/>
                                <w:bottom w:val="single" w:sz="2" w:space="1" w:color="FFFFFF"/>
                                <w:right w:val="single" w:sz="2" w:space="4" w:color="FFFFFF"/>
                              </w:divBdr>
                              <w:divsChild>
                                <w:div w:id="1111901328">
                                  <w:marLeft w:val="0"/>
                                  <w:marRight w:val="0"/>
                                  <w:marTop w:val="0"/>
                                  <w:marBottom w:val="0"/>
                                  <w:divBdr>
                                    <w:top w:val="none" w:sz="0" w:space="0" w:color="auto"/>
                                    <w:left w:val="none" w:sz="0" w:space="0" w:color="auto"/>
                                    <w:bottom w:val="none" w:sz="0" w:space="0" w:color="auto"/>
                                    <w:right w:val="none" w:sz="0" w:space="0" w:color="auto"/>
                                  </w:divBdr>
                                </w:div>
                              </w:divsChild>
                            </w:div>
                            <w:div w:id="1249923542">
                              <w:marLeft w:val="0"/>
                              <w:marRight w:val="0"/>
                              <w:marTop w:val="0"/>
                              <w:marBottom w:val="0"/>
                              <w:divBdr>
                                <w:top w:val="single" w:sz="2" w:space="1" w:color="FFFFFF"/>
                                <w:left w:val="single" w:sz="2" w:space="11" w:color="FFFFFF"/>
                                <w:bottom w:val="single" w:sz="2" w:space="1" w:color="FFFFFF"/>
                                <w:right w:val="single" w:sz="2" w:space="4" w:color="FFFFFF"/>
                              </w:divBdr>
                              <w:divsChild>
                                <w:div w:id="507794947">
                                  <w:marLeft w:val="0"/>
                                  <w:marRight w:val="0"/>
                                  <w:marTop w:val="0"/>
                                  <w:marBottom w:val="0"/>
                                  <w:divBdr>
                                    <w:top w:val="none" w:sz="0" w:space="0" w:color="auto"/>
                                    <w:left w:val="none" w:sz="0" w:space="0" w:color="auto"/>
                                    <w:bottom w:val="none" w:sz="0" w:space="0" w:color="auto"/>
                                    <w:right w:val="none" w:sz="0" w:space="0" w:color="auto"/>
                                  </w:divBdr>
                                </w:div>
                              </w:divsChild>
                            </w:div>
                            <w:div w:id="262811520">
                              <w:marLeft w:val="0"/>
                              <w:marRight w:val="0"/>
                              <w:marTop w:val="0"/>
                              <w:marBottom w:val="0"/>
                              <w:divBdr>
                                <w:top w:val="single" w:sz="2" w:space="1" w:color="FFFFFF"/>
                                <w:left w:val="single" w:sz="2" w:space="11" w:color="FFFFFF"/>
                                <w:bottom w:val="single" w:sz="2" w:space="1" w:color="FFFFFF"/>
                                <w:right w:val="single" w:sz="2" w:space="4" w:color="FFFFFF"/>
                              </w:divBdr>
                              <w:divsChild>
                                <w:div w:id="711617304">
                                  <w:marLeft w:val="0"/>
                                  <w:marRight w:val="0"/>
                                  <w:marTop w:val="0"/>
                                  <w:marBottom w:val="0"/>
                                  <w:divBdr>
                                    <w:top w:val="none" w:sz="0" w:space="0" w:color="auto"/>
                                    <w:left w:val="none" w:sz="0" w:space="0" w:color="auto"/>
                                    <w:bottom w:val="none" w:sz="0" w:space="0" w:color="auto"/>
                                    <w:right w:val="none" w:sz="0" w:space="0" w:color="auto"/>
                                  </w:divBdr>
                                </w:div>
                              </w:divsChild>
                            </w:div>
                            <w:div w:id="489322915">
                              <w:marLeft w:val="0"/>
                              <w:marRight w:val="0"/>
                              <w:marTop w:val="0"/>
                              <w:marBottom w:val="0"/>
                              <w:divBdr>
                                <w:top w:val="single" w:sz="2" w:space="1" w:color="FFFFFF"/>
                                <w:left w:val="single" w:sz="2" w:space="11" w:color="FFFFFF"/>
                                <w:bottom w:val="single" w:sz="2" w:space="1" w:color="FFFFFF"/>
                                <w:right w:val="single" w:sz="2" w:space="4" w:color="FFFFFF"/>
                              </w:divBdr>
                              <w:divsChild>
                                <w:div w:id="1629242987">
                                  <w:marLeft w:val="0"/>
                                  <w:marRight w:val="0"/>
                                  <w:marTop w:val="0"/>
                                  <w:marBottom w:val="0"/>
                                  <w:divBdr>
                                    <w:top w:val="none" w:sz="0" w:space="0" w:color="auto"/>
                                    <w:left w:val="none" w:sz="0" w:space="0" w:color="auto"/>
                                    <w:bottom w:val="none" w:sz="0" w:space="0" w:color="auto"/>
                                    <w:right w:val="none" w:sz="0" w:space="0" w:color="auto"/>
                                  </w:divBdr>
                                </w:div>
                              </w:divsChild>
                            </w:div>
                            <w:div w:id="1485703210">
                              <w:marLeft w:val="0"/>
                              <w:marRight w:val="0"/>
                              <w:marTop w:val="0"/>
                              <w:marBottom w:val="0"/>
                              <w:divBdr>
                                <w:top w:val="single" w:sz="2" w:space="1" w:color="FFFFFF"/>
                                <w:left w:val="single" w:sz="2" w:space="11" w:color="FFFFFF"/>
                                <w:bottom w:val="single" w:sz="2" w:space="1" w:color="FFFFFF"/>
                                <w:right w:val="single" w:sz="2" w:space="4" w:color="FFFFFF"/>
                              </w:divBdr>
                              <w:divsChild>
                                <w:div w:id="24062331">
                                  <w:marLeft w:val="0"/>
                                  <w:marRight w:val="0"/>
                                  <w:marTop w:val="0"/>
                                  <w:marBottom w:val="0"/>
                                  <w:divBdr>
                                    <w:top w:val="none" w:sz="0" w:space="0" w:color="auto"/>
                                    <w:left w:val="none" w:sz="0" w:space="0" w:color="auto"/>
                                    <w:bottom w:val="none" w:sz="0" w:space="0" w:color="auto"/>
                                    <w:right w:val="none" w:sz="0" w:space="0" w:color="auto"/>
                                  </w:divBdr>
                                </w:div>
                              </w:divsChild>
                            </w:div>
                            <w:div w:id="1159729747">
                              <w:marLeft w:val="0"/>
                              <w:marRight w:val="0"/>
                              <w:marTop w:val="0"/>
                              <w:marBottom w:val="0"/>
                              <w:divBdr>
                                <w:top w:val="single" w:sz="2" w:space="1" w:color="FFFFFF"/>
                                <w:left w:val="single" w:sz="2" w:space="11" w:color="FFFFFF"/>
                                <w:bottom w:val="single" w:sz="2" w:space="1" w:color="FFFFFF"/>
                                <w:right w:val="single" w:sz="2" w:space="4" w:color="FFFFFF"/>
                              </w:divBdr>
                              <w:divsChild>
                                <w:div w:id="950747185">
                                  <w:marLeft w:val="0"/>
                                  <w:marRight w:val="0"/>
                                  <w:marTop w:val="0"/>
                                  <w:marBottom w:val="0"/>
                                  <w:divBdr>
                                    <w:top w:val="none" w:sz="0" w:space="0" w:color="auto"/>
                                    <w:left w:val="none" w:sz="0" w:space="0" w:color="auto"/>
                                    <w:bottom w:val="none" w:sz="0" w:space="0" w:color="auto"/>
                                    <w:right w:val="none" w:sz="0" w:space="0" w:color="auto"/>
                                  </w:divBdr>
                                </w:div>
                              </w:divsChild>
                            </w:div>
                            <w:div w:id="1065882126">
                              <w:marLeft w:val="0"/>
                              <w:marRight w:val="0"/>
                              <w:marTop w:val="0"/>
                              <w:marBottom w:val="0"/>
                              <w:divBdr>
                                <w:top w:val="single" w:sz="2" w:space="1" w:color="FFFFFF"/>
                                <w:left w:val="single" w:sz="2" w:space="11" w:color="FFFFFF"/>
                                <w:bottom w:val="single" w:sz="2" w:space="4" w:color="FFFFFF"/>
                                <w:right w:val="single" w:sz="2" w:space="4" w:color="FFFFFF"/>
                              </w:divBdr>
                              <w:divsChild>
                                <w:div w:id="2481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561863">
              <w:marLeft w:val="75"/>
              <w:marRight w:val="75"/>
              <w:marTop w:val="75"/>
              <w:marBottom w:val="75"/>
              <w:divBdr>
                <w:top w:val="none" w:sz="0" w:space="0" w:color="auto"/>
                <w:left w:val="none" w:sz="0" w:space="0" w:color="auto"/>
                <w:bottom w:val="none" w:sz="0" w:space="0" w:color="auto"/>
                <w:right w:val="none" w:sz="0" w:space="0" w:color="auto"/>
              </w:divBdr>
              <w:divsChild>
                <w:div w:id="2127385703">
                  <w:marLeft w:val="0"/>
                  <w:marRight w:val="0"/>
                  <w:marTop w:val="0"/>
                  <w:marBottom w:val="300"/>
                  <w:divBdr>
                    <w:top w:val="none" w:sz="0" w:space="0" w:color="auto"/>
                    <w:left w:val="none" w:sz="0" w:space="0" w:color="auto"/>
                    <w:bottom w:val="none" w:sz="0" w:space="0" w:color="auto"/>
                    <w:right w:val="none" w:sz="0" w:space="0" w:color="auto"/>
                  </w:divBdr>
                  <w:divsChild>
                    <w:div w:id="1368221212">
                      <w:marLeft w:val="0"/>
                      <w:marRight w:val="0"/>
                      <w:marTop w:val="0"/>
                      <w:marBottom w:val="0"/>
                      <w:divBdr>
                        <w:top w:val="none" w:sz="0" w:space="0" w:color="auto"/>
                        <w:left w:val="none" w:sz="0" w:space="0" w:color="auto"/>
                        <w:bottom w:val="none" w:sz="0" w:space="0" w:color="auto"/>
                        <w:right w:val="none" w:sz="0" w:space="0" w:color="auto"/>
                      </w:divBdr>
                      <w:divsChild>
                        <w:div w:id="1018384955">
                          <w:marLeft w:val="120"/>
                          <w:marRight w:val="0"/>
                          <w:marTop w:val="0"/>
                          <w:marBottom w:val="0"/>
                          <w:divBdr>
                            <w:top w:val="single" w:sz="6" w:space="4" w:color="C9C9C9"/>
                            <w:left w:val="single" w:sz="6" w:space="8" w:color="C9C9C9"/>
                            <w:bottom w:val="single" w:sz="2" w:space="4" w:color="C9C9C9"/>
                            <w:right w:val="single" w:sz="6" w:space="8" w:color="C9C9C9"/>
                          </w:divBdr>
                        </w:div>
                      </w:divsChild>
                    </w:div>
                    <w:div w:id="341248901">
                      <w:marLeft w:val="0"/>
                      <w:marRight w:val="0"/>
                      <w:marTop w:val="0"/>
                      <w:marBottom w:val="0"/>
                      <w:divBdr>
                        <w:top w:val="none" w:sz="0" w:space="0" w:color="auto"/>
                        <w:left w:val="none" w:sz="0" w:space="0" w:color="auto"/>
                        <w:bottom w:val="none" w:sz="0" w:space="0" w:color="auto"/>
                        <w:right w:val="none" w:sz="0" w:space="0" w:color="auto"/>
                      </w:divBdr>
                      <w:divsChild>
                        <w:div w:id="1881437970">
                          <w:marLeft w:val="0"/>
                          <w:marRight w:val="0"/>
                          <w:marTop w:val="0"/>
                          <w:marBottom w:val="0"/>
                          <w:divBdr>
                            <w:top w:val="none" w:sz="0" w:space="0" w:color="auto"/>
                            <w:left w:val="none" w:sz="0" w:space="0" w:color="auto"/>
                            <w:bottom w:val="none" w:sz="0" w:space="0" w:color="auto"/>
                            <w:right w:val="none" w:sz="0" w:space="0" w:color="auto"/>
                          </w:divBdr>
                          <w:divsChild>
                            <w:div w:id="1157191155">
                              <w:marLeft w:val="0"/>
                              <w:marRight w:val="0"/>
                              <w:marTop w:val="0"/>
                              <w:marBottom w:val="0"/>
                              <w:divBdr>
                                <w:top w:val="single" w:sz="2" w:space="4" w:color="FFFFFF"/>
                                <w:left w:val="single" w:sz="2" w:space="11" w:color="FFFFFF"/>
                                <w:bottom w:val="single" w:sz="2" w:space="1" w:color="FFFFFF"/>
                                <w:right w:val="single" w:sz="2" w:space="4" w:color="FFFFFF"/>
                              </w:divBdr>
                              <w:divsChild>
                                <w:div w:id="1503398804">
                                  <w:marLeft w:val="0"/>
                                  <w:marRight w:val="0"/>
                                  <w:marTop w:val="0"/>
                                  <w:marBottom w:val="0"/>
                                  <w:divBdr>
                                    <w:top w:val="none" w:sz="0" w:space="0" w:color="auto"/>
                                    <w:left w:val="none" w:sz="0" w:space="0" w:color="auto"/>
                                    <w:bottom w:val="none" w:sz="0" w:space="0" w:color="auto"/>
                                    <w:right w:val="none" w:sz="0" w:space="0" w:color="auto"/>
                                  </w:divBdr>
                                </w:div>
                              </w:divsChild>
                            </w:div>
                            <w:div w:id="758326839">
                              <w:marLeft w:val="0"/>
                              <w:marRight w:val="0"/>
                              <w:marTop w:val="0"/>
                              <w:marBottom w:val="0"/>
                              <w:divBdr>
                                <w:top w:val="single" w:sz="2" w:space="1" w:color="FFFFFF"/>
                                <w:left w:val="single" w:sz="2" w:space="11" w:color="FFFFFF"/>
                                <w:bottom w:val="single" w:sz="2" w:space="1" w:color="FFFFFF"/>
                                <w:right w:val="single" w:sz="2" w:space="4" w:color="FFFFFF"/>
                              </w:divBdr>
                              <w:divsChild>
                                <w:div w:id="2079088434">
                                  <w:marLeft w:val="0"/>
                                  <w:marRight w:val="0"/>
                                  <w:marTop w:val="0"/>
                                  <w:marBottom w:val="0"/>
                                  <w:divBdr>
                                    <w:top w:val="none" w:sz="0" w:space="0" w:color="auto"/>
                                    <w:left w:val="none" w:sz="0" w:space="0" w:color="auto"/>
                                    <w:bottom w:val="none" w:sz="0" w:space="0" w:color="auto"/>
                                    <w:right w:val="none" w:sz="0" w:space="0" w:color="auto"/>
                                  </w:divBdr>
                                </w:div>
                              </w:divsChild>
                            </w:div>
                            <w:div w:id="1314137500">
                              <w:marLeft w:val="0"/>
                              <w:marRight w:val="0"/>
                              <w:marTop w:val="0"/>
                              <w:marBottom w:val="0"/>
                              <w:divBdr>
                                <w:top w:val="single" w:sz="2" w:space="1" w:color="FFFFFF"/>
                                <w:left w:val="single" w:sz="2" w:space="11" w:color="FFFFFF"/>
                                <w:bottom w:val="single" w:sz="2" w:space="1" w:color="FFFFFF"/>
                                <w:right w:val="single" w:sz="2" w:space="4" w:color="FFFFFF"/>
                              </w:divBdr>
                              <w:divsChild>
                                <w:div w:id="411392992">
                                  <w:marLeft w:val="0"/>
                                  <w:marRight w:val="0"/>
                                  <w:marTop w:val="0"/>
                                  <w:marBottom w:val="0"/>
                                  <w:divBdr>
                                    <w:top w:val="none" w:sz="0" w:space="0" w:color="auto"/>
                                    <w:left w:val="none" w:sz="0" w:space="0" w:color="auto"/>
                                    <w:bottom w:val="none" w:sz="0" w:space="0" w:color="auto"/>
                                    <w:right w:val="none" w:sz="0" w:space="0" w:color="auto"/>
                                  </w:divBdr>
                                </w:div>
                              </w:divsChild>
                            </w:div>
                            <w:div w:id="261765649">
                              <w:marLeft w:val="0"/>
                              <w:marRight w:val="0"/>
                              <w:marTop w:val="0"/>
                              <w:marBottom w:val="0"/>
                              <w:divBdr>
                                <w:top w:val="single" w:sz="2" w:space="1" w:color="FFFFFF"/>
                                <w:left w:val="single" w:sz="2" w:space="11" w:color="FFFFFF"/>
                                <w:bottom w:val="single" w:sz="2" w:space="1" w:color="FFFFFF"/>
                                <w:right w:val="single" w:sz="2" w:space="4" w:color="FFFFFF"/>
                              </w:divBdr>
                              <w:divsChild>
                                <w:div w:id="1772434276">
                                  <w:marLeft w:val="0"/>
                                  <w:marRight w:val="0"/>
                                  <w:marTop w:val="0"/>
                                  <w:marBottom w:val="0"/>
                                  <w:divBdr>
                                    <w:top w:val="none" w:sz="0" w:space="0" w:color="auto"/>
                                    <w:left w:val="none" w:sz="0" w:space="0" w:color="auto"/>
                                    <w:bottom w:val="none" w:sz="0" w:space="0" w:color="auto"/>
                                    <w:right w:val="none" w:sz="0" w:space="0" w:color="auto"/>
                                  </w:divBdr>
                                </w:div>
                              </w:divsChild>
                            </w:div>
                            <w:div w:id="584654932">
                              <w:marLeft w:val="0"/>
                              <w:marRight w:val="0"/>
                              <w:marTop w:val="0"/>
                              <w:marBottom w:val="0"/>
                              <w:divBdr>
                                <w:top w:val="single" w:sz="2" w:space="1" w:color="FFFFFF"/>
                                <w:left w:val="single" w:sz="2" w:space="11" w:color="FFFFFF"/>
                                <w:bottom w:val="single" w:sz="2" w:space="1" w:color="FFFFFF"/>
                                <w:right w:val="single" w:sz="2" w:space="4" w:color="FFFFFF"/>
                              </w:divBdr>
                              <w:divsChild>
                                <w:div w:id="1101796010">
                                  <w:marLeft w:val="0"/>
                                  <w:marRight w:val="0"/>
                                  <w:marTop w:val="0"/>
                                  <w:marBottom w:val="0"/>
                                  <w:divBdr>
                                    <w:top w:val="none" w:sz="0" w:space="0" w:color="auto"/>
                                    <w:left w:val="none" w:sz="0" w:space="0" w:color="auto"/>
                                    <w:bottom w:val="none" w:sz="0" w:space="0" w:color="auto"/>
                                    <w:right w:val="none" w:sz="0" w:space="0" w:color="auto"/>
                                  </w:divBdr>
                                </w:div>
                              </w:divsChild>
                            </w:div>
                            <w:div w:id="369384891">
                              <w:marLeft w:val="0"/>
                              <w:marRight w:val="0"/>
                              <w:marTop w:val="0"/>
                              <w:marBottom w:val="0"/>
                              <w:divBdr>
                                <w:top w:val="single" w:sz="2" w:space="1" w:color="FFFFFF"/>
                                <w:left w:val="single" w:sz="2" w:space="11" w:color="FFFFFF"/>
                                <w:bottom w:val="single" w:sz="2" w:space="1" w:color="FFFFFF"/>
                                <w:right w:val="single" w:sz="2" w:space="4" w:color="FFFFFF"/>
                              </w:divBdr>
                              <w:divsChild>
                                <w:div w:id="1338844680">
                                  <w:marLeft w:val="0"/>
                                  <w:marRight w:val="0"/>
                                  <w:marTop w:val="0"/>
                                  <w:marBottom w:val="0"/>
                                  <w:divBdr>
                                    <w:top w:val="none" w:sz="0" w:space="0" w:color="auto"/>
                                    <w:left w:val="none" w:sz="0" w:space="0" w:color="auto"/>
                                    <w:bottom w:val="none" w:sz="0" w:space="0" w:color="auto"/>
                                    <w:right w:val="none" w:sz="0" w:space="0" w:color="auto"/>
                                  </w:divBdr>
                                </w:div>
                              </w:divsChild>
                            </w:div>
                            <w:div w:id="1421487681">
                              <w:marLeft w:val="0"/>
                              <w:marRight w:val="0"/>
                              <w:marTop w:val="0"/>
                              <w:marBottom w:val="0"/>
                              <w:divBdr>
                                <w:top w:val="single" w:sz="2" w:space="1" w:color="FFFFFF"/>
                                <w:left w:val="single" w:sz="2" w:space="11" w:color="FFFFFF"/>
                                <w:bottom w:val="single" w:sz="2" w:space="1" w:color="FFFFFF"/>
                                <w:right w:val="single" w:sz="2" w:space="4" w:color="FFFFFF"/>
                              </w:divBdr>
                              <w:divsChild>
                                <w:div w:id="1879080691">
                                  <w:marLeft w:val="0"/>
                                  <w:marRight w:val="0"/>
                                  <w:marTop w:val="0"/>
                                  <w:marBottom w:val="0"/>
                                  <w:divBdr>
                                    <w:top w:val="none" w:sz="0" w:space="0" w:color="auto"/>
                                    <w:left w:val="none" w:sz="0" w:space="0" w:color="auto"/>
                                    <w:bottom w:val="none" w:sz="0" w:space="0" w:color="auto"/>
                                    <w:right w:val="none" w:sz="0" w:space="0" w:color="auto"/>
                                  </w:divBdr>
                                </w:div>
                              </w:divsChild>
                            </w:div>
                            <w:div w:id="645548520">
                              <w:marLeft w:val="0"/>
                              <w:marRight w:val="0"/>
                              <w:marTop w:val="0"/>
                              <w:marBottom w:val="0"/>
                              <w:divBdr>
                                <w:top w:val="single" w:sz="2" w:space="1" w:color="FFFFFF"/>
                                <w:left w:val="single" w:sz="2" w:space="11" w:color="FFFFFF"/>
                                <w:bottom w:val="single" w:sz="2" w:space="1" w:color="FFFFFF"/>
                                <w:right w:val="single" w:sz="2" w:space="4" w:color="FFFFFF"/>
                              </w:divBdr>
                              <w:divsChild>
                                <w:div w:id="391077252">
                                  <w:marLeft w:val="0"/>
                                  <w:marRight w:val="0"/>
                                  <w:marTop w:val="0"/>
                                  <w:marBottom w:val="0"/>
                                  <w:divBdr>
                                    <w:top w:val="none" w:sz="0" w:space="0" w:color="auto"/>
                                    <w:left w:val="none" w:sz="0" w:space="0" w:color="auto"/>
                                    <w:bottom w:val="none" w:sz="0" w:space="0" w:color="auto"/>
                                    <w:right w:val="none" w:sz="0" w:space="0" w:color="auto"/>
                                  </w:divBdr>
                                </w:div>
                              </w:divsChild>
                            </w:div>
                            <w:div w:id="446043162">
                              <w:marLeft w:val="0"/>
                              <w:marRight w:val="0"/>
                              <w:marTop w:val="0"/>
                              <w:marBottom w:val="0"/>
                              <w:divBdr>
                                <w:top w:val="single" w:sz="2" w:space="1" w:color="FFFFFF"/>
                                <w:left w:val="single" w:sz="2" w:space="11" w:color="FFFFFF"/>
                                <w:bottom w:val="single" w:sz="2" w:space="1" w:color="FFFFFF"/>
                                <w:right w:val="single" w:sz="2" w:space="4" w:color="FFFFFF"/>
                              </w:divBdr>
                              <w:divsChild>
                                <w:div w:id="1790968656">
                                  <w:marLeft w:val="0"/>
                                  <w:marRight w:val="0"/>
                                  <w:marTop w:val="0"/>
                                  <w:marBottom w:val="0"/>
                                  <w:divBdr>
                                    <w:top w:val="none" w:sz="0" w:space="0" w:color="auto"/>
                                    <w:left w:val="none" w:sz="0" w:space="0" w:color="auto"/>
                                    <w:bottom w:val="none" w:sz="0" w:space="0" w:color="auto"/>
                                    <w:right w:val="none" w:sz="0" w:space="0" w:color="auto"/>
                                  </w:divBdr>
                                </w:div>
                              </w:divsChild>
                            </w:div>
                            <w:div w:id="1960449747">
                              <w:marLeft w:val="0"/>
                              <w:marRight w:val="0"/>
                              <w:marTop w:val="0"/>
                              <w:marBottom w:val="0"/>
                              <w:divBdr>
                                <w:top w:val="single" w:sz="2" w:space="1" w:color="FFFFFF"/>
                                <w:left w:val="single" w:sz="2" w:space="11" w:color="FFFFFF"/>
                                <w:bottom w:val="single" w:sz="2" w:space="1" w:color="FFFFFF"/>
                                <w:right w:val="single" w:sz="2" w:space="4" w:color="FFFFFF"/>
                              </w:divBdr>
                              <w:divsChild>
                                <w:div w:id="1167355911">
                                  <w:marLeft w:val="0"/>
                                  <w:marRight w:val="0"/>
                                  <w:marTop w:val="0"/>
                                  <w:marBottom w:val="0"/>
                                  <w:divBdr>
                                    <w:top w:val="none" w:sz="0" w:space="0" w:color="auto"/>
                                    <w:left w:val="none" w:sz="0" w:space="0" w:color="auto"/>
                                    <w:bottom w:val="none" w:sz="0" w:space="0" w:color="auto"/>
                                    <w:right w:val="none" w:sz="0" w:space="0" w:color="auto"/>
                                  </w:divBdr>
                                </w:div>
                              </w:divsChild>
                            </w:div>
                            <w:div w:id="1667132035">
                              <w:marLeft w:val="0"/>
                              <w:marRight w:val="0"/>
                              <w:marTop w:val="0"/>
                              <w:marBottom w:val="0"/>
                              <w:divBdr>
                                <w:top w:val="single" w:sz="2" w:space="1" w:color="FFFFFF"/>
                                <w:left w:val="single" w:sz="2" w:space="11" w:color="FFFFFF"/>
                                <w:bottom w:val="single" w:sz="2" w:space="1" w:color="FFFFFF"/>
                                <w:right w:val="single" w:sz="2" w:space="4" w:color="FFFFFF"/>
                              </w:divBdr>
                              <w:divsChild>
                                <w:div w:id="871847087">
                                  <w:marLeft w:val="0"/>
                                  <w:marRight w:val="0"/>
                                  <w:marTop w:val="0"/>
                                  <w:marBottom w:val="0"/>
                                  <w:divBdr>
                                    <w:top w:val="none" w:sz="0" w:space="0" w:color="auto"/>
                                    <w:left w:val="none" w:sz="0" w:space="0" w:color="auto"/>
                                    <w:bottom w:val="none" w:sz="0" w:space="0" w:color="auto"/>
                                    <w:right w:val="none" w:sz="0" w:space="0" w:color="auto"/>
                                  </w:divBdr>
                                </w:div>
                              </w:divsChild>
                            </w:div>
                            <w:div w:id="2060737229">
                              <w:marLeft w:val="0"/>
                              <w:marRight w:val="0"/>
                              <w:marTop w:val="0"/>
                              <w:marBottom w:val="0"/>
                              <w:divBdr>
                                <w:top w:val="single" w:sz="2" w:space="1" w:color="FFFFFF"/>
                                <w:left w:val="single" w:sz="2" w:space="11" w:color="FFFFFF"/>
                                <w:bottom w:val="single" w:sz="2" w:space="1" w:color="FFFFFF"/>
                                <w:right w:val="single" w:sz="2" w:space="4" w:color="FFFFFF"/>
                              </w:divBdr>
                              <w:divsChild>
                                <w:div w:id="981615170">
                                  <w:marLeft w:val="0"/>
                                  <w:marRight w:val="0"/>
                                  <w:marTop w:val="0"/>
                                  <w:marBottom w:val="0"/>
                                  <w:divBdr>
                                    <w:top w:val="none" w:sz="0" w:space="0" w:color="auto"/>
                                    <w:left w:val="none" w:sz="0" w:space="0" w:color="auto"/>
                                    <w:bottom w:val="none" w:sz="0" w:space="0" w:color="auto"/>
                                    <w:right w:val="none" w:sz="0" w:space="0" w:color="auto"/>
                                  </w:divBdr>
                                </w:div>
                              </w:divsChild>
                            </w:div>
                            <w:div w:id="2052418698">
                              <w:marLeft w:val="0"/>
                              <w:marRight w:val="0"/>
                              <w:marTop w:val="0"/>
                              <w:marBottom w:val="0"/>
                              <w:divBdr>
                                <w:top w:val="single" w:sz="2" w:space="1" w:color="FFFFFF"/>
                                <w:left w:val="single" w:sz="2" w:space="11" w:color="FFFFFF"/>
                                <w:bottom w:val="single" w:sz="2" w:space="1" w:color="FFFFFF"/>
                                <w:right w:val="single" w:sz="2" w:space="4" w:color="FFFFFF"/>
                              </w:divBdr>
                              <w:divsChild>
                                <w:div w:id="315568728">
                                  <w:marLeft w:val="0"/>
                                  <w:marRight w:val="0"/>
                                  <w:marTop w:val="0"/>
                                  <w:marBottom w:val="0"/>
                                  <w:divBdr>
                                    <w:top w:val="none" w:sz="0" w:space="0" w:color="auto"/>
                                    <w:left w:val="none" w:sz="0" w:space="0" w:color="auto"/>
                                    <w:bottom w:val="none" w:sz="0" w:space="0" w:color="auto"/>
                                    <w:right w:val="none" w:sz="0" w:space="0" w:color="auto"/>
                                  </w:divBdr>
                                </w:div>
                              </w:divsChild>
                            </w:div>
                            <w:div w:id="715466602">
                              <w:marLeft w:val="0"/>
                              <w:marRight w:val="0"/>
                              <w:marTop w:val="0"/>
                              <w:marBottom w:val="0"/>
                              <w:divBdr>
                                <w:top w:val="single" w:sz="2" w:space="1" w:color="FFFFFF"/>
                                <w:left w:val="single" w:sz="2" w:space="11" w:color="FFFFFF"/>
                                <w:bottom w:val="single" w:sz="2" w:space="1" w:color="FFFFFF"/>
                                <w:right w:val="single" w:sz="2" w:space="4" w:color="FFFFFF"/>
                              </w:divBdr>
                              <w:divsChild>
                                <w:div w:id="94980796">
                                  <w:marLeft w:val="0"/>
                                  <w:marRight w:val="0"/>
                                  <w:marTop w:val="0"/>
                                  <w:marBottom w:val="0"/>
                                  <w:divBdr>
                                    <w:top w:val="none" w:sz="0" w:space="0" w:color="auto"/>
                                    <w:left w:val="none" w:sz="0" w:space="0" w:color="auto"/>
                                    <w:bottom w:val="none" w:sz="0" w:space="0" w:color="auto"/>
                                    <w:right w:val="none" w:sz="0" w:space="0" w:color="auto"/>
                                  </w:divBdr>
                                </w:div>
                              </w:divsChild>
                            </w:div>
                            <w:div w:id="1222978951">
                              <w:marLeft w:val="0"/>
                              <w:marRight w:val="0"/>
                              <w:marTop w:val="0"/>
                              <w:marBottom w:val="0"/>
                              <w:divBdr>
                                <w:top w:val="single" w:sz="2" w:space="1" w:color="FFFFFF"/>
                                <w:left w:val="single" w:sz="2" w:space="11" w:color="FFFFFF"/>
                                <w:bottom w:val="single" w:sz="2" w:space="1" w:color="FFFFFF"/>
                                <w:right w:val="single" w:sz="2" w:space="4" w:color="FFFFFF"/>
                              </w:divBdr>
                              <w:divsChild>
                                <w:div w:id="338502887">
                                  <w:marLeft w:val="0"/>
                                  <w:marRight w:val="0"/>
                                  <w:marTop w:val="0"/>
                                  <w:marBottom w:val="0"/>
                                  <w:divBdr>
                                    <w:top w:val="none" w:sz="0" w:space="0" w:color="auto"/>
                                    <w:left w:val="none" w:sz="0" w:space="0" w:color="auto"/>
                                    <w:bottom w:val="none" w:sz="0" w:space="0" w:color="auto"/>
                                    <w:right w:val="none" w:sz="0" w:space="0" w:color="auto"/>
                                  </w:divBdr>
                                </w:div>
                              </w:divsChild>
                            </w:div>
                            <w:div w:id="1668898096">
                              <w:marLeft w:val="0"/>
                              <w:marRight w:val="0"/>
                              <w:marTop w:val="0"/>
                              <w:marBottom w:val="0"/>
                              <w:divBdr>
                                <w:top w:val="single" w:sz="2" w:space="1" w:color="FFFFFF"/>
                                <w:left w:val="single" w:sz="2" w:space="11" w:color="FFFFFF"/>
                                <w:bottom w:val="single" w:sz="2" w:space="1" w:color="FFFFFF"/>
                                <w:right w:val="single" w:sz="2" w:space="4" w:color="FFFFFF"/>
                              </w:divBdr>
                              <w:divsChild>
                                <w:div w:id="669988410">
                                  <w:marLeft w:val="0"/>
                                  <w:marRight w:val="0"/>
                                  <w:marTop w:val="0"/>
                                  <w:marBottom w:val="0"/>
                                  <w:divBdr>
                                    <w:top w:val="none" w:sz="0" w:space="0" w:color="auto"/>
                                    <w:left w:val="none" w:sz="0" w:space="0" w:color="auto"/>
                                    <w:bottom w:val="none" w:sz="0" w:space="0" w:color="auto"/>
                                    <w:right w:val="none" w:sz="0" w:space="0" w:color="auto"/>
                                  </w:divBdr>
                                </w:div>
                              </w:divsChild>
                            </w:div>
                            <w:div w:id="1061949270">
                              <w:marLeft w:val="0"/>
                              <w:marRight w:val="0"/>
                              <w:marTop w:val="0"/>
                              <w:marBottom w:val="0"/>
                              <w:divBdr>
                                <w:top w:val="single" w:sz="2" w:space="1" w:color="FFFFFF"/>
                                <w:left w:val="single" w:sz="2" w:space="11" w:color="FFFFFF"/>
                                <w:bottom w:val="single" w:sz="2" w:space="1" w:color="FFFFFF"/>
                                <w:right w:val="single" w:sz="2" w:space="4" w:color="FFFFFF"/>
                              </w:divBdr>
                              <w:divsChild>
                                <w:div w:id="379286714">
                                  <w:marLeft w:val="0"/>
                                  <w:marRight w:val="0"/>
                                  <w:marTop w:val="0"/>
                                  <w:marBottom w:val="0"/>
                                  <w:divBdr>
                                    <w:top w:val="none" w:sz="0" w:space="0" w:color="auto"/>
                                    <w:left w:val="none" w:sz="0" w:space="0" w:color="auto"/>
                                    <w:bottom w:val="none" w:sz="0" w:space="0" w:color="auto"/>
                                    <w:right w:val="none" w:sz="0" w:space="0" w:color="auto"/>
                                  </w:divBdr>
                                </w:div>
                              </w:divsChild>
                            </w:div>
                            <w:div w:id="1395736928">
                              <w:marLeft w:val="0"/>
                              <w:marRight w:val="0"/>
                              <w:marTop w:val="0"/>
                              <w:marBottom w:val="0"/>
                              <w:divBdr>
                                <w:top w:val="single" w:sz="2" w:space="1" w:color="FFFFFF"/>
                                <w:left w:val="single" w:sz="2" w:space="11" w:color="FFFFFF"/>
                                <w:bottom w:val="single" w:sz="2" w:space="1" w:color="FFFFFF"/>
                                <w:right w:val="single" w:sz="2" w:space="4" w:color="FFFFFF"/>
                              </w:divBdr>
                              <w:divsChild>
                                <w:div w:id="1728644635">
                                  <w:marLeft w:val="0"/>
                                  <w:marRight w:val="0"/>
                                  <w:marTop w:val="0"/>
                                  <w:marBottom w:val="0"/>
                                  <w:divBdr>
                                    <w:top w:val="none" w:sz="0" w:space="0" w:color="auto"/>
                                    <w:left w:val="none" w:sz="0" w:space="0" w:color="auto"/>
                                    <w:bottom w:val="none" w:sz="0" w:space="0" w:color="auto"/>
                                    <w:right w:val="none" w:sz="0" w:space="0" w:color="auto"/>
                                  </w:divBdr>
                                </w:div>
                              </w:divsChild>
                            </w:div>
                            <w:div w:id="1424378966">
                              <w:marLeft w:val="0"/>
                              <w:marRight w:val="0"/>
                              <w:marTop w:val="0"/>
                              <w:marBottom w:val="0"/>
                              <w:divBdr>
                                <w:top w:val="single" w:sz="2" w:space="1" w:color="FFFFFF"/>
                                <w:left w:val="single" w:sz="2" w:space="11" w:color="FFFFFF"/>
                                <w:bottom w:val="single" w:sz="2" w:space="1" w:color="FFFFFF"/>
                                <w:right w:val="single" w:sz="2" w:space="4" w:color="FFFFFF"/>
                              </w:divBdr>
                              <w:divsChild>
                                <w:div w:id="586621990">
                                  <w:marLeft w:val="0"/>
                                  <w:marRight w:val="0"/>
                                  <w:marTop w:val="0"/>
                                  <w:marBottom w:val="0"/>
                                  <w:divBdr>
                                    <w:top w:val="none" w:sz="0" w:space="0" w:color="auto"/>
                                    <w:left w:val="none" w:sz="0" w:space="0" w:color="auto"/>
                                    <w:bottom w:val="none" w:sz="0" w:space="0" w:color="auto"/>
                                    <w:right w:val="none" w:sz="0" w:space="0" w:color="auto"/>
                                  </w:divBdr>
                                </w:div>
                              </w:divsChild>
                            </w:div>
                            <w:div w:id="1132944553">
                              <w:marLeft w:val="0"/>
                              <w:marRight w:val="0"/>
                              <w:marTop w:val="0"/>
                              <w:marBottom w:val="0"/>
                              <w:divBdr>
                                <w:top w:val="single" w:sz="2" w:space="1" w:color="FFFFFF"/>
                                <w:left w:val="single" w:sz="2" w:space="11" w:color="FFFFFF"/>
                                <w:bottom w:val="single" w:sz="2" w:space="1" w:color="FFFFFF"/>
                                <w:right w:val="single" w:sz="2" w:space="4" w:color="FFFFFF"/>
                              </w:divBdr>
                              <w:divsChild>
                                <w:div w:id="661278020">
                                  <w:marLeft w:val="0"/>
                                  <w:marRight w:val="0"/>
                                  <w:marTop w:val="0"/>
                                  <w:marBottom w:val="0"/>
                                  <w:divBdr>
                                    <w:top w:val="none" w:sz="0" w:space="0" w:color="auto"/>
                                    <w:left w:val="none" w:sz="0" w:space="0" w:color="auto"/>
                                    <w:bottom w:val="none" w:sz="0" w:space="0" w:color="auto"/>
                                    <w:right w:val="none" w:sz="0" w:space="0" w:color="auto"/>
                                  </w:divBdr>
                                </w:div>
                              </w:divsChild>
                            </w:div>
                            <w:div w:id="167140008">
                              <w:marLeft w:val="0"/>
                              <w:marRight w:val="0"/>
                              <w:marTop w:val="0"/>
                              <w:marBottom w:val="0"/>
                              <w:divBdr>
                                <w:top w:val="single" w:sz="2" w:space="1" w:color="FFFFFF"/>
                                <w:left w:val="single" w:sz="2" w:space="11" w:color="FFFFFF"/>
                                <w:bottom w:val="single" w:sz="2" w:space="1" w:color="FFFFFF"/>
                                <w:right w:val="single" w:sz="2" w:space="4" w:color="FFFFFF"/>
                              </w:divBdr>
                              <w:divsChild>
                                <w:div w:id="1395349977">
                                  <w:marLeft w:val="0"/>
                                  <w:marRight w:val="0"/>
                                  <w:marTop w:val="0"/>
                                  <w:marBottom w:val="0"/>
                                  <w:divBdr>
                                    <w:top w:val="none" w:sz="0" w:space="0" w:color="auto"/>
                                    <w:left w:val="none" w:sz="0" w:space="0" w:color="auto"/>
                                    <w:bottom w:val="none" w:sz="0" w:space="0" w:color="auto"/>
                                    <w:right w:val="none" w:sz="0" w:space="0" w:color="auto"/>
                                  </w:divBdr>
                                </w:div>
                              </w:divsChild>
                            </w:div>
                            <w:div w:id="1647275713">
                              <w:marLeft w:val="0"/>
                              <w:marRight w:val="0"/>
                              <w:marTop w:val="0"/>
                              <w:marBottom w:val="0"/>
                              <w:divBdr>
                                <w:top w:val="single" w:sz="2" w:space="1" w:color="FFFFFF"/>
                                <w:left w:val="single" w:sz="2" w:space="11" w:color="FFFFFF"/>
                                <w:bottom w:val="single" w:sz="2" w:space="1" w:color="FFFFFF"/>
                                <w:right w:val="single" w:sz="2" w:space="4" w:color="FFFFFF"/>
                              </w:divBdr>
                              <w:divsChild>
                                <w:div w:id="352264764">
                                  <w:marLeft w:val="0"/>
                                  <w:marRight w:val="0"/>
                                  <w:marTop w:val="0"/>
                                  <w:marBottom w:val="0"/>
                                  <w:divBdr>
                                    <w:top w:val="none" w:sz="0" w:space="0" w:color="auto"/>
                                    <w:left w:val="none" w:sz="0" w:space="0" w:color="auto"/>
                                    <w:bottom w:val="none" w:sz="0" w:space="0" w:color="auto"/>
                                    <w:right w:val="none" w:sz="0" w:space="0" w:color="auto"/>
                                  </w:divBdr>
                                </w:div>
                              </w:divsChild>
                            </w:div>
                            <w:div w:id="1606496521">
                              <w:marLeft w:val="0"/>
                              <w:marRight w:val="0"/>
                              <w:marTop w:val="0"/>
                              <w:marBottom w:val="0"/>
                              <w:divBdr>
                                <w:top w:val="single" w:sz="2" w:space="1" w:color="FFFFFF"/>
                                <w:left w:val="single" w:sz="2" w:space="11" w:color="FFFFFF"/>
                                <w:bottom w:val="single" w:sz="2" w:space="1" w:color="FFFFFF"/>
                                <w:right w:val="single" w:sz="2" w:space="4" w:color="FFFFFF"/>
                              </w:divBdr>
                              <w:divsChild>
                                <w:div w:id="2090812643">
                                  <w:marLeft w:val="0"/>
                                  <w:marRight w:val="0"/>
                                  <w:marTop w:val="0"/>
                                  <w:marBottom w:val="0"/>
                                  <w:divBdr>
                                    <w:top w:val="none" w:sz="0" w:space="0" w:color="auto"/>
                                    <w:left w:val="none" w:sz="0" w:space="0" w:color="auto"/>
                                    <w:bottom w:val="none" w:sz="0" w:space="0" w:color="auto"/>
                                    <w:right w:val="none" w:sz="0" w:space="0" w:color="auto"/>
                                  </w:divBdr>
                                </w:div>
                              </w:divsChild>
                            </w:div>
                            <w:div w:id="477571611">
                              <w:marLeft w:val="0"/>
                              <w:marRight w:val="0"/>
                              <w:marTop w:val="0"/>
                              <w:marBottom w:val="0"/>
                              <w:divBdr>
                                <w:top w:val="single" w:sz="2" w:space="1" w:color="FFFFFF"/>
                                <w:left w:val="single" w:sz="2" w:space="11" w:color="FFFFFF"/>
                                <w:bottom w:val="single" w:sz="2" w:space="1" w:color="FFFFFF"/>
                                <w:right w:val="single" w:sz="2" w:space="4" w:color="FFFFFF"/>
                              </w:divBdr>
                              <w:divsChild>
                                <w:div w:id="980497849">
                                  <w:marLeft w:val="0"/>
                                  <w:marRight w:val="0"/>
                                  <w:marTop w:val="0"/>
                                  <w:marBottom w:val="0"/>
                                  <w:divBdr>
                                    <w:top w:val="none" w:sz="0" w:space="0" w:color="auto"/>
                                    <w:left w:val="none" w:sz="0" w:space="0" w:color="auto"/>
                                    <w:bottom w:val="none" w:sz="0" w:space="0" w:color="auto"/>
                                    <w:right w:val="none" w:sz="0" w:space="0" w:color="auto"/>
                                  </w:divBdr>
                                </w:div>
                              </w:divsChild>
                            </w:div>
                            <w:div w:id="1077942967">
                              <w:marLeft w:val="0"/>
                              <w:marRight w:val="0"/>
                              <w:marTop w:val="0"/>
                              <w:marBottom w:val="0"/>
                              <w:divBdr>
                                <w:top w:val="single" w:sz="2" w:space="1" w:color="FFFFFF"/>
                                <w:left w:val="single" w:sz="2" w:space="11" w:color="FFFFFF"/>
                                <w:bottom w:val="single" w:sz="2" w:space="1" w:color="FFFFFF"/>
                                <w:right w:val="single" w:sz="2" w:space="4" w:color="FFFFFF"/>
                              </w:divBdr>
                              <w:divsChild>
                                <w:div w:id="1456480633">
                                  <w:marLeft w:val="0"/>
                                  <w:marRight w:val="0"/>
                                  <w:marTop w:val="0"/>
                                  <w:marBottom w:val="0"/>
                                  <w:divBdr>
                                    <w:top w:val="none" w:sz="0" w:space="0" w:color="auto"/>
                                    <w:left w:val="none" w:sz="0" w:space="0" w:color="auto"/>
                                    <w:bottom w:val="none" w:sz="0" w:space="0" w:color="auto"/>
                                    <w:right w:val="none" w:sz="0" w:space="0" w:color="auto"/>
                                  </w:divBdr>
                                </w:div>
                              </w:divsChild>
                            </w:div>
                            <w:div w:id="1174414190">
                              <w:marLeft w:val="0"/>
                              <w:marRight w:val="0"/>
                              <w:marTop w:val="0"/>
                              <w:marBottom w:val="0"/>
                              <w:divBdr>
                                <w:top w:val="single" w:sz="2" w:space="1" w:color="FFFFFF"/>
                                <w:left w:val="single" w:sz="2" w:space="11" w:color="FFFFFF"/>
                                <w:bottom w:val="single" w:sz="2" w:space="1" w:color="FFFFFF"/>
                                <w:right w:val="single" w:sz="2" w:space="4" w:color="FFFFFF"/>
                              </w:divBdr>
                              <w:divsChild>
                                <w:div w:id="2138061196">
                                  <w:marLeft w:val="0"/>
                                  <w:marRight w:val="0"/>
                                  <w:marTop w:val="0"/>
                                  <w:marBottom w:val="0"/>
                                  <w:divBdr>
                                    <w:top w:val="none" w:sz="0" w:space="0" w:color="auto"/>
                                    <w:left w:val="none" w:sz="0" w:space="0" w:color="auto"/>
                                    <w:bottom w:val="none" w:sz="0" w:space="0" w:color="auto"/>
                                    <w:right w:val="none" w:sz="0" w:space="0" w:color="auto"/>
                                  </w:divBdr>
                                </w:div>
                              </w:divsChild>
                            </w:div>
                            <w:div w:id="1651015483">
                              <w:marLeft w:val="0"/>
                              <w:marRight w:val="0"/>
                              <w:marTop w:val="0"/>
                              <w:marBottom w:val="0"/>
                              <w:divBdr>
                                <w:top w:val="single" w:sz="2" w:space="1" w:color="FFFFFF"/>
                                <w:left w:val="single" w:sz="2" w:space="11" w:color="FFFFFF"/>
                                <w:bottom w:val="single" w:sz="2" w:space="1" w:color="FFFFFF"/>
                                <w:right w:val="single" w:sz="2" w:space="4" w:color="FFFFFF"/>
                              </w:divBdr>
                              <w:divsChild>
                                <w:div w:id="1310138449">
                                  <w:marLeft w:val="0"/>
                                  <w:marRight w:val="0"/>
                                  <w:marTop w:val="0"/>
                                  <w:marBottom w:val="0"/>
                                  <w:divBdr>
                                    <w:top w:val="none" w:sz="0" w:space="0" w:color="auto"/>
                                    <w:left w:val="none" w:sz="0" w:space="0" w:color="auto"/>
                                    <w:bottom w:val="none" w:sz="0" w:space="0" w:color="auto"/>
                                    <w:right w:val="none" w:sz="0" w:space="0" w:color="auto"/>
                                  </w:divBdr>
                                </w:div>
                              </w:divsChild>
                            </w:div>
                            <w:div w:id="496389031">
                              <w:marLeft w:val="0"/>
                              <w:marRight w:val="0"/>
                              <w:marTop w:val="0"/>
                              <w:marBottom w:val="0"/>
                              <w:divBdr>
                                <w:top w:val="single" w:sz="2" w:space="1" w:color="FFFFFF"/>
                                <w:left w:val="single" w:sz="2" w:space="11" w:color="FFFFFF"/>
                                <w:bottom w:val="single" w:sz="2" w:space="1" w:color="FFFFFF"/>
                                <w:right w:val="single" w:sz="2" w:space="4" w:color="FFFFFF"/>
                              </w:divBdr>
                              <w:divsChild>
                                <w:div w:id="620496714">
                                  <w:marLeft w:val="0"/>
                                  <w:marRight w:val="0"/>
                                  <w:marTop w:val="0"/>
                                  <w:marBottom w:val="0"/>
                                  <w:divBdr>
                                    <w:top w:val="none" w:sz="0" w:space="0" w:color="auto"/>
                                    <w:left w:val="none" w:sz="0" w:space="0" w:color="auto"/>
                                    <w:bottom w:val="none" w:sz="0" w:space="0" w:color="auto"/>
                                    <w:right w:val="none" w:sz="0" w:space="0" w:color="auto"/>
                                  </w:divBdr>
                                </w:div>
                              </w:divsChild>
                            </w:div>
                            <w:div w:id="128866339">
                              <w:marLeft w:val="0"/>
                              <w:marRight w:val="0"/>
                              <w:marTop w:val="0"/>
                              <w:marBottom w:val="0"/>
                              <w:divBdr>
                                <w:top w:val="single" w:sz="2" w:space="1" w:color="FFFFFF"/>
                                <w:left w:val="single" w:sz="2" w:space="11" w:color="FFFFFF"/>
                                <w:bottom w:val="single" w:sz="2" w:space="1" w:color="FFFFFF"/>
                                <w:right w:val="single" w:sz="2" w:space="4" w:color="FFFFFF"/>
                              </w:divBdr>
                              <w:divsChild>
                                <w:div w:id="1668168685">
                                  <w:marLeft w:val="0"/>
                                  <w:marRight w:val="0"/>
                                  <w:marTop w:val="0"/>
                                  <w:marBottom w:val="0"/>
                                  <w:divBdr>
                                    <w:top w:val="none" w:sz="0" w:space="0" w:color="auto"/>
                                    <w:left w:val="none" w:sz="0" w:space="0" w:color="auto"/>
                                    <w:bottom w:val="none" w:sz="0" w:space="0" w:color="auto"/>
                                    <w:right w:val="none" w:sz="0" w:space="0" w:color="auto"/>
                                  </w:divBdr>
                                </w:div>
                              </w:divsChild>
                            </w:div>
                            <w:div w:id="1966738329">
                              <w:marLeft w:val="0"/>
                              <w:marRight w:val="0"/>
                              <w:marTop w:val="0"/>
                              <w:marBottom w:val="0"/>
                              <w:divBdr>
                                <w:top w:val="single" w:sz="2" w:space="1" w:color="FFFFFF"/>
                                <w:left w:val="single" w:sz="2" w:space="11" w:color="FFFFFF"/>
                                <w:bottom w:val="single" w:sz="2" w:space="1" w:color="FFFFFF"/>
                                <w:right w:val="single" w:sz="2" w:space="4" w:color="FFFFFF"/>
                              </w:divBdr>
                              <w:divsChild>
                                <w:div w:id="1595085725">
                                  <w:marLeft w:val="0"/>
                                  <w:marRight w:val="0"/>
                                  <w:marTop w:val="0"/>
                                  <w:marBottom w:val="0"/>
                                  <w:divBdr>
                                    <w:top w:val="none" w:sz="0" w:space="0" w:color="auto"/>
                                    <w:left w:val="none" w:sz="0" w:space="0" w:color="auto"/>
                                    <w:bottom w:val="none" w:sz="0" w:space="0" w:color="auto"/>
                                    <w:right w:val="none" w:sz="0" w:space="0" w:color="auto"/>
                                  </w:divBdr>
                                </w:div>
                              </w:divsChild>
                            </w:div>
                            <w:div w:id="1443643367">
                              <w:marLeft w:val="0"/>
                              <w:marRight w:val="0"/>
                              <w:marTop w:val="0"/>
                              <w:marBottom w:val="0"/>
                              <w:divBdr>
                                <w:top w:val="single" w:sz="2" w:space="1" w:color="FFFFFF"/>
                                <w:left w:val="single" w:sz="2" w:space="11" w:color="FFFFFF"/>
                                <w:bottom w:val="single" w:sz="2" w:space="1" w:color="FFFFFF"/>
                                <w:right w:val="single" w:sz="2" w:space="4" w:color="FFFFFF"/>
                              </w:divBdr>
                              <w:divsChild>
                                <w:div w:id="1720277107">
                                  <w:marLeft w:val="0"/>
                                  <w:marRight w:val="0"/>
                                  <w:marTop w:val="0"/>
                                  <w:marBottom w:val="0"/>
                                  <w:divBdr>
                                    <w:top w:val="none" w:sz="0" w:space="0" w:color="auto"/>
                                    <w:left w:val="none" w:sz="0" w:space="0" w:color="auto"/>
                                    <w:bottom w:val="none" w:sz="0" w:space="0" w:color="auto"/>
                                    <w:right w:val="none" w:sz="0" w:space="0" w:color="auto"/>
                                  </w:divBdr>
                                </w:div>
                              </w:divsChild>
                            </w:div>
                            <w:div w:id="387411946">
                              <w:marLeft w:val="0"/>
                              <w:marRight w:val="0"/>
                              <w:marTop w:val="0"/>
                              <w:marBottom w:val="0"/>
                              <w:divBdr>
                                <w:top w:val="single" w:sz="2" w:space="1" w:color="FFFFFF"/>
                                <w:left w:val="single" w:sz="2" w:space="11" w:color="FFFFFF"/>
                                <w:bottom w:val="single" w:sz="2" w:space="1" w:color="FFFFFF"/>
                                <w:right w:val="single" w:sz="2" w:space="4" w:color="FFFFFF"/>
                              </w:divBdr>
                              <w:divsChild>
                                <w:div w:id="167864087">
                                  <w:marLeft w:val="0"/>
                                  <w:marRight w:val="0"/>
                                  <w:marTop w:val="0"/>
                                  <w:marBottom w:val="0"/>
                                  <w:divBdr>
                                    <w:top w:val="none" w:sz="0" w:space="0" w:color="auto"/>
                                    <w:left w:val="none" w:sz="0" w:space="0" w:color="auto"/>
                                    <w:bottom w:val="none" w:sz="0" w:space="0" w:color="auto"/>
                                    <w:right w:val="none" w:sz="0" w:space="0" w:color="auto"/>
                                  </w:divBdr>
                                </w:div>
                              </w:divsChild>
                            </w:div>
                            <w:div w:id="2075270405">
                              <w:marLeft w:val="0"/>
                              <w:marRight w:val="0"/>
                              <w:marTop w:val="0"/>
                              <w:marBottom w:val="0"/>
                              <w:divBdr>
                                <w:top w:val="single" w:sz="2" w:space="1" w:color="FFFFFF"/>
                                <w:left w:val="single" w:sz="2" w:space="11" w:color="FFFFFF"/>
                                <w:bottom w:val="single" w:sz="2" w:space="1" w:color="FFFFFF"/>
                                <w:right w:val="single" w:sz="2" w:space="4" w:color="FFFFFF"/>
                              </w:divBdr>
                              <w:divsChild>
                                <w:div w:id="519511866">
                                  <w:marLeft w:val="0"/>
                                  <w:marRight w:val="0"/>
                                  <w:marTop w:val="0"/>
                                  <w:marBottom w:val="0"/>
                                  <w:divBdr>
                                    <w:top w:val="none" w:sz="0" w:space="0" w:color="auto"/>
                                    <w:left w:val="none" w:sz="0" w:space="0" w:color="auto"/>
                                    <w:bottom w:val="none" w:sz="0" w:space="0" w:color="auto"/>
                                    <w:right w:val="none" w:sz="0" w:space="0" w:color="auto"/>
                                  </w:divBdr>
                                </w:div>
                              </w:divsChild>
                            </w:div>
                            <w:div w:id="1725786625">
                              <w:marLeft w:val="0"/>
                              <w:marRight w:val="0"/>
                              <w:marTop w:val="0"/>
                              <w:marBottom w:val="0"/>
                              <w:divBdr>
                                <w:top w:val="single" w:sz="2" w:space="1" w:color="FFFFFF"/>
                                <w:left w:val="single" w:sz="2" w:space="11" w:color="FFFFFF"/>
                                <w:bottom w:val="single" w:sz="2" w:space="1" w:color="FFFFFF"/>
                                <w:right w:val="single" w:sz="2" w:space="4" w:color="FFFFFF"/>
                              </w:divBdr>
                              <w:divsChild>
                                <w:div w:id="1282416308">
                                  <w:marLeft w:val="0"/>
                                  <w:marRight w:val="0"/>
                                  <w:marTop w:val="0"/>
                                  <w:marBottom w:val="0"/>
                                  <w:divBdr>
                                    <w:top w:val="none" w:sz="0" w:space="0" w:color="auto"/>
                                    <w:left w:val="none" w:sz="0" w:space="0" w:color="auto"/>
                                    <w:bottom w:val="none" w:sz="0" w:space="0" w:color="auto"/>
                                    <w:right w:val="none" w:sz="0" w:space="0" w:color="auto"/>
                                  </w:divBdr>
                                </w:div>
                              </w:divsChild>
                            </w:div>
                            <w:div w:id="833959312">
                              <w:marLeft w:val="0"/>
                              <w:marRight w:val="0"/>
                              <w:marTop w:val="0"/>
                              <w:marBottom w:val="0"/>
                              <w:divBdr>
                                <w:top w:val="single" w:sz="2" w:space="1" w:color="FFFFFF"/>
                                <w:left w:val="single" w:sz="2" w:space="11" w:color="FFFFFF"/>
                                <w:bottom w:val="single" w:sz="2" w:space="1" w:color="FFFFFF"/>
                                <w:right w:val="single" w:sz="2" w:space="4" w:color="FFFFFF"/>
                              </w:divBdr>
                              <w:divsChild>
                                <w:div w:id="1286501615">
                                  <w:marLeft w:val="0"/>
                                  <w:marRight w:val="0"/>
                                  <w:marTop w:val="0"/>
                                  <w:marBottom w:val="0"/>
                                  <w:divBdr>
                                    <w:top w:val="none" w:sz="0" w:space="0" w:color="auto"/>
                                    <w:left w:val="none" w:sz="0" w:space="0" w:color="auto"/>
                                    <w:bottom w:val="none" w:sz="0" w:space="0" w:color="auto"/>
                                    <w:right w:val="none" w:sz="0" w:space="0" w:color="auto"/>
                                  </w:divBdr>
                                </w:div>
                              </w:divsChild>
                            </w:div>
                            <w:div w:id="1242522778">
                              <w:marLeft w:val="0"/>
                              <w:marRight w:val="0"/>
                              <w:marTop w:val="0"/>
                              <w:marBottom w:val="0"/>
                              <w:divBdr>
                                <w:top w:val="single" w:sz="2" w:space="1" w:color="FFFFFF"/>
                                <w:left w:val="single" w:sz="2" w:space="11" w:color="FFFFFF"/>
                                <w:bottom w:val="single" w:sz="2" w:space="1" w:color="FFFFFF"/>
                                <w:right w:val="single" w:sz="2" w:space="4" w:color="FFFFFF"/>
                              </w:divBdr>
                              <w:divsChild>
                                <w:div w:id="1697850029">
                                  <w:marLeft w:val="0"/>
                                  <w:marRight w:val="0"/>
                                  <w:marTop w:val="0"/>
                                  <w:marBottom w:val="0"/>
                                  <w:divBdr>
                                    <w:top w:val="none" w:sz="0" w:space="0" w:color="auto"/>
                                    <w:left w:val="none" w:sz="0" w:space="0" w:color="auto"/>
                                    <w:bottom w:val="none" w:sz="0" w:space="0" w:color="auto"/>
                                    <w:right w:val="none" w:sz="0" w:space="0" w:color="auto"/>
                                  </w:divBdr>
                                </w:div>
                              </w:divsChild>
                            </w:div>
                            <w:div w:id="22444184">
                              <w:marLeft w:val="0"/>
                              <w:marRight w:val="0"/>
                              <w:marTop w:val="0"/>
                              <w:marBottom w:val="0"/>
                              <w:divBdr>
                                <w:top w:val="single" w:sz="2" w:space="1" w:color="FFFFFF"/>
                                <w:left w:val="single" w:sz="2" w:space="11" w:color="FFFFFF"/>
                                <w:bottom w:val="single" w:sz="2" w:space="1" w:color="FFFFFF"/>
                                <w:right w:val="single" w:sz="2" w:space="4" w:color="FFFFFF"/>
                              </w:divBdr>
                              <w:divsChild>
                                <w:div w:id="328948469">
                                  <w:marLeft w:val="0"/>
                                  <w:marRight w:val="0"/>
                                  <w:marTop w:val="0"/>
                                  <w:marBottom w:val="0"/>
                                  <w:divBdr>
                                    <w:top w:val="none" w:sz="0" w:space="0" w:color="auto"/>
                                    <w:left w:val="none" w:sz="0" w:space="0" w:color="auto"/>
                                    <w:bottom w:val="none" w:sz="0" w:space="0" w:color="auto"/>
                                    <w:right w:val="none" w:sz="0" w:space="0" w:color="auto"/>
                                  </w:divBdr>
                                </w:div>
                              </w:divsChild>
                            </w:div>
                            <w:div w:id="875120600">
                              <w:marLeft w:val="0"/>
                              <w:marRight w:val="0"/>
                              <w:marTop w:val="0"/>
                              <w:marBottom w:val="0"/>
                              <w:divBdr>
                                <w:top w:val="single" w:sz="2" w:space="1" w:color="FFFFFF"/>
                                <w:left w:val="single" w:sz="2" w:space="11" w:color="FFFFFF"/>
                                <w:bottom w:val="single" w:sz="2" w:space="1" w:color="FFFFFF"/>
                                <w:right w:val="single" w:sz="2" w:space="4" w:color="FFFFFF"/>
                              </w:divBdr>
                              <w:divsChild>
                                <w:div w:id="2027054178">
                                  <w:marLeft w:val="0"/>
                                  <w:marRight w:val="0"/>
                                  <w:marTop w:val="0"/>
                                  <w:marBottom w:val="0"/>
                                  <w:divBdr>
                                    <w:top w:val="none" w:sz="0" w:space="0" w:color="auto"/>
                                    <w:left w:val="none" w:sz="0" w:space="0" w:color="auto"/>
                                    <w:bottom w:val="none" w:sz="0" w:space="0" w:color="auto"/>
                                    <w:right w:val="none" w:sz="0" w:space="0" w:color="auto"/>
                                  </w:divBdr>
                                </w:div>
                              </w:divsChild>
                            </w:div>
                            <w:div w:id="1676179934">
                              <w:marLeft w:val="0"/>
                              <w:marRight w:val="0"/>
                              <w:marTop w:val="0"/>
                              <w:marBottom w:val="0"/>
                              <w:divBdr>
                                <w:top w:val="single" w:sz="2" w:space="1" w:color="FFFFFF"/>
                                <w:left w:val="single" w:sz="2" w:space="11" w:color="FFFFFF"/>
                                <w:bottom w:val="single" w:sz="2" w:space="1" w:color="FFFFFF"/>
                                <w:right w:val="single" w:sz="2" w:space="4" w:color="FFFFFF"/>
                              </w:divBdr>
                              <w:divsChild>
                                <w:div w:id="1257330209">
                                  <w:marLeft w:val="0"/>
                                  <w:marRight w:val="0"/>
                                  <w:marTop w:val="0"/>
                                  <w:marBottom w:val="0"/>
                                  <w:divBdr>
                                    <w:top w:val="none" w:sz="0" w:space="0" w:color="auto"/>
                                    <w:left w:val="none" w:sz="0" w:space="0" w:color="auto"/>
                                    <w:bottom w:val="none" w:sz="0" w:space="0" w:color="auto"/>
                                    <w:right w:val="none" w:sz="0" w:space="0" w:color="auto"/>
                                  </w:divBdr>
                                </w:div>
                              </w:divsChild>
                            </w:div>
                            <w:div w:id="941301268">
                              <w:marLeft w:val="0"/>
                              <w:marRight w:val="0"/>
                              <w:marTop w:val="0"/>
                              <w:marBottom w:val="0"/>
                              <w:divBdr>
                                <w:top w:val="single" w:sz="2" w:space="1" w:color="FFFFFF"/>
                                <w:left w:val="single" w:sz="2" w:space="11" w:color="FFFFFF"/>
                                <w:bottom w:val="single" w:sz="2" w:space="1" w:color="FFFFFF"/>
                                <w:right w:val="single" w:sz="2" w:space="4" w:color="FFFFFF"/>
                              </w:divBdr>
                              <w:divsChild>
                                <w:div w:id="1631979282">
                                  <w:marLeft w:val="0"/>
                                  <w:marRight w:val="0"/>
                                  <w:marTop w:val="0"/>
                                  <w:marBottom w:val="0"/>
                                  <w:divBdr>
                                    <w:top w:val="none" w:sz="0" w:space="0" w:color="auto"/>
                                    <w:left w:val="none" w:sz="0" w:space="0" w:color="auto"/>
                                    <w:bottom w:val="none" w:sz="0" w:space="0" w:color="auto"/>
                                    <w:right w:val="none" w:sz="0" w:space="0" w:color="auto"/>
                                  </w:divBdr>
                                </w:div>
                              </w:divsChild>
                            </w:div>
                            <w:div w:id="1291133598">
                              <w:marLeft w:val="0"/>
                              <w:marRight w:val="0"/>
                              <w:marTop w:val="0"/>
                              <w:marBottom w:val="0"/>
                              <w:divBdr>
                                <w:top w:val="single" w:sz="2" w:space="1" w:color="FFFFFF"/>
                                <w:left w:val="single" w:sz="2" w:space="11" w:color="FFFFFF"/>
                                <w:bottom w:val="single" w:sz="2" w:space="1" w:color="FFFFFF"/>
                                <w:right w:val="single" w:sz="2" w:space="4" w:color="FFFFFF"/>
                              </w:divBdr>
                              <w:divsChild>
                                <w:div w:id="1805465189">
                                  <w:marLeft w:val="0"/>
                                  <w:marRight w:val="0"/>
                                  <w:marTop w:val="0"/>
                                  <w:marBottom w:val="0"/>
                                  <w:divBdr>
                                    <w:top w:val="none" w:sz="0" w:space="0" w:color="auto"/>
                                    <w:left w:val="none" w:sz="0" w:space="0" w:color="auto"/>
                                    <w:bottom w:val="none" w:sz="0" w:space="0" w:color="auto"/>
                                    <w:right w:val="none" w:sz="0" w:space="0" w:color="auto"/>
                                  </w:divBdr>
                                </w:div>
                              </w:divsChild>
                            </w:div>
                            <w:div w:id="1806190426">
                              <w:marLeft w:val="0"/>
                              <w:marRight w:val="0"/>
                              <w:marTop w:val="0"/>
                              <w:marBottom w:val="0"/>
                              <w:divBdr>
                                <w:top w:val="single" w:sz="2" w:space="1" w:color="FFFFFF"/>
                                <w:left w:val="single" w:sz="2" w:space="11" w:color="FFFFFF"/>
                                <w:bottom w:val="single" w:sz="2" w:space="1" w:color="FFFFFF"/>
                                <w:right w:val="single" w:sz="2" w:space="4" w:color="FFFFFF"/>
                              </w:divBdr>
                              <w:divsChild>
                                <w:div w:id="185603290">
                                  <w:marLeft w:val="0"/>
                                  <w:marRight w:val="0"/>
                                  <w:marTop w:val="0"/>
                                  <w:marBottom w:val="0"/>
                                  <w:divBdr>
                                    <w:top w:val="none" w:sz="0" w:space="0" w:color="auto"/>
                                    <w:left w:val="none" w:sz="0" w:space="0" w:color="auto"/>
                                    <w:bottom w:val="none" w:sz="0" w:space="0" w:color="auto"/>
                                    <w:right w:val="none" w:sz="0" w:space="0" w:color="auto"/>
                                  </w:divBdr>
                                </w:div>
                              </w:divsChild>
                            </w:div>
                            <w:div w:id="1318144933">
                              <w:marLeft w:val="0"/>
                              <w:marRight w:val="0"/>
                              <w:marTop w:val="0"/>
                              <w:marBottom w:val="0"/>
                              <w:divBdr>
                                <w:top w:val="single" w:sz="2" w:space="1" w:color="FFFFFF"/>
                                <w:left w:val="single" w:sz="2" w:space="11" w:color="FFFFFF"/>
                                <w:bottom w:val="single" w:sz="2" w:space="1" w:color="FFFFFF"/>
                                <w:right w:val="single" w:sz="2" w:space="4" w:color="FFFFFF"/>
                              </w:divBdr>
                              <w:divsChild>
                                <w:div w:id="1772700315">
                                  <w:marLeft w:val="0"/>
                                  <w:marRight w:val="0"/>
                                  <w:marTop w:val="0"/>
                                  <w:marBottom w:val="0"/>
                                  <w:divBdr>
                                    <w:top w:val="none" w:sz="0" w:space="0" w:color="auto"/>
                                    <w:left w:val="none" w:sz="0" w:space="0" w:color="auto"/>
                                    <w:bottom w:val="none" w:sz="0" w:space="0" w:color="auto"/>
                                    <w:right w:val="none" w:sz="0" w:space="0" w:color="auto"/>
                                  </w:divBdr>
                                </w:div>
                              </w:divsChild>
                            </w:div>
                            <w:div w:id="987242270">
                              <w:marLeft w:val="0"/>
                              <w:marRight w:val="0"/>
                              <w:marTop w:val="0"/>
                              <w:marBottom w:val="0"/>
                              <w:divBdr>
                                <w:top w:val="single" w:sz="2" w:space="1" w:color="FFFFFF"/>
                                <w:left w:val="single" w:sz="2" w:space="11" w:color="FFFFFF"/>
                                <w:bottom w:val="single" w:sz="2" w:space="1" w:color="FFFFFF"/>
                                <w:right w:val="single" w:sz="2" w:space="4" w:color="FFFFFF"/>
                              </w:divBdr>
                              <w:divsChild>
                                <w:div w:id="209194550">
                                  <w:marLeft w:val="0"/>
                                  <w:marRight w:val="0"/>
                                  <w:marTop w:val="0"/>
                                  <w:marBottom w:val="0"/>
                                  <w:divBdr>
                                    <w:top w:val="none" w:sz="0" w:space="0" w:color="auto"/>
                                    <w:left w:val="none" w:sz="0" w:space="0" w:color="auto"/>
                                    <w:bottom w:val="none" w:sz="0" w:space="0" w:color="auto"/>
                                    <w:right w:val="none" w:sz="0" w:space="0" w:color="auto"/>
                                  </w:divBdr>
                                </w:div>
                              </w:divsChild>
                            </w:div>
                            <w:div w:id="1208840283">
                              <w:marLeft w:val="0"/>
                              <w:marRight w:val="0"/>
                              <w:marTop w:val="0"/>
                              <w:marBottom w:val="0"/>
                              <w:divBdr>
                                <w:top w:val="single" w:sz="2" w:space="1" w:color="FFFFFF"/>
                                <w:left w:val="single" w:sz="2" w:space="11" w:color="FFFFFF"/>
                                <w:bottom w:val="single" w:sz="2" w:space="1" w:color="FFFFFF"/>
                                <w:right w:val="single" w:sz="2" w:space="4" w:color="FFFFFF"/>
                              </w:divBdr>
                              <w:divsChild>
                                <w:div w:id="1416898952">
                                  <w:marLeft w:val="0"/>
                                  <w:marRight w:val="0"/>
                                  <w:marTop w:val="0"/>
                                  <w:marBottom w:val="0"/>
                                  <w:divBdr>
                                    <w:top w:val="none" w:sz="0" w:space="0" w:color="auto"/>
                                    <w:left w:val="none" w:sz="0" w:space="0" w:color="auto"/>
                                    <w:bottom w:val="none" w:sz="0" w:space="0" w:color="auto"/>
                                    <w:right w:val="none" w:sz="0" w:space="0" w:color="auto"/>
                                  </w:divBdr>
                                </w:div>
                              </w:divsChild>
                            </w:div>
                            <w:div w:id="574630652">
                              <w:marLeft w:val="0"/>
                              <w:marRight w:val="0"/>
                              <w:marTop w:val="0"/>
                              <w:marBottom w:val="0"/>
                              <w:divBdr>
                                <w:top w:val="single" w:sz="2" w:space="1" w:color="FFFFFF"/>
                                <w:left w:val="single" w:sz="2" w:space="11" w:color="FFFFFF"/>
                                <w:bottom w:val="single" w:sz="2" w:space="1" w:color="FFFFFF"/>
                                <w:right w:val="single" w:sz="2" w:space="4" w:color="FFFFFF"/>
                              </w:divBdr>
                              <w:divsChild>
                                <w:div w:id="1912081940">
                                  <w:marLeft w:val="0"/>
                                  <w:marRight w:val="0"/>
                                  <w:marTop w:val="0"/>
                                  <w:marBottom w:val="0"/>
                                  <w:divBdr>
                                    <w:top w:val="none" w:sz="0" w:space="0" w:color="auto"/>
                                    <w:left w:val="none" w:sz="0" w:space="0" w:color="auto"/>
                                    <w:bottom w:val="none" w:sz="0" w:space="0" w:color="auto"/>
                                    <w:right w:val="none" w:sz="0" w:space="0" w:color="auto"/>
                                  </w:divBdr>
                                </w:div>
                              </w:divsChild>
                            </w:div>
                            <w:div w:id="527597164">
                              <w:marLeft w:val="0"/>
                              <w:marRight w:val="0"/>
                              <w:marTop w:val="0"/>
                              <w:marBottom w:val="0"/>
                              <w:divBdr>
                                <w:top w:val="single" w:sz="2" w:space="1" w:color="FFFFFF"/>
                                <w:left w:val="single" w:sz="2" w:space="11" w:color="FFFFFF"/>
                                <w:bottom w:val="single" w:sz="2" w:space="1" w:color="FFFFFF"/>
                                <w:right w:val="single" w:sz="2" w:space="4" w:color="FFFFFF"/>
                              </w:divBdr>
                              <w:divsChild>
                                <w:div w:id="251858439">
                                  <w:marLeft w:val="0"/>
                                  <w:marRight w:val="0"/>
                                  <w:marTop w:val="0"/>
                                  <w:marBottom w:val="0"/>
                                  <w:divBdr>
                                    <w:top w:val="none" w:sz="0" w:space="0" w:color="auto"/>
                                    <w:left w:val="none" w:sz="0" w:space="0" w:color="auto"/>
                                    <w:bottom w:val="none" w:sz="0" w:space="0" w:color="auto"/>
                                    <w:right w:val="none" w:sz="0" w:space="0" w:color="auto"/>
                                  </w:divBdr>
                                </w:div>
                              </w:divsChild>
                            </w:div>
                            <w:div w:id="318776947">
                              <w:marLeft w:val="0"/>
                              <w:marRight w:val="0"/>
                              <w:marTop w:val="0"/>
                              <w:marBottom w:val="0"/>
                              <w:divBdr>
                                <w:top w:val="single" w:sz="2" w:space="1" w:color="FFFFFF"/>
                                <w:left w:val="single" w:sz="2" w:space="11" w:color="FFFFFF"/>
                                <w:bottom w:val="single" w:sz="2" w:space="1" w:color="FFFFFF"/>
                                <w:right w:val="single" w:sz="2" w:space="4" w:color="FFFFFF"/>
                              </w:divBdr>
                              <w:divsChild>
                                <w:div w:id="821312600">
                                  <w:marLeft w:val="0"/>
                                  <w:marRight w:val="0"/>
                                  <w:marTop w:val="0"/>
                                  <w:marBottom w:val="0"/>
                                  <w:divBdr>
                                    <w:top w:val="none" w:sz="0" w:space="0" w:color="auto"/>
                                    <w:left w:val="none" w:sz="0" w:space="0" w:color="auto"/>
                                    <w:bottom w:val="none" w:sz="0" w:space="0" w:color="auto"/>
                                    <w:right w:val="none" w:sz="0" w:space="0" w:color="auto"/>
                                  </w:divBdr>
                                </w:div>
                              </w:divsChild>
                            </w:div>
                            <w:div w:id="692540821">
                              <w:marLeft w:val="0"/>
                              <w:marRight w:val="0"/>
                              <w:marTop w:val="0"/>
                              <w:marBottom w:val="0"/>
                              <w:divBdr>
                                <w:top w:val="single" w:sz="2" w:space="1" w:color="FFFFFF"/>
                                <w:left w:val="single" w:sz="2" w:space="11" w:color="FFFFFF"/>
                                <w:bottom w:val="single" w:sz="2" w:space="1" w:color="FFFFFF"/>
                                <w:right w:val="single" w:sz="2" w:space="4" w:color="FFFFFF"/>
                              </w:divBdr>
                              <w:divsChild>
                                <w:div w:id="231427138">
                                  <w:marLeft w:val="0"/>
                                  <w:marRight w:val="0"/>
                                  <w:marTop w:val="0"/>
                                  <w:marBottom w:val="0"/>
                                  <w:divBdr>
                                    <w:top w:val="none" w:sz="0" w:space="0" w:color="auto"/>
                                    <w:left w:val="none" w:sz="0" w:space="0" w:color="auto"/>
                                    <w:bottom w:val="none" w:sz="0" w:space="0" w:color="auto"/>
                                    <w:right w:val="none" w:sz="0" w:space="0" w:color="auto"/>
                                  </w:divBdr>
                                </w:div>
                              </w:divsChild>
                            </w:div>
                            <w:div w:id="236130229">
                              <w:marLeft w:val="0"/>
                              <w:marRight w:val="0"/>
                              <w:marTop w:val="0"/>
                              <w:marBottom w:val="0"/>
                              <w:divBdr>
                                <w:top w:val="single" w:sz="2" w:space="1" w:color="FFFFFF"/>
                                <w:left w:val="single" w:sz="2" w:space="11" w:color="FFFFFF"/>
                                <w:bottom w:val="single" w:sz="2" w:space="1" w:color="FFFFFF"/>
                                <w:right w:val="single" w:sz="2" w:space="4" w:color="FFFFFF"/>
                              </w:divBdr>
                              <w:divsChild>
                                <w:div w:id="1228802633">
                                  <w:marLeft w:val="0"/>
                                  <w:marRight w:val="0"/>
                                  <w:marTop w:val="0"/>
                                  <w:marBottom w:val="0"/>
                                  <w:divBdr>
                                    <w:top w:val="none" w:sz="0" w:space="0" w:color="auto"/>
                                    <w:left w:val="none" w:sz="0" w:space="0" w:color="auto"/>
                                    <w:bottom w:val="none" w:sz="0" w:space="0" w:color="auto"/>
                                    <w:right w:val="none" w:sz="0" w:space="0" w:color="auto"/>
                                  </w:divBdr>
                                </w:div>
                              </w:divsChild>
                            </w:div>
                            <w:div w:id="1150485723">
                              <w:marLeft w:val="0"/>
                              <w:marRight w:val="0"/>
                              <w:marTop w:val="0"/>
                              <w:marBottom w:val="0"/>
                              <w:divBdr>
                                <w:top w:val="single" w:sz="2" w:space="1" w:color="FFFFFF"/>
                                <w:left w:val="single" w:sz="2" w:space="11" w:color="FFFFFF"/>
                                <w:bottom w:val="single" w:sz="2" w:space="1" w:color="FFFFFF"/>
                                <w:right w:val="single" w:sz="2" w:space="4" w:color="FFFFFF"/>
                              </w:divBdr>
                              <w:divsChild>
                                <w:div w:id="401177550">
                                  <w:marLeft w:val="0"/>
                                  <w:marRight w:val="0"/>
                                  <w:marTop w:val="0"/>
                                  <w:marBottom w:val="0"/>
                                  <w:divBdr>
                                    <w:top w:val="none" w:sz="0" w:space="0" w:color="auto"/>
                                    <w:left w:val="none" w:sz="0" w:space="0" w:color="auto"/>
                                    <w:bottom w:val="none" w:sz="0" w:space="0" w:color="auto"/>
                                    <w:right w:val="none" w:sz="0" w:space="0" w:color="auto"/>
                                  </w:divBdr>
                                </w:div>
                              </w:divsChild>
                            </w:div>
                            <w:div w:id="311761508">
                              <w:marLeft w:val="0"/>
                              <w:marRight w:val="0"/>
                              <w:marTop w:val="0"/>
                              <w:marBottom w:val="0"/>
                              <w:divBdr>
                                <w:top w:val="single" w:sz="2" w:space="1" w:color="FFFFFF"/>
                                <w:left w:val="single" w:sz="2" w:space="11" w:color="FFFFFF"/>
                                <w:bottom w:val="single" w:sz="2" w:space="1" w:color="FFFFFF"/>
                                <w:right w:val="single" w:sz="2" w:space="4" w:color="FFFFFF"/>
                              </w:divBdr>
                              <w:divsChild>
                                <w:div w:id="1328247169">
                                  <w:marLeft w:val="0"/>
                                  <w:marRight w:val="0"/>
                                  <w:marTop w:val="0"/>
                                  <w:marBottom w:val="0"/>
                                  <w:divBdr>
                                    <w:top w:val="none" w:sz="0" w:space="0" w:color="auto"/>
                                    <w:left w:val="none" w:sz="0" w:space="0" w:color="auto"/>
                                    <w:bottom w:val="none" w:sz="0" w:space="0" w:color="auto"/>
                                    <w:right w:val="none" w:sz="0" w:space="0" w:color="auto"/>
                                  </w:divBdr>
                                </w:div>
                              </w:divsChild>
                            </w:div>
                            <w:div w:id="130707090">
                              <w:marLeft w:val="0"/>
                              <w:marRight w:val="0"/>
                              <w:marTop w:val="0"/>
                              <w:marBottom w:val="0"/>
                              <w:divBdr>
                                <w:top w:val="single" w:sz="2" w:space="1" w:color="FFFFFF"/>
                                <w:left w:val="single" w:sz="2" w:space="11" w:color="FFFFFF"/>
                                <w:bottom w:val="single" w:sz="2" w:space="1" w:color="FFFFFF"/>
                                <w:right w:val="single" w:sz="2" w:space="4" w:color="FFFFFF"/>
                              </w:divBdr>
                              <w:divsChild>
                                <w:div w:id="1917132512">
                                  <w:marLeft w:val="0"/>
                                  <w:marRight w:val="0"/>
                                  <w:marTop w:val="0"/>
                                  <w:marBottom w:val="0"/>
                                  <w:divBdr>
                                    <w:top w:val="none" w:sz="0" w:space="0" w:color="auto"/>
                                    <w:left w:val="none" w:sz="0" w:space="0" w:color="auto"/>
                                    <w:bottom w:val="none" w:sz="0" w:space="0" w:color="auto"/>
                                    <w:right w:val="none" w:sz="0" w:space="0" w:color="auto"/>
                                  </w:divBdr>
                                </w:div>
                              </w:divsChild>
                            </w:div>
                            <w:div w:id="1620187678">
                              <w:marLeft w:val="0"/>
                              <w:marRight w:val="0"/>
                              <w:marTop w:val="0"/>
                              <w:marBottom w:val="0"/>
                              <w:divBdr>
                                <w:top w:val="single" w:sz="2" w:space="1" w:color="FFFFFF"/>
                                <w:left w:val="single" w:sz="2" w:space="11" w:color="FFFFFF"/>
                                <w:bottom w:val="single" w:sz="2" w:space="1" w:color="FFFFFF"/>
                                <w:right w:val="single" w:sz="2" w:space="4" w:color="FFFFFF"/>
                              </w:divBdr>
                              <w:divsChild>
                                <w:div w:id="1982886055">
                                  <w:marLeft w:val="0"/>
                                  <w:marRight w:val="0"/>
                                  <w:marTop w:val="0"/>
                                  <w:marBottom w:val="0"/>
                                  <w:divBdr>
                                    <w:top w:val="none" w:sz="0" w:space="0" w:color="auto"/>
                                    <w:left w:val="none" w:sz="0" w:space="0" w:color="auto"/>
                                    <w:bottom w:val="none" w:sz="0" w:space="0" w:color="auto"/>
                                    <w:right w:val="none" w:sz="0" w:space="0" w:color="auto"/>
                                  </w:divBdr>
                                </w:div>
                              </w:divsChild>
                            </w:div>
                            <w:div w:id="1634747147">
                              <w:marLeft w:val="0"/>
                              <w:marRight w:val="0"/>
                              <w:marTop w:val="0"/>
                              <w:marBottom w:val="0"/>
                              <w:divBdr>
                                <w:top w:val="single" w:sz="2" w:space="1" w:color="FFFFFF"/>
                                <w:left w:val="single" w:sz="2" w:space="11" w:color="FFFFFF"/>
                                <w:bottom w:val="single" w:sz="2" w:space="1" w:color="FFFFFF"/>
                                <w:right w:val="single" w:sz="2" w:space="4" w:color="FFFFFF"/>
                              </w:divBdr>
                              <w:divsChild>
                                <w:div w:id="257327079">
                                  <w:marLeft w:val="0"/>
                                  <w:marRight w:val="0"/>
                                  <w:marTop w:val="0"/>
                                  <w:marBottom w:val="0"/>
                                  <w:divBdr>
                                    <w:top w:val="none" w:sz="0" w:space="0" w:color="auto"/>
                                    <w:left w:val="none" w:sz="0" w:space="0" w:color="auto"/>
                                    <w:bottom w:val="none" w:sz="0" w:space="0" w:color="auto"/>
                                    <w:right w:val="none" w:sz="0" w:space="0" w:color="auto"/>
                                  </w:divBdr>
                                </w:div>
                              </w:divsChild>
                            </w:div>
                            <w:div w:id="1988974194">
                              <w:marLeft w:val="0"/>
                              <w:marRight w:val="0"/>
                              <w:marTop w:val="0"/>
                              <w:marBottom w:val="0"/>
                              <w:divBdr>
                                <w:top w:val="single" w:sz="2" w:space="1" w:color="FFFFFF"/>
                                <w:left w:val="single" w:sz="2" w:space="11" w:color="FFFFFF"/>
                                <w:bottom w:val="single" w:sz="2" w:space="1" w:color="FFFFFF"/>
                                <w:right w:val="single" w:sz="2" w:space="4" w:color="FFFFFF"/>
                              </w:divBdr>
                              <w:divsChild>
                                <w:div w:id="436289593">
                                  <w:marLeft w:val="0"/>
                                  <w:marRight w:val="0"/>
                                  <w:marTop w:val="0"/>
                                  <w:marBottom w:val="0"/>
                                  <w:divBdr>
                                    <w:top w:val="none" w:sz="0" w:space="0" w:color="auto"/>
                                    <w:left w:val="none" w:sz="0" w:space="0" w:color="auto"/>
                                    <w:bottom w:val="none" w:sz="0" w:space="0" w:color="auto"/>
                                    <w:right w:val="none" w:sz="0" w:space="0" w:color="auto"/>
                                  </w:divBdr>
                                </w:div>
                              </w:divsChild>
                            </w:div>
                            <w:div w:id="1651058539">
                              <w:marLeft w:val="0"/>
                              <w:marRight w:val="0"/>
                              <w:marTop w:val="0"/>
                              <w:marBottom w:val="0"/>
                              <w:divBdr>
                                <w:top w:val="single" w:sz="2" w:space="1" w:color="FFFFFF"/>
                                <w:left w:val="single" w:sz="2" w:space="11" w:color="FFFFFF"/>
                                <w:bottom w:val="single" w:sz="2" w:space="1" w:color="FFFFFF"/>
                                <w:right w:val="single" w:sz="2" w:space="4" w:color="FFFFFF"/>
                              </w:divBdr>
                              <w:divsChild>
                                <w:div w:id="1677489743">
                                  <w:marLeft w:val="0"/>
                                  <w:marRight w:val="0"/>
                                  <w:marTop w:val="0"/>
                                  <w:marBottom w:val="0"/>
                                  <w:divBdr>
                                    <w:top w:val="none" w:sz="0" w:space="0" w:color="auto"/>
                                    <w:left w:val="none" w:sz="0" w:space="0" w:color="auto"/>
                                    <w:bottom w:val="none" w:sz="0" w:space="0" w:color="auto"/>
                                    <w:right w:val="none" w:sz="0" w:space="0" w:color="auto"/>
                                  </w:divBdr>
                                </w:div>
                              </w:divsChild>
                            </w:div>
                            <w:div w:id="790395057">
                              <w:marLeft w:val="0"/>
                              <w:marRight w:val="0"/>
                              <w:marTop w:val="0"/>
                              <w:marBottom w:val="0"/>
                              <w:divBdr>
                                <w:top w:val="single" w:sz="2" w:space="1" w:color="FFFFFF"/>
                                <w:left w:val="single" w:sz="2" w:space="11" w:color="FFFFFF"/>
                                <w:bottom w:val="single" w:sz="2" w:space="1" w:color="FFFFFF"/>
                                <w:right w:val="single" w:sz="2" w:space="4" w:color="FFFFFF"/>
                              </w:divBdr>
                              <w:divsChild>
                                <w:div w:id="901911328">
                                  <w:marLeft w:val="0"/>
                                  <w:marRight w:val="0"/>
                                  <w:marTop w:val="0"/>
                                  <w:marBottom w:val="0"/>
                                  <w:divBdr>
                                    <w:top w:val="none" w:sz="0" w:space="0" w:color="auto"/>
                                    <w:left w:val="none" w:sz="0" w:space="0" w:color="auto"/>
                                    <w:bottom w:val="none" w:sz="0" w:space="0" w:color="auto"/>
                                    <w:right w:val="none" w:sz="0" w:space="0" w:color="auto"/>
                                  </w:divBdr>
                                </w:div>
                              </w:divsChild>
                            </w:div>
                            <w:div w:id="1720979393">
                              <w:marLeft w:val="0"/>
                              <w:marRight w:val="0"/>
                              <w:marTop w:val="0"/>
                              <w:marBottom w:val="0"/>
                              <w:divBdr>
                                <w:top w:val="single" w:sz="2" w:space="1" w:color="FFFFFF"/>
                                <w:left w:val="single" w:sz="2" w:space="11" w:color="FFFFFF"/>
                                <w:bottom w:val="single" w:sz="2" w:space="1" w:color="FFFFFF"/>
                                <w:right w:val="single" w:sz="2" w:space="4" w:color="FFFFFF"/>
                              </w:divBdr>
                              <w:divsChild>
                                <w:div w:id="1316301466">
                                  <w:marLeft w:val="0"/>
                                  <w:marRight w:val="0"/>
                                  <w:marTop w:val="0"/>
                                  <w:marBottom w:val="0"/>
                                  <w:divBdr>
                                    <w:top w:val="none" w:sz="0" w:space="0" w:color="auto"/>
                                    <w:left w:val="none" w:sz="0" w:space="0" w:color="auto"/>
                                    <w:bottom w:val="none" w:sz="0" w:space="0" w:color="auto"/>
                                    <w:right w:val="none" w:sz="0" w:space="0" w:color="auto"/>
                                  </w:divBdr>
                                </w:div>
                              </w:divsChild>
                            </w:div>
                            <w:div w:id="1038319408">
                              <w:marLeft w:val="0"/>
                              <w:marRight w:val="0"/>
                              <w:marTop w:val="0"/>
                              <w:marBottom w:val="0"/>
                              <w:divBdr>
                                <w:top w:val="single" w:sz="2" w:space="1" w:color="FFFFFF"/>
                                <w:left w:val="single" w:sz="2" w:space="11" w:color="FFFFFF"/>
                                <w:bottom w:val="single" w:sz="2" w:space="1" w:color="FFFFFF"/>
                                <w:right w:val="single" w:sz="2" w:space="4" w:color="FFFFFF"/>
                              </w:divBdr>
                              <w:divsChild>
                                <w:div w:id="1988822001">
                                  <w:marLeft w:val="0"/>
                                  <w:marRight w:val="0"/>
                                  <w:marTop w:val="0"/>
                                  <w:marBottom w:val="0"/>
                                  <w:divBdr>
                                    <w:top w:val="none" w:sz="0" w:space="0" w:color="auto"/>
                                    <w:left w:val="none" w:sz="0" w:space="0" w:color="auto"/>
                                    <w:bottom w:val="none" w:sz="0" w:space="0" w:color="auto"/>
                                    <w:right w:val="none" w:sz="0" w:space="0" w:color="auto"/>
                                  </w:divBdr>
                                </w:div>
                              </w:divsChild>
                            </w:div>
                            <w:div w:id="406731569">
                              <w:marLeft w:val="0"/>
                              <w:marRight w:val="0"/>
                              <w:marTop w:val="0"/>
                              <w:marBottom w:val="0"/>
                              <w:divBdr>
                                <w:top w:val="single" w:sz="2" w:space="1" w:color="FFFFFF"/>
                                <w:left w:val="single" w:sz="2" w:space="11" w:color="FFFFFF"/>
                                <w:bottom w:val="single" w:sz="2" w:space="1" w:color="FFFFFF"/>
                                <w:right w:val="single" w:sz="2" w:space="4" w:color="FFFFFF"/>
                              </w:divBdr>
                              <w:divsChild>
                                <w:div w:id="71702253">
                                  <w:marLeft w:val="0"/>
                                  <w:marRight w:val="0"/>
                                  <w:marTop w:val="0"/>
                                  <w:marBottom w:val="0"/>
                                  <w:divBdr>
                                    <w:top w:val="none" w:sz="0" w:space="0" w:color="auto"/>
                                    <w:left w:val="none" w:sz="0" w:space="0" w:color="auto"/>
                                    <w:bottom w:val="none" w:sz="0" w:space="0" w:color="auto"/>
                                    <w:right w:val="none" w:sz="0" w:space="0" w:color="auto"/>
                                  </w:divBdr>
                                </w:div>
                              </w:divsChild>
                            </w:div>
                            <w:div w:id="2130853299">
                              <w:marLeft w:val="0"/>
                              <w:marRight w:val="0"/>
                              <w:marTop w:val="0"/>
                              <w:marBottom w:val="0"/>
                              <w:divBdr>
                                <w:top w:val="single" w:sz="2" w:space="1" w:color="FFFFFF"/>
                                <w:left w:val="single" w:sz="2" w:space="11" w:color="FFFFFF"/>
                                <w:bottom w:val="single" w:sz="2" w:space="1" w:color="FFFFFF"/>
                                <w:right w:val="single" w:sz="2" w:space="4" w:color="FFFFFF"/>
                              </w:divBdr>
                              <w:divsChild>
                                <w:div w:id="1645158135">
                                  <w:marLeft w:val="0"/>
                                  <w:marRight w:val="0"/>
                                  <w:marTop w:val="0"/>
                                  <w:marBottom w:val="0"/>
                                  <w:divBdr>
                                    <w:top w:val="none" w:sz="0" w:space="0" w:color="auto"/>
                                    <w:left w:val="none" w:sz="0" w:space="0" w:color="auto"/>
                                    <w:bottom w:val="none" w:sz="0" w:space="0" w:color="auto"/>
                                    <w:right w:val="none" w:sz="0" w:space="0" w:color="auto"/>
                                  </w:divBdr>
                                </w:div>
                              </w:divsChild>
                            </w:div>
                            <w:div w:id="1420834952">
                              <w:marLeft w:val="0"/>
                              <w:marRight w:val="0"/>
                              <w:marTop w:val="0"/>
                              <w:marBottom w:val="0"/>
                              <w:divBdr>
                                <w:top w:val="single" w:sz="2" w:space="1" w:color="FFFFFF"/>
                                <w:left w:val="single" w:sz="2" w:space="11" w:color="FFFFFF"/>
                                <w:bottom w:val="single" w:sz="2" w:space="1" w:color="FFFFFF"/>
                                <w:right w:val="single" w:sz="2" w:space="4" w:color="FFFFFF"/>
                              </w:divBdr>
                              <w:divsChild>
                                <w:div w:id="205680426">
                                  <w:marLeft w:val="0"/>
                                  <w:marRight w:val="0"/>
                                  <w:marTop w:val="0"/>
                                  <w:marBottom w:val="0"/>
                                  <w:divBdr>
                                    <w:top w:val="none" w:sz="0" w:space="0" w:color="auto"/>
                                    <w:left w:val="none" w:sz="0" w:space="0" w:color="auto"/>
                                    <w:bottom w:val="none" w:sz="0" w:space="0" w:color="auto"/>
                                    <w:right w:val="none" w:sz="0" w:space="0" w:color="auto"/>
                                  </w:divBdr>
                                </w:div>
                              </w:divsChild>
                            </w:div>
                            <w:div w:id="703598348">
                              <w:marLeft w:val="0"/>
                              <w:marRight w:val="0"/>
                              <w:marTop w:val="0"/>
                              <w:marBottom w:val="0"/>
                              <w:divBdr>
                                <w:top w:val="single" w:sz="2" w:space="1" w:color="FFFFFF"/>
                                <w:left w:val="single" w:sz="2" w:space="11" w:color="FFFFFF"/>
                                <w:bottom w:val="single" w:sz="2" w:space="1" w:color="FFFFFF"/>
                                <w:right w:val="single" w:sz="2" w:space="4" w:color="FFFFFF"/>
                              </w:divBdr>
                              <w:divsChild>
                                <w:div w:id="1592658038">
                                  <w:marLeft w:val="0"/>
                                  <w:marRight w:val="0"/>
                                  <w:marTop w:val="0"/>
                                  <w:marBottom w:val="0"/>
                                  <w:divBdr>
                                    <w:top w:val="none" w:sz="0" w:space="0" w:color="auto"/>
                                    <w:left w:val="none" w:sz="0" w:space="0" w:color="auto"/>
                                    <w:bottom w:val="none" w:sz="0" w:space="0" w:color="auto"/>
                                    <w:right w:val="none" w:sz="0" w:space="0" w:color="auto"/>
                                  </w:divBdr>
                                </w:div>
                              </w:divsChild>
                            </w:div>
                            <w:div w:id="1829665744">
                              <w:marLeft w:val="0"/>
                              <w:marRight w:val="0"/>
                              <w:marTop w:val="0"/>
                              <w:marBottom w:val="0"/>
                              <w:divBdr>
                                <w:top w:val="single" w:sz="2" w:space="1" w:color="FFFFFF"/>
                                <w:left w:val="single" w:sz="2" w:space="11" w:color="FFFFFF"/>
                                <w:bottom w:val="single" w:sz="2" w:space="1" w:color="FFFFFF"/>
                                <w:right w:val="single" w:sz="2" w:space="4" w:color="FFFFFF"/>
                              </w:divBdr>
                              <w:divsChild>
                                <w:div w:id="1114642246">
                                  <w:marLeft w:val="0"/>
                                  <w:marRight w:val="0"/>
                                  <w:marTop w:val="0"/>
                                  <w:marBottom w:val="0"/>
                                  <w:divBdr>
                                    <w:top w:val="none" w:sz="0" w:space="0" w:color="auto"/>
                                    <w:left w:val="none" w:sz="0" w:space="0" w:color="auto"/>
                                    <w:bottom w:val="none" w:sz="0" w:space="0" w:color="auto"/>
                                    <w:right w:val="none" w:sz="0" w:space="0" w:color="auto"/>
                                  </w:divBdr>
                                </w:div>
                              </w:divsChild>
                            </w:div>
                            <w:div w:id="1439334334">
                              <w:marLeft w:val="0"/>
                              <w:marRight w:val="0"/>
                              <w:marTop w:val="0"/>
                              <w:marBottom w:val="0"/>
                              <w:divBdr>
                                <w:top w:val="single" w:sz="2" w:space="1" w:color="FFFFFF"/>
                                <w:left w:val="single" w:sz="2" w:space="11" w:color="FFFFFF"/>
                                <w:bottom w:val="single" w:sz="2" w:space="1" w:color="FFFFFF"/>
                                <w:right w:val="single" w:sz="2" w:space="4" w:color="FFFFFF"/>
                              </w:divBdr>
                              <w:divsChild>
                                <w:div w:id="405030696">
                                  <w:marLeft w:val="0"/>
                                  <w:marRight w:val="0"/>
                                  <w:marTop w:val="0"/>
                                  <w:marBottom w:val="0"/>
                                  <w:divBdr>
                                    <w:top w:val="none" w:sz="0" w:space="0" w:color="auto"/>
                                    <w:left w:val="none" w:sz="0" w:space="0" w:color="auto"/>
                                    <w:bottom w:val="none" w:sz="0" w:space="0" w:color="auto"/>
                                    <w:right w:val="none" w:sz="0" w:space="0" w:color="auto"/>
                                  </w:divBdr>
                                </w:div>
                              </w:divsChild>
                            </w:div>
                            <w:div w:id="846872621">
                              <w:marLeft w:val="0"/>
                              <w:marRight w:val="0"/>
                              <w:marTop w:val="0"/>
                              <w:marBottom w:val="0"/>
                              <w:divBdr>
                                <w:top w:val="single" w:sz="2" w:space="1" w:color="FFFFFF"/>
                                <w:left w:val="single" w:sz="2" w:space="11" w:color="FFFFFF"/>
                                <w:bottom w:val="single" w:sz="2" w:space="1" w:color="FFFFFF"/>
                                <w:right w:val="single" w:sz="2" w:space="4" w:color="FFFFFF"/>
                              </w:divBdr>
                              <w:divsChild>
                                <w:div w:id="942497763">
                                  <w:marLeft w:val="0"/>
                                  <w:marRight w:val="0"/>
                                  <w:marTop w:val="0"/>
                                  <w:marBottom w:val="0"/>
                                  <w:divBdr>
                                    <w:top w:val="none" w:sz="0" w:space="0" w:color="auto"/>
                                    <w:left w:val="none" w:sz="0" w:space="0" w:color="auto"/>
                                    <w:bottom w:val="none" w:sz="0" w:space="0" w:color="auto"/>
                                    <w:right w:val="none" w:sz="0" w:space="0" w:color="auto"/>
                                  </w:divBdr>
                                </w:div>
                              </w:divsChild>
                            </w:div>
                            <w:div w:id="704524878">
                              <w:marLeft w:val="0"/>
                              <w:marRight w:val="0"/>
                              <w:marTop w:val="0"/>
                              <w:marBottom w:val="0"/>
                              <w:divBdr>
                                <w:top w:val="single" w:sz="2" w:space="1" w:color="FFFFFF"/>
                                <w:left w:val="single" w:sz="2" w:space="11" w:color="FFFFFF"/>
                                <w:bottom w:val="single" w:sz="2" w:space="1" w:color="FFFFFF"/>
                                <w:right w:val="single" w:sz="2" w:space="4" w:color="FFFFFF"/>
                              </w:divBdr>
                              <w:divsChild>
                                <w:div w:id="448816703">
                                  <w:marLeft w:val="0"/>
                                  <w:marRight w:val="0"/>
                                  <w:marTop w:val="0"/>
                                  <w:marBottom w:val="0"/>
                                  <w:divBdr>
                                    <w:top w:val="none" w:sz="0" w:space="0" w:color="auto"/>
                                    <w:left w:val="none" w:sz="0" w:space="0" w:color="auto"/>
                                    <w:bottom w:val="none" w:sz="0" w:space="0" w:color="auto"/>
                                    <w:right w:val="none" w:sz="0" w:space="0" w:color="auto"/>
                                  </w:divBdr>
                                </w:div>
                              </w:divsChild>
                            </w:div>
                            <w:div w:id="1714769332">
                              <w:marLeft w:val="0"/>
                              <w:marRight w:val="0"/>
                              <w:marTop w:val="0"/>
                              <w:marBottom w:val="0"/>
                              <w:divBdr>
                                <w:top w:val="single" w:sz="2" w:space="1" w:color="FFFFFF"/>
                                <w:left w:val="single" w:sz="2" w:space="11" w:color="FFFFFF"/>
                                <w:bottom w:val="single" w:sz="2" w:space="1" w:color="FFFFFF"/>
                                <w:right w:val="single" w:sz="2" w:space="4" w:color="FFFFFF"/>
                              </w:divBdr>
                              <w:divsChild>
                                <w:div w:id="1884632144">
                                  <w:marLeft w:val="0"/>
                                  <w:marRight w:val="0"/>
                                  <w:marTop w:val="0"/>
                                  <w:marBottom w:val="0"/>
                                  <w:divBdr>
                                    <w:top w:val="none" w:sz="0" w:space="0" w:color="auto"/>
                                    <w:left w:val="none" w:sz="0" w:space="0" w:color="auto"/>
                                    <w:bottom w:val="none" w:sz="0" w:space="0" w:color="auto"/>
                                    <w:right w:val="none" w:sz="0" w:space="0" w:color="auto"/>
                                  </w:divBdr>
                                </w:div>
                              </w:divsChild>
                            </w:div>
                            <w:div w:id="599219769">
                              <w:marLeft w:val="0"/>
                              <w:marRight w:val="0"/>
                              <w:marTop w:val="0"/>
                              <w:marBottom w:val="0"/>
                              <w:divBdr>
                                <w:top w:val="single" w:sz="2" w:space="1" w:color="FFFFFF"/>
                                <w:left w:val="single" w:sz="2" w:space="11" w:color="FFFFFF"/>
                                <w:bottom w:val="single" w:sz="2" w:space="1" w:color="FFFFFF"/>
                                <w:right w:val="single" w:sz="2" w:space="4" w:color="FFFFFF"/>
                              </w:divBdr>
                              <w:divsChild>
                                <w:div w:id="20976812">
                                  <w:marLeft w:val="0"/>
                                  <w:marRight w:val="0"/>
                                  <w:marTop w:val="0"/>
                                  <w:marBottom w:val="0"/>
                                  <w:divBdr>
                                    <w:top w:val="none" w:sz="0" w:space="0" w:color="auto"/>
                                    <w:left w:val="none" w:sz="0" w:space="0" w:color="auto"/>
                                    <w:bottom w:val="none" w:sz="0" w:space="0" w:color="auto"/>
                                    <w:right w:val="none" w:sz="0" w:space="0" w:color="auto"/>
                                  </w:divBdr>
                                </w:div>
                              </w:divsChild>
                            </w:div>
                            <w:div w:id="1972973471">
                              <w:marLeft w:val="0"/>
                              <w:marRight w:val="0"/>
                              <w:marTop w:val="0"/>
                              <w:marBottom w:val="0"/>
                              <w:divBdr>
                                <w:top w:val="single" w:sz="2" w:space="1" w:color="FFFFFF"/>
                                <w:left w:val="single" w:sz="2" w:space="11" w:color="FFFFFF"/>
                                <w:bottom w:val="single" w:sz="2" w:space="1" w:color="FFFFFF"/>
                                <w:right w:val="single" w:sz="2" w:space="4" w:color="FFFFFF"/>
                              </w:divBdr>
                              <w:divsChild>
                                <w:div w:id="1300454119">
                                  <w:marLeft w:val="0"/>
                                  <w:marRight w:val="0"/>
                                  <w:marTop w:val="0"/>
                                  <w:marBottom w:val="0"/>
                                  <w:divBdr>
                                    <w:top w:val="none" w:sz="0" w:space="0" w:color="auto"/>
                                    <w:left w:val="none" w:sz="0" w:space="0" w:color="auto"/>
                                    <w:bottom w:val="none" w:sz="0" w:space="0" w:color="auto"/>
                                    <w:right w:val="none" w:sz="0" w:space="0" w:color="auto"/>
                                  </w:divBdr>
                                </w:div>
                              </w:divsChild>
                            </w:div>
                            <w:div w:id="675695544">
                              <w:marLeft w:val="0"/>
                              <w:marRight w:val="0"/>
                              <w:marTop w:val="0"/>
                              <w:marBottom w:val="0"/>
                              <w:divBdr>
                                <w:top w:val="single" w:sz="2" w:space="1" w:color="FFFFFF"/>
                                <w:left w:val="single" w:sz="2" w:space="11" w:color="FFFFFF"/>
                                <w:bottom w:val="single" w:sz="2" w:space="1" w:color="FFFFFF"/>
                                <w:right w:val="single" w:sz="2" w:space="4" w:color="FFFFFF"/>
                              </w:divBdr>
                              <w:divsChild>
                                <w:div w:id="1997955570">
                                  <w:marLeft w:val="0"/>
                                  <w:marRight w:val="0"/>
                                  <w:marTop w:val="0"/>
                                  <w:marBottom w:val="0"/>
                                  <w:divBdr>
                                    <w:top w:val="none" w:sz="0" w:space="0" w:color="auto"/>
                                    <w:left w:val="none" w:sz="0" w:space="0" w:color="auto"/>
                                    <w:bottom w:val="none" w:sz="0" w:space="0" w:color="auto"/>
                                    <w:right w:val="none" w:sz="0" w:space="0" w:color="auto"/>
                                  </w:divBdr>
                                </w:div>
                              </w:divsChild>
                            </w:div>
                            <w:div w:id="1790591552">
                              <w:marLeft w:val="0"/>
                              <w:marRight w:val="0"/>
                              <w:marTop w:val="0"/>
                              <w:marBottom w:val="0"/>
                              <w:divBdr>
                                <w:top w:val="single" w:sz="2" w:space="1" w:color="FFFFFF"/>
                                <w:left w:val="single" w:sz="2" w:space="11" w:color="FFFFFF"/>
                                <w:bottom w:val="single" w:sz="2" w:space="1" w:color="FFFFFF"/>
                                <w:right w:val="single" w:sz="2" w:space="4" w:color="FFFFFF"/>
                              </w:divBdr>
                              <w:divsChild>
                                <w:div w:id="37439669">
                                  <w:marLeft w:val="0"/>
                                  <w:marRight w:val="0"/>
                                  <w:marTop w:val="0"/>
                                  <w:marBottom w:val="0"/>
                                  <w:divBdr>
                                    <w:top w:val="none" w:sz="0" w:space="0" w:color="auto"/>
                                    <w:left w:val="none" w:sz="0" w:space="0" w:color="auto"/>
                                    <w:bottom w:val="none" w:sz="0" w:space="0" w:color="auto"/>
                                    <w:right w:val="none" w:sz="0" w:space="0" w:color="auto"/>
                                  </w:divBdr>
                                </w:div>
                              </w:divsChild>
                            </w:div>
                            <w:div w:id="119080473">
                              <w:marLeft w:val="0"/>
                              <w:marRight w:val="0"/>
                              <w:marTop w:val="0"/>
                              <w:marBottom w:val="0"/>
                              <w:divBdr>
                                <w:top w:val="single" w:sz="2" w:space="1" w:color="FFFFFF"/>
                                <w:left w:val="single" w:sz="2" w:space="11" w:color="FFFFFF"/>
                                <w:bottom w:val="single" w:sz="2" w:space="1" w:color="FFFFFF"/>
                                <w:right w:val="single" w:sz="2" w:space="4" w:color="FFFFFF"/>
                              </w:divBdr>
                              <w:divsChild>
                                <w:div w:id="905141221">
                                  <w:marLeft w:val="0"/>
                                  <w:marRight w:val="0"/>
                                  <w:marTop w:val="0"/>
                                  <w:marBottom w:val="0"/>
                                  <w:divBdr>
                                    <w:top w:val="none" w:sz="0" w:space="0" w:color="auto"/>
                                    <w:left w:val="none" w:sz="0" w:space="0" w:color="auto"/>
                                    <w:bottom w:val="none" w:sz="0" w:space="0" w:color="auto"/>
                                    <w:right w:val="none" w:sz="0" w:space="0" w:color="auto"/>
                                  </w:divBdr>
                                </w:div>
                              </w:divsChild>
                            </w:div>
                            <w:div w:id="27343292">
                              <w:marLeft w:val="0"/>
                              <w:marRight w:val="0"/>
                              <w:marTop w:val="0"/>
                              <w:marBottom w:val="0"/>
                              <w:divBdr>
                                <w:top w:val="single" w:sz="2" w:space="1" w:color="FFFFFF"/>
                                <w:left w:val="single" w:sz="2" w:space="11" w:color="FFFFFF"/>
                                <w:bottom w:val="single" w:sz="2" w:space="1" w:color="FFFFFF"/>
                                <w:right w:val="single" w:sz="2" w:space="4" w:color="FFFFFF"/>
                              </w:divBdr>
                              <w:divsChild>
                                <w:div w:id="1871339783">
                                  <w:marLeft w:val="0"/>
                                  <w:marRight w:val="0"/>
                                  <w:marTop w:val="0"/>
                                  <w:marBottom w:val="0"/>
                                  <w:divBdr>
                                    <w:top w:val="none" w:sz="0" w:space="0" w:color="auto"/>
                                    <w:left w:val="none" w:sz="0" w:space="0" w:color="auto"/>
                                    <w:bottom w:val="none" w:sz="0" w:space="0" w:color="auto"/>
                                    <w:right w:val="none" w:sz="0" w:space="0" w:color="auto"/>
                                  </w:divBdr>
                                </w:div>
                              </w:divsChild>
                            </w:div>
                            <w:div w:id="2133941171">
                              <w:marLeft w:val="0"/>
                              <w:marRight w:val="0"/>
                              <w:marTop w:val="0"/>
                              <w:marBottom w:val="0"/>
                              <w:divBdr>
                                <w:top w:val="single" w:sz="2" w:space="1" w:color="FFFFFF"/>
                                <w:left w:val="single" w:sz="2" w:space="11" w:color="FFFFFF"/>
                                <w:bottom w:val="single" w:sz="2" w:space="1" w:color="FFFFFF"/>
                                <w:right w:val="single" w:sz="2" w:space="4" w:color="FFFFFF"/>
                              </w:divBdr>
                              <w:divsChild>
                                <w:div w:id="1955013524">
                                  <w:marLeft w:val="0"/>
                                  <w:marRight w:val="0"/>
                                  <w:marTop w:val="0"/>
                                  <w:marBottom w:val="0"/>
                                  <w:divBdr>
                                    <w:top w:val="none" w:sz="0" w:space="0" w:color="auto"/>
                                    <w:left w:val="none" w:sz="0" w:space="0" w:color="auto"/>
                                    <w:bottom w:val="none" w:sz="0" w:space="0" w:color="auto"/>
                                    <w:right w:val="none" w:sz="0" w:space="0" w:color="auto"/>
                                  </w:divBdr>
                                </w:div>
                              </w:divsChild>
                            </w:div>
                            <w:div w:id="801311447">
                              <w:marLeft w:val="0"/>
                              <w:marRight w:val="0"/>
                              <w:marTop w:val="0"/>
                              <w:marBottom w:val="0"/>
                              <w:divBdr>
                                <w:top w:val="single" w:sz="2" w:space="1" w:color="FFFFFF"/>
                                <w:left w:val="single" w:sz="2" w:space="11" w:color="FFFFFF"/>
                                <w:bottom w:val="single" w:sz="2" w:space="1" w:color="FFFFFF"/>
                                <w:right w:val="single" w:sz="2" w:space="4" w:color="FFFFFF"/>
                              </w:divBdr>
                              <w:divsChild>
                                <w:div w:id="195241564">
                                  <w:marLeft w:val="0"/>
                                  <w:marRight w:val="0"/>
                                  <w:marTop w:val="0"/>
                                  <w:marBottom w:val="0"/>
                                  <w:divBdr>
                                    <w:top w:val="none" w:sz="0" w:space="0" w:color="auto"/>
                                    <w:left w:val="none" w:sz="0" w:space="0" w:color="auto"/>
                                    <w:bottom w:val="none" w:sz="0" w:space="0" w:color="auto"/>
                                    <w:right w:val="none" w:sz="0" w:space="0" w:color="auto"/>
                                  </w:divBdr>
                                </w:div>
                              </w:divsChild>
                            </w:div>
                            <w:div w:id="1674599555">
                              <w:marLeft w:val="0"/>
                              <w:marRight w:val="0"/>
                              <w:marTop w:val="0"/>
                              <w:marBottom w:val="0"/>
                              <w:divBdr>
                                <w:top w:val="single" w:sz="2" w:space="1" w:color="FFFFFF"/>
                                <w:left w:val="single" w:sz="2" w:space="11" w:color="FFFFFF"/>
                                <w:bottom w:val="single" w:sz="2" w:space="1" w:color="FFFFFF"/>
                                <w:right w:val="single" w:sz="2" w:space="4" w:color="FFFFFF"/>
                              </w:divBdr>
                              <w:divsChild>
                                <w:div w:id="1377504476">
                                  <w:marLeft w:val="0"/>
                                  <w:marRight w:val="0"/>
                                  <w:marTop w:val="0"/>
                                  <w:marBottom w:val="0"/>
                                  <w:divBdr>
                                    <w:top w:val="none" w:sz="0" w:space="0" w:color="auto"/>
                                    <w:left w:val="none" w:sz="0" w:space="0" w:color="auto"/>
                                    <w:bottom w:val="none" w:sz="0" w:space="0" w:color="auto"/>
                                    <w:right w:val="none" w:sz="0" w:space="0" w:color="auto"/>
                                  </w:divBdr>
                                </w:div>
                              </w:divsChild>
                            </w:div>
                            <w:div w:id="1735615297">
                              <w:marLeft w:val="0"/>
                              <w:marRight w:val="0"/>
                              <w:marTop w:val="0"/>
                              <w:marBottom w:val="0"/>
                              <w:divBdr>
                                <w:top w:val="single" w:sz="2" w:space="1" w:color="FFFFFF"/>
                                <w:left w:val="single" w:sz="2" w:space="11" w:color="FFFFFF"/>
                                <w:bottom w:val="single" w:sz="2" w:space="1" w:color="FFFFFF"/>
                                <w:right w:val="single" w:sz="2" w:space="4" w:color="FFFFFF"/>
                              </w:divBdr>
                              <w:divsChild>
                                <w:div w:id="772750209">
                                  <w:marLeft w:val="0"/>
                                  <w:marRight w:val="0"/>
                                  <w:marTop w:val="0"/>
                                  <w:marBottom w:val="0"/>
                                  <w:divBdr>
                                    <w:top w:val="none" w:sz="0" w:space="0" w:color="auto"/>
                                    <w:left w:val="none" w:sz="0" w:space="0" w:color="auto"/>
                                    <w:bottom w:val="none" w:sz="0" w:space="0" w:color="auto"/>
                                    <w:right w:val="none" w:sz="0" w:space="0" w:color="auto"/>
                                  </w:divBdr>
                                </w:div>
                              </w:divsChild>
                            </w:div>
                            <w:div w:id="744452395">
                              <w:marLeft w:val="0"/>
                              <w:marRight w:val="0"/>
                              <w:marTop w:val="0"/>
                              <w:marBottom w:val="0"/>
                              <w:divBdr>
                                <w:top w:val="single" w:sz="2" w:space="1" w:color="FFFFFF"/>
                                <w:left w:val="single" w:sz="2" w:space="11" w:color="FFFFFF"/>
                                <w:bottom w:val="single" w:sz="2" w:space="1" w:color="FFFFFF"/>
                                <w:right w:val="single" w:sz="2" w:space="4" w:color="FFFFFF"/>
                              </w:divBdr>
                              <w:divsChild>
                                <w:div w:id="1374617835">
                                  <w:marLeft w:val="0"/>
                                  <w:marRight w:val="0"/>
                                  <w:marTop w:val="0"/>
                                  <w:marBottom w:val="0"/>
                                  <w:divBdr>
                                    <w:top w:val="none" w:sz="0" w:space="0" w:color="auto"/>
                                    <w:left w:val="none" w:sz="0" w:space="0" w:color="auto"/>
                                    <w:bottom w:val="none" w:sz="0" w:space="0" w:color="auto"/>
                                    <w:right w:val="none" w:sz="0" w:space="0" w:color="auto"/>
                                  </w:divBdr>
                                </w:div>
                              </w:divsChild>
                            </w:div>
                            <w:div w:id="1686588865">
                              <w:marLeft w:val="0"/>
                              <w:marRight w:val="0"/>
                              <w:marTop w:val="0"/>
                              <w:marBottom w:val="0"/>
                              <w:divBdr>
                                <w:top w:val="single" w:sz="2" w:space="1" w:color="FFFFFF"/>
                                <w:left w:val="single" w:sz="2" w:space="11" w:color="FFFFFF"/>
                                <w:bottom w:val="single" w:sz="2" w:space="1" w:color="FFFFFF"/>
                                <w:right w:val="single" w:sz="2" w:space="4" w:color="FFFFFF"/>
                              </w:divBdr>
                              <w:divsChild>
                                <w:div w:id="399330599">
                                  <w:marLeft w:val="0"/>
                                  <w:marRight w:val="0"/>
                                  <w:marTop w:val="0"/>
                                  <w:marBottom w:val="0"/>
                                  <w:divBdr>
                                    <w:top w:val="none" w:sz="0" w:space="0" w:color="auto"/>
                                    <w:left w:val="none" w:sz="0" w:space="0" w:color="auto"/>
                                    <w:bottom w:val="none" w:sz="0" w:space="0" w:color="auto"/>
                                    <w:right w:val="none" w:sz="0" w:space="0" w:color="auto"/>
                                  </w:divBdr>
                                </w:div>
                              </w:divsChild>
                            </w:div>
                            <w:div w:id="12650807">
                              <w:marLeft w:val="0"/>
                              <w:marRight w:val="0"/>
                              <w:marTop w:val="0"/>
                              <w:marBottom w:val="0"/>
                              <w:divBdr>
                                <w:top w:val="single" w:sz="2" w:space="1" w:color="FFFFFF"/>
                                <w:left w:val="single" w:sz="2" w:space="11" w:color="FFFFFF"/>
                                <w:bottom w:val="single" w:sz="2" w:space="1" w:color="FFFFFF"/>
                                <w:right w:val="single" w:sz="2" w:space="4" w:color="FFFFFF"/>
                              </w:divBdr>
                              <w:divsChild>
                                <w:div w:id="1904556363">
                                  <w:marLeft w:val="0"/>
                                  <w:marRight w:val="0"/>
                                  <w:marTop w:val="0"/>
                                  <w:marBottom w:val="0"/>
                                  <w:divBdr>
                                    <w:top w:val="none" w:sz="0" w:space="0" w:color="auto"/>
                                    <w:left w:val="none" w:sz="0" w:space="0" w:color="auto"/>
                                    <w:bottom w:val="none" w:sz="0" w:space="0" w:color="auto"/>
                                    <w:right w:val="none" w:sz="0" w:space="0" w:color="auto"/>
                                  </w:divBdr>
                                </w:div>
                              </w:divsChild>
                            </w:div>
                            <w:div w:id="336811866">
                              <w:marLeft w:val="0"/>
                              <w:marRight w:val="0"/>
                              <w:marTop w:val="0"/>
                              <w:marBottom w:val="0"/>
                              <w:divBdr>
                                <w:top w:val="single" w:sz="2" w:space="1" w:color="FFFFFF"/>
                                <w:left w:val="single" w:sz="2" w:space="11" w:color="FFFFFF"/>
                                <w:bottom w:val="single" w:sz="2" w:space="1" w:color="FFFFFF"/>
                                <w:right w:val="single" w:sz="2" w:space="4" w:color="FFFFFF"/>
                              </w:divBdr>
                              <w:divsChild>
                                <w:div w:id="2130977708">
                                  <w:marLeft w:val="0"/>
                                  <w:marRight w:val="0"/>
                                  <w:marTop w:val="0"/>
                                  <w:marBottom w:val="0"/>
                                  <w:divBdr>
                                    <w:top w:val="none" w:sz="0" w:space="0" w:color="auto"/>
                                    <w:left w:val="none" w:sz="0" w:space="0" w:color="auto"/>
                                    <w:bottom w:val="none" w:sz="0" w:space="0" w:color="auto"/>
                                    <w:right w:val="none" w:sz="0" w:space="0" w:color="auto"/>
                                  </w:divBdr>
                                </w:div>
                              </w:divsChild>
                            </w:div>
                            <w:div w:id="1312097721">
                              <w:marLeft w:val="0"/>
                              <w:marRight w:val="0"/>
                              <w:marTop w:val="0"/>
                              <w:marBottom w:val="0"/>
                              <w:divBdr>
                                <w:top w:val="single" w:sz="2" w:space="1" w:color="FFFFFF"/>
                                <w:left w:val="single" w:sz="2" w:space="11" w:color="FFFFFF"/>
                                <w:bottom w:val="single" w:sz="2" w:space="1" w:color="FFFFFF"/>
                                <w:right w:val="single" w:sz="2" w:space="4" w:color="FFFFFF"/>
                              </w:divBdr>
                              <w:divsChild>
                                <w:div w:id="714232676">
                                  <w:marLeft w:val="0"/>
                                  <w:marRight w:val="0"/>
                                  <w:marTop w:val="0"/>
                                  <w:marBottom w:val="0"/>
                                  <w:divBdr>
                                    <w:top w:val="none" w:sz="0" w:space="0" w:color="auto"/>
                                    <w:left w:val="none" w:sz="0" w:space="0" w:color="auto"/>
                                    <w:bottom w:val="none" w:sz="0" w:space="0" w:color="auto"/>
                                    <w:right w:val="none" w:sz="0" w:space="0" w:color="auto"/>
                                  </w:divBdr>
                                </w:div>
                              </w:divsChild>
                            </w:div>
                            <w:div w:id="617294735">
                              <w:marLeft w:val="0"/>
                              <w:marRight w:val="0"/>
                              <w:marTop w:val="0"/>
                              <w:marBottom w:val="0"/>
                              <w:divBdr>
                                <w:top w:val="single" w:sz="2" w:space="1" w:color="FFFFFF"/>
                                <w:left w:val="single" w:sz="2" w:space="11" w:color="FFFFFF"/>
                                <w:bottom w:val="single" w:sz="2" w:space="1" w:color="FFFFFF"/>
                                <w:right w:val="single" w:sz="2" w:space="4" w:color="FFFFFF"/>
                              </w:divBdr>
                              <w:divsChild>
                                <w:div w:id="165830533">
                                  <w:marLeft w:val="0"/>
                                  <w:marRight w:val="0"/>
                                  <w:marTop w:val="0"/>
                                  <w:marBottom w:val="0"/>
                                  <w:divBdr>
                                    <w:top w:val="none" w:sz="0" w:space="0" w:color="auto"/>
                                    <w:left w:val="none" w:sz="0" w:space="0" w:color="auto"/>
                                    <w:bottom w:val="none" w:sz="0" w:space="0" w:color="auto"/>
                                    <w:right w:val="none" w:sz="0" w:space="0" w:color="auto"/>
                                  </w:divBdr>
                                </w:div>
                              </w:divsChild>
                            </w:div>
                            <w:div w:id="1626157406">
                              <w:marLeft w:val="0"/>
                              <w:marRight w:val="0"/>
                              <w:marTop w:val="0"/>
                              <w:marBottom w:val="0"/>
                              <w:divBdr>
                                <w:top w:val="single" w:sz="2" w:space="1" w:color="FFFFFF"/>
                                <w:left w:val="single" w:sz="2" w:space="11" w:color="FFFFFF"/>
                                <w:bottom w:val="single" w:sz="2" w:space="1" w:color="FFFFFF"/>
                                <w:right w:val="single" w:sz="2" w:space="4" w:color="FFFFFF"/>
                              </w:divBdr>
                              <w:divsChild>
                                <w:div w:id="484474494">
                                  <w:marLeft w:val="0"/>
                                  <w:marRight w:val="0"/>
                                  <w:marTop w:val="0"/>
                                  <w:marBottom w:val="0"/>
                                  <w:divBdr>
                                    <w:top w:val="none" w:sz="0" w:space="0" w:color="auto"/>
                                    <w:left w:val="none" w:sz="0" w:space="0" w:color="auto"/>
                                    <w:bottom w:val="none" w:sz="0" w:space="0" w:color="auto"/>
                                    <w:right w:val="none" w:sz="0" w:space="0" w:color="auto"/>
                                  </w:divBdr>
                                </w:div>
                              </w:divsChild>
                            </w:div>
                            <w:div w:id="2065830935">
                              <w:marLeft w:val="0"/>
                              <w:marRight w:val="0"/>
                              <w:marTop w:val="0"/>
                              <w:marBottom w:val="0"/>
                              <w:divBdr>
                                <w:top w:val="single" w:sz="2" w:space="1" w:color="FFFFFF"/>
                                <w:left w:val="single" w:sz="2" w:space="11" w:color="FFFFFF"/>
                                <w:bottom w:val="single" w:sz="2" w:space="1" w:color="FFFFFF"/>
                                <w:right w:val="single" w:sz="2" w:space="4" w:color="FFFFFF"/>
                              </w:divBdr>
                              <w:divsChild>
                                <w:div w:id="2010323766">
                                  <w:marLeft w:val="0"/>
                                  <w:marRight w:val="0"/>
                                  <w:marTop w:val="0"/>
                                  <w:marBottom w:val="0"/>
                                  <w:divBdr>
                                    <w:top w:val="none" w:sz="0" w:space="0" w:color="auto"/>
                                    <w:left w:val="none" w:sz="0" w:space="0" w:color="auto"/>
                                    <w:bottom w:val="none" w:sz="0" w:space="0" w:color="auto"/>
                                    <w:right w:val="none" w:sz="0" w:space="0" w:color="auto"/>
                                  </w:divBdr>
                                </w:div>
                              </w:divsChild>
                            </w:div>
                            <w:div w:id="1309748601">
                              <w:marLeft w:val="0"/>
                              <w:marRight w:val="0"/>
                              <w:marTop w:val="0"/>
                              <w:marBottom w:val="0"/>
                              <w:divBdr>
                                <w:top w:val="single" w:sz="2" w:space="1" w:color="FFFFFF"/>
                                <w:left w:val="single" w:sz="2" w:space="11" w:color="FFFFFF"/>
                                <w:bottom w:val="single" w:sz="2" w:space="1" w:color="FFFFFF"/>
                                <w:right w:val="single" w:sz="2" w:space="4" w:color="FFFFFF"/>
                              </w:divBdr>
                              <w:divsChild>
                                <w:div w:id="1183975770">
                                  <w:marLeft w:val="0"/>
                                  <w:marRight w:val="0"/>
                                  <w:marTop w:val="0"/>
                                  <w:marBottom w:val="0"/>
                                  <w:divBdr>
                                    <w:top w:val="none" w:sz="0" w:space="0" w:color="auto"/>
                                    <w:left w:val="none" w:sz="0" w:space="0" w:color="auto"/>
                                    <w:bottom w:val="none" w:sz="0" w:space="0" w:color="auto"/>
                                    <w:right w:val="none" w:sz="0" w:space="0" w:color="auto"/>
                                  </w:divBdr>
                                </w:div>
                              </w:divsChild>
                            </w:div>
                            <w:div w:id="693963041">
                              <w:marLeft w:val="0"/>
                              <w:marRight w:val="0"/>
                              <w:marTop w:val="0"/>
                              <w:marBottom w:val="0"/>
                              <w:divBdr>
                                <w:top w:val="single" w:sz="2" w:space="1" w:color="FFFFFF"/>
                                <w:left w:val="single" w:sz="2" w:space="11" w:color="FFFFFF"/>
                                <w:bottom w:val="single" w:sz="2" w:space="1" w:color="FFFFFF"/>
                                <w:right w:val="single" w:sz="2" w:space="4" w:color="FFFFFF"/>
                              </w:divBdr>
                              <w:divsChild>
                                <w:div w:id="358048362">
                                  <w:marLeft w:val="0"/>
                                  <w:marRight w:val="0"/>
                                  <w:marTop w:val="0"/>
                                  <w:marBottom w:val="0"/>
                                  <w:divBdr>
                                    <w:top w:val="none" w:sz="0" w:space="0" w:color="auto"/>
                                    <w:left w:val="none" w:sz="0" w:space="0" w:color="auto"/>
                                    <w:bottom w:val="none" w:sz="0" w:space="0" w:color="auto"/>
                                    <w:right w:val="none" w:sz="0" w:space="0" w:color="auto"/>
                                  </w:divBdr>
                                </w:div>
                              </w:divsChild>
                            </w:div>
                            <w:div w:id="1072628361">
                              <w:marLeft w:val="0"/>
                              <w:marRight w:val="0"/>
                              <w:marTop w:val="0"/>
                              <w:marBottom w:val="0"/>
                              <w:divBdr>
                                <w:top w:val="single" w:sz="2" w:space="1" w:color="FFFFFF"/>
                                <w:left w:val="single" w:sz="2" w:space="11" w:color="FFFFFF"/>
                                <w:bottom w:val="single" w:sz="2" w:space="1" w:color="FFFFFF"/>
                                <w:right w:val="single" w:sz="2" w:space="4" w:color="FFFFFF"/>
                              </w:divBdr>
                              <w:divsChild>
                                <w:div w:id="821847996">
                                  <w:marLeft w:val="0"/>
                                  <w:marRight w:val="0"/>
                                  <w:marTop w:val="0"/>
                                  <w:marBottom w:val="0"/>
                                  <w:divBdr>
                                    <w:top w:val="none" w:sz="0" w:space="0" w:color="auto"/>
                                    <w:left w:val="none" w:sz="0" w:space="0" w:color="auto"/>
                                    <w:bottom w:val="none" w:sz="0" w:space="0" w:color="auto"/>
                                    <w:right w:val="none" w:sz="0" w:space="0" w:color="auto"/>
                                  </w:divBdr>
                                </w:div>
                              </w:divsChild>
                            </w:div>
                            <w:div w:id="83378212">
                              <w:marLeft w:val="0"/>
                              <w:marRight w:val="0"/>
                              <w:marTop w:val="0"/>
                              <w:marBottom w:val="0"/>
                              <w:divBdr>
                                <w:top w:val="single" w:sz="2" w:space="1" w:color="FFFFFF"/>
                                <w:left w:val="single" w:sz="2" w:space="11" w:color="FFFFFF"/>
                                <w:bottom w:val="single" w:sz="2" w:space="1" w:color="FFFFFF"/>
                                <w:right w:val="single" w:sz="2" w:space="4" w:color="FFFFFF"/>
                              </w:divBdr>
                              <w:divsChild>
                                <w:div w:id="1252813445">
                                  <w:marLeft w:val="0"/>
                                  <w:marRight w:val="0"/>
                                  <w:marTop w:val="0"/>
                                  <w:marBottom w:val="0"/>
                                  <w:divBdr>
                                    <w:top w:val="none" w:sz="0" w:space="0" w:color="auto"/>
                                    <w:left w:val="none" w:sz="0" w:space="0" w:color="auto"/>
                                    <w:bottom w:val="none" w:sz="0" w:space="0" w:color="auto"/>
                                    <w:right w:val="none" w:sz="0" w:space="0" w:color="auto"/>
                                  </w:divBdr>
                                </w:div>
                              </w:divsChild>
                            </w:div>
                            <w:div w:id="1989090581">
                              <w:marLeft w:val="0"/>
                              <w:marRight w:val="0"/>
                              <w:marTop w:val="0"/>
                              <w:marBottom w:val="0"/>
                              <w:divBdr>
                                <w:top w:val="single" w:sz="2" w:space="1" w:color="FFFFFF"/>
                                <w:left w:val="single" w:sz="2" w:space="11" w:color="FFFFFF"/>
                                <w:bottom w:val="single" w:sz="2" w:space="1" w:color="FFFFFF"/>
                                <w:right w:val="single" w:sz="2" w:space="4" w:color="FFFFFF"/>
                              </w:divBdr>
                              <w:divsChild>
                                <w:div w:id="981544045">
                                  <w:marLeft w:val="0"/>
                                  <w:marRight w:val="0"/>
                                  <w:marTop w:val="0"/>
                                  <w:marBottom w:val="0"/>
                                  <w:divBdr>
                                    <w:top w:val="none" w:sz="0" w:space="0" w:color="auto"/>
                                    <w:left w:val="none" w:sz="0" w:space="0" w:color="auto"/>
                                    <w:bottom w:val="none" w:sz="0" w:space="0" w:color="auto"/>
                                    <w:right w:val="none" w:sz="0" w:space="0" w:color="auto"/>
                                  </w:divBdr>
                                </w:div>
                              </w:divsChild>
                            </w:div>
                            <w:div w:id="524486753">
                              <w:marLeft w:val="0"/>
                              <w:marRight w:val="0"/>
                              <w:marTop w:val="0"/>
                              <w:marBottom w:val="0"/>
                              <w:divBdr>
                                <w:top w:val="single" w:sz="2" w:space="1" w:color="FFFFFF"/>
                                <w:left w:val="single" w:sz="2" w:space="11" w:color="FFFFFF"/>
                                <w:bottom w:val="single" w:sz="2" w:space="1" w:color="FFFFFF"/>
                                <w:right w:val="single" w:sz="2" w:space="4" w:color="FFFFFF"/>
                              </w:divBdr>
                              <w:divsChild>
                                <w:div w:id="1367752072">
                                  <w:marLeft w:val="0"/>
                                  <w:marRight w:val="0"/>
                                  <w:marTop w:val="0"/>
                                  <w:marBottom w:val="0"/>
                                  <w:divBdr>
                                    <w:top w:val="none" w:sz="0" w:space="0" w:color="auto"/>
                                    <w:left w:val="none" w:sz="0" w:space="0" w:color="auto"/>
                                    <w:bottom w:val="none" w:sz="0" w:space="0" w:color="auto"/>
                                    <w:right w:val="none" w:sz="0" w:space="0" w:color="auto"/>
                                  </w:divBdr>
                                </w:div>
                              </w:divsChild>
                            </w:div>
                            <w:div w:id="673260173">
                              <w:marLeft w:val="0"/>
                              <w:marRight w:val="0"/>
                              <w:marTop w:val="0"/>
                              <w:marBottom w:val="0"/>
                              <w:divBdr>
                                <w:top w:val="single" w:sz="2" w:space="1" w:color="FFFFFF"/>
                                <w:left w:val="single" w:sz="2" w:space="11" w:color="FFFFFF"/>
                                <w:bottom w:val="single" w:sz="2" w:space="1" w:color="FFFFFF"/>
                                <w:right w:val="single" w:sz="2" w:space="4" w:color="FFFFFF"/>
                              </w:divBdr>
                              <w:divsChild>
                                <w:div w:id="111096466">
                                  <w:marLeft w:val="0"/>
                                  <w:marRight w:val="0"/>
                                  <w:marTop w:val="0"/>
                                  <w:marBottom w:val="0"/>
                                  <w:divBdr>
                                    <w:top w:val="none" w:sz="0" w:space="0" w:color="auto"/>
                                    <w:left w:val="none" w:sz="0" w:space="0" w:color="auto"/>
                                    <w:bottom w:val="none" w:sz="0" w:space="0" w:color="auto"/>
                                    <w:right w:val="none" w:sz="0" w:space="0" w:color="auto"/>
                                  </w:divBdr>
                                </w:div>
                              </w:divsChild>
                            </w:div>
                            <w:div w:id="399863805">
                              <w:marLeft w:val="0"/>
                              <w:marRight w:val="0"/>
                              <w:marTop w:val="0"/>
                              <w:marBottom w:val="0"/>
                              <w:divBdr>
                                <w:top w:val="single" w:sz="2" w:space="1" w:color="FFFFFF"/>
                                <w:left w:val="single" w:sz="2" w:space="11" w:color="FFFFFF"/>
                                <w:bottom w:val="single" w:sz="2" w:space="1" w:color="FFFFFF"/>
                                <w:right w:val="single" w:sz="2" w:space="4" w:color="FFFFFF"/>
                              </w:divBdr>
                              <w:divsChild>
                                <w:div w:id="235625582">
                                  <w:marLeft w:val="0"/>
                                  <w:marRight w:val="0"/>
                                  <w:marTop w:val="0"/>
                                  <w:marBottom w:val="0"/>
                                  <w:divBdr>
                                    <w:top w:val="none" w:sz="0" w:space="0" w:color="auto"/>
                                    <w:left w:val="none" w:sz="0" w:space="0" w:color="auto"/>
                                    <w:bottom w:val="none" w:sz="0" w:space="0" w:color="auto"/>
                                    <w:right w:val="none" w:sz="0" w:space="0" w:color="auto"/>
                                  </w:divBdr>
                                </w:div>
                              </w:divsChild>
                            </w:div>
                            <w:div w:id="1592618809">
                              <w:marLeft w:val="0"/>
                              <w:marRight w:val="0"/>
                              <w:marTop w:val="0"/>
                              <w:marBottom w:val="0"/>
                              <w:divBdr>
                                <w:top w:val="single" w:sz="2" w:space="1" w:color="FFFFFF"/>
                                <w:left w:val="single" w:sz="2" w:space="11" w:color="FFFFFF"/>
                                <w:bottom w:val="single" w:sz="2" w:space="1" w:color="FFFFFF"/>
                                <w:right w:val="single" w:sz="2" w:space="4" w:color="FFFFFF"/>
                              </w:divBdr>
                              <w:divsChild>
                                <w:div w:id="1895775789">
                                  <w:marLeft w:val="0"/>
                                  <w:marRight w:val="0"/>
                                  <w:marTop w:val="0"/>
                                  <w:marBottom w:val="0"/>
                                  <w:divBdr>
                                    <w:top w:val="none" w:sz="0" w:space="0" w:color="auto"/>
                                    <w:left w:val="none" w:sz="0" w:space="0" w:color="auto"/>
                                    <w:bottom w:val="none" w:sz="0" w:space="0" w:color="auto"/>
                                    <w:right w:val="none" w:sz="0" w:space="0" w:color="auto"/>
                                  </w:divBdr>
                                </w:div>
                              </w:divsChild>
                            </w:div>
                            <w:div w:id="585965780">
                              <w:marLeft w:val="0"/>
                              <w:marRight w:val="0"/>
                              <w:marTop w:val="0"/>
                              <w:marBottom w:val="0"/>
                              <w:divBdr>
                                <w:top w:val="single" w:sz="2" w:space="1" w:color="FFFFFF"/>
                                <w:left w:val="single" w:sz="2" w:space="11" w:color="FFFFFF"/>
                                <w:bottom w:val="single" w:sz="2" w:space="1" w:color="FFFFFF"/>
                                <w:right w:val="single" w:sz="2" w:space="4" w:color="FFFFFF"/>
                              </w:divBdr>
                              <w:divsChild>
                                <w:div w:id="242300375">
                                  <w:marLeft w:val="0"/>
                                  <w:marRight w:val="0"/>
                                  <w:marTop w:val="0"/>
                                  <w:marBottom w:val="0"/>
                                  <w:divBdr>
                                    <w:top w:val="none" w:sz="0" w:space="0" w:color="auto"/>
                                    <w:left w:val="none" w:sz="0" w:space="0" w:color="auto"/>
                                    <w:bottom w:val="none" w:sz="0" w:space="0" w:color="auto"/>
                                    <w:right w:val="none" w:sz="0" w:space="0" w:color="auto"/>
                                  </w:divBdr>
                                </w:div>
                              </w:divsChild>
                            </w:div>
                            <w:div w:id="1885361779">
                              <w:marLeft w:val="0"/>
                              <w:marRight w:val="0"/>
                              <w:marTop w:val="0"/>
                              <w:marBottom w:val="0"/>
                              <w:divBdr>
                                <w:top w:val="single" w:sz="2" w:space="1" w:color="FFFFFF"/>
                                <w:left w:val="single" w:sz="2" w:space="11" w:color="FFFFFF"/>
                                <w:bottom w:val="single" w:sz="2" w:space="1" w:color="FFFFFF"/>
                                <w:right w:val="single" w:sz="2" w:space="4" w:color="FFFFFF"/>
                              </w:divBdr>
                              <w:divsChild>
                                <w:div w:id="1964728143">
                                  <w:marLeft w:val="0"/>
                                  <w:marRight w:val="0"/>
                                  <w:marTop w:val="0"/>
                                  <w:marBottom w:val="0"/>
                                  <w:divBdr>
                                    <w:top w:val="none" w:sz="0" w:space="0" w:color="auto"/>
                                    <w:left w:val="none" w:sz="0" w:space="0" w:color="auto"/>
                                    <w:bottom w:val="none" w:sz="0" w:space="0" w:color="auto"/>
                                    <w:right w:val="none" w:sz="0" w:space="0" w:color="auto"/>
                                  </w:divBdr>
                                </w:div>
                              </w:divsChild>
                            </w:div>
                            <w:div w:id="1812670129">
                              <w:marLeft w:val="0"/>
                              <w:marRight w:val="0"/>
                              <w:marTop w:val="0"/>
                              <w:marBottom w:val="0"/>
                              <w:divBdr>
                                <w:top w:val="single" w:sz="2" w:space="1" w:color="FFFFFF"/>
                                <w:left w:val="single" w:sz="2" w:space="11" w:color="FFFFFF"/>
                                <w:bottom w:val="single" w:sz="2" w:space="1" w:color="FFFFFF"/>
                                <w:right w:val="single" w:sz="2" w:space="4" w:color="FFFFFF"/>
                              </w:divBdr>
                              <w:divsChild>
                                <w:div w:id="448819050">
                                  <w:marLeft w:val="0"/>
                                  <w:marRight w:val="0"/>
                                  <w:marTop w:val="0"/>
                                  <w:marBottom w:val="0"/>
                                  <w:divBdr>
                                    <w:top w:val="none" w:sz="0" w:space="0" w:color="auto"/>
                                    <w:left w:val="none" w:sz="0" w:space="0" w:color="auto"/>
                                    <w:bottom w:val="none" w:sz="0" w:space="0" w:color="auto"/>
                                    <w:right w:val="none" w:sz="0" w:space="0" w:color="auto"/>
                                  </w:divBdr>
                                </w:div>
                              </w:divsChild>
                            </w:div>
                            <w:div w:id="536237107">
                              <w:marLeft w:val="0"/>
                              <w:marRight w:val="0"/>
                              <w:marTop w:val="0"/>
                              <w:marBottom w:val="0"/>
                              <w:divBdr>
                                <w:top w:val="single" w:sz="2" w:space="1" w:color="FFFFFF"/>
                                <w:left w:val="single" w:sz="2" w:space="11" w:color="FFFFFF"/>
                                <w:bottom w:val="single" w:sz="2" w:space="1" w:color="FFFFFF"/>
                                <w:right w:val="single" w:sz="2" w:space="4" w:color="FFFFFF"/>
                              </w:divBdr>
                              <w:divsChild>
                                <w:div w:id="1473327522">
                                  <w:marLeft w:val="0"/>
                                  <w:marRight w:val="0"/>
                                  <w:marTop w:val="0"/>
                                  <w:marBottom w:val="0"/>
                                  <w:divBdr>
                                    <w:top w:val="none" w:sz="0" w:space="0" w:color="auto"/>
                                    <w:left w:val="none" w:sz="0" w:space="0" w:color="auto"/>
                                    <w:bottom w:val="none" w:sz="0" w:space="0" w:color="auto"/>
                                    <w:right w:val="none" w:sz="0" w:space="0" w:color="auto"/>
                                  </w:divBdr>
                                </w:div>
                              </w:divsChild>
                            </w:div>
                            <w:div w:id="1218589815">
                              <w:marLeft w:val="0"/>
                              <w:marRight w:val="0"/>
                              <w:marTop w:val="0"/>
                              <w:marBottom w:val="0"/>
                              <w:divBdr>
                                <w:top w:val="single" w:sz="2" w:space="1" w:color="FFFFFF"/>
                                <w:left w:val="single" w:sz="2" w:space="11" w:color="FFFFFF"/>
                                <w:bottom w:val="single" w:sz="2" w:space="1" w:color="FFFFFF"/>
                                <w:right w:val="single" w:sz="2" w:space="4" w:color="FFFFFF"/>
                              </w:divBdr>
                              <w:divsChild>
                                <w:div w:id="1088696775">
                                  <w:marLeft w:val="0"/>
                                  <w:marRight w:val="0"/>
                                  <w:marTop w:val="0"/>
                                  <w:marBottom w:val="0"/>
                                  <w:divBdr>
                                    <w:top w:val="none" w:sz="0" w:space="0" w:color="auto"/>
                                    <w:left w:val="none" w:sz="0" w:space="0" w:color="auto"/>
                                    <w:bottom w:val="none" w:sz="0" w:space="0" w:color="auto"/>
                                    <w:right w:val="none" w:sz="0" w:space="0" w:color="auto"/>
                                  </w:divBdr>
                                </w:div>
                              </w:divsChild>
                            </w:div>
                            <w:div w:id="1220629078">
                              <w:marLeft w:val="0"/>
                              <w:marRight w:val="0"/>
                              <w:marTop w:val="0"/>
                              <w:marBottom w:val="0"/>
                              <w:divBdr>
                                <w:top w:val="single" w:sz="2" w:space="1" w:color="FFFFFF"/>
                                <w:left w:val="single" w:sz="2" w:space="11" w:color="FFFFFF"/>
                                <w:bottom w:val="single" w:sz="2" w:space="1" w:color="FFFFFF"/>
                                <w:right w:val="single" w:sz="2" w:space="4" w:color="FFFFFF"/>
                              </w:divBdr>
                              <w:divsChild>
                                <w:div w:id="1418550841">
                                  <w:marLeft w:val="0"/>
                                  <w:marRight w:val="0"/>
                                  <w:marTop w:val="0"/>
                                  <w:marBottom w:val="0"/>
                                  <w:divBdr>
                                    <w:top w:val="none" w:sz="0" w:space="0" w:color="auto"/>
                                    <w:left w:val="none" w:sz="0" w:space="0" w:color="auto"/>
                                    <w:bottom w:val="none" w:sz="0" w:space="0" w:color="auto"/>
                                    <w:right w:val="none" w:sz="0" w:space="0" w:color="auto"/>
                                  </w:divBdr>
                                </w:div>
                              </w:divsChild>
                            </w:div>
                            <w:div w:id="2094472784">
                              <w:marLeft w:val="0"/>
                              <w:marRight w:val="0"/>
                              <w:marTop w:val="0"/>
                              <w:marBottom w:val="0"/>
                              <w:divBdr>
                                <w:top w:val="single" w:sz="2" w:space="1" w:color="FFFFFF"/>
                                <w:left w:val="single" w:sz="2" w:space="11" w:color="FFFFFF"/>
                                <w:bottom w:val="single" w:sz="2" w:space="4" w:color="FFFFFF"/>
                                <w:right w:val="single" w:sz="2" w:space="4" w:color="FFFFFF"/>
                              </w:divBdr>
                              <w:divsChild>
                                <w:div w:id="109755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8972941">
              <w:marLeft w:val="75"/>
              <w:marRight w:val="75"/>
              <w:marTop w:val="75"/>
              <w:marBottom w:val="75"/>
              <w:divBdr>
                <w:top w:val="none" w:sz="0" w:space="0" w:color="auto"/>
                <w:left w:val="none" w:sz="0" w:space="0" w:color="auto"/>
                <w:bottom w:val="none" w:sz="0" w:space="0" w:color="auto"/>
                <w:right w:val="none" w:sz="0" w:space="0" w:color="auto"/>
              </w:divBdr>
              <w:divsChild>
                <w:div w:id="1990598136">
                  <w:marLeft w:val="0"/>
                  <w:marRight w:val="0"/>
                  <w:marTop w:val="0"/>
                  <w:marBottom w:val="300"/>
                  <w:divBdr>
                    <w:top w:val="single" w:sz="6" w:space="0" w:color="E0E0E0"/>
                    <w:left w:val="single" w:sz="6" w:space="0" w:color="E0E0E0"/>
                    <w:bottom w:val="single" w:sz="6" w:space="0" w:color="E0E0E0"/>
                    <w:right w:val="single" w:sz="6" w:space="0" w:color="E0E0E0"/>
                  </w:divBdr>
                  <w:divsChild>
                    <w:div w:id="203296302">
                      <w:marLeft w:val="0"/>
                      <w:marRight w:val="0"/>
                      <w:marTop w:val="0"/>
                      <w:marBottom w:val="0"/>
                      <w:divBdr>
                        <w:top w:val="none" w:sz="0" w:space="0" w:color="auto"/>
                        <w:left w:val="none" w:sz="0" w:space="0" w:color="auto"/>
                        <w:bottom w:val="none" w:sz="0" w:space="0" w:color="auto"/>
                        <w:right w:val="none" w:sz="0" w:space="0" w:color="auto"/>
                      </w:divBdr>
                      <w:divsChild>
                        <w:div w:id="1845706847">
                          <w:marLeft w:val="0"/>
                          <w:marRight w:val="0"/>
                          <w:marTop w:val="0"/>
                          <w:marBottom w:val="0"/>
                          <w:divBdr>
                            <w:top w:val="none" w:sz="0" w:space="0" w:color="auto"/>
                            <w:left w:val="none" w:sz="0" w:space="0" w:color="auto"/>
                            <w:bottom w:val="none" w:sz="0" w:space="0" w:color="auto"/>
                            <w:right w:val="none" w:sz="0" w:space="0" w:color="auto"/>
                          </w:divBdr>
                          <w:divsChild>
                            <w:div w:id="1472211310">
                              <w:marLeft w:val="0"/>
                              <w:marRight w:val="0"/>
                              <w:marTop w:val="0"/>
                              <w:marBottom w:val="0"/>
                              <w:divBdr>
                                <w:top w:val="single" w:sz="2" w:space="4" w:color="FFFFFF"/>
                                <w:left w:val="single" w:sz="2" w:space="11" w:color="FFFFFF"/>
                                <w:bottom w:val="single" w:sz="2" w:space="1" w:color="FFFFFF"/>
                                <w:right w:val="single" w:sz="2" w:space="4" w:color="FFFFFF"/>
                              </w:divBdr>
                              <w:divsChild>
                                <w:div w:id="502817471">
                                  <w:marLeft w:val="0"/>
                                  <w:marRight w:val="0"/>
                                  <w:marTop w:val="0"/>
                                  <w:marBottom w:val="0"/>
                                  <w:divBdr>
                                    <w:top w:val="none" w:sz="0" w:space="0" w:color="auto"/>
                                    <w:left w:val="none" w:sz="0" w:space="0" w:color="auto"/>
                                    <w:bottom w:val="none" w:sz="0" w:space="0" w:color="auto"/>
                                    <w:right w:val="none" w:sz="0" w:space="0" w:color="auto"/>
                                  </w:divBdr>
                                </w:div>
                              </w:divsChild>
                            </w:div>
                            <w:div w:id="1395467375">
                              <w:marLeft w:val="0"/>
                              <w:marRight w:val="0"/>
                              <w:marTop w:val="0"/>
                              <w:marBottom w:val="0"/>
                              <w:divBdr>
                                <w:top w:val="single" w:sz="2" w:space="1" w:color="FFFFFF"/>
                                <w:left w:val="single" w:sz="2" w:space="11" w:color="FFFFFF"/>
                                <w:bottom w:val="single" w:sz="2" w:space="1" w:color="FFFFFF"/>
                                <w:right w:val="single" w:sz="2" w:space="4" w:color="FFFFFF"/>
                              </w:divBdr>
                              <w:divsChild>
                                <w:div w:id="1865554624">
                                  <w:marLeft w:val="0"/>
                                  <w:marRight w:val="0"/>
                                  <w:marTop w:val="0"/>
                                  <w:marBottom w:val="0"/>
                                  <w:divBdr>
                                    <w:top w:val="none" w:sz="0" w:space="0" w:color="auto"/>
                                    <w:left w:val="none" w:sz="0" w:space="0" w:color="auto"/>
                                    <w:bottom w:val="none" w:sz="0" w:space="0" w:color="auto"/>
                                    <w:right w:val="none" w:sz="0" w:space="0" w:color="auto"/>
                                  </w:divBdr>
                                </w:div>
                              </w:divsChild>
                            </w:div>
                            <w:div w:id="229586244">
                              <w:marLeft w:val="0"/>
                              <w:marRight w:val="0"/>
                              <w:marTop w:val="0"/>
                              <w:marBottom w:val="0"/>
                              <w:divBdr>
                                <w:top w:val="single" w:sz="2" w:space="1" w:color="FFFFFF"/>
                                <w:left w:val="single" w:sz="2" w:space="11" w:color="FFFFFF"/>
                                <w:bottom w:val="single" w:sz="2" w:space="1" w:color="FFFFFF"/>
                                <w:right w:val="single" w:sz="2" w:space="4" w:color="FFFFFF"/>
                              </w:divBdr>
                              <w:divsChild>
                                <w:div w:id="912204165">
                                  <w:marLeft w:val="0"/>
                                  <w:marRight w:val="0"/>
                                  <w:marTop w:val="0"/>
                                  <w:marBottom w:val="0"/>
                                  <w:divBdr>
                                    <w:top w:val="none" w:sz="0" w:space="0" w:color="auto"/>
                                    <w:left w:val="none" w:sz="0" w:space="0" w:color="auto"/>
                                    <w:bottom w:val="none" w:sz="0" w:space="0" w:color="auto"/>
                                    <w:right w:val="none" w:sz="0" w:space="0" w:color="auto"/>
                                  </w:divBdr>
                                </w:div>
                              </w:divsChild>
                            </w:div>
                            <w:div w:id="1368137263">
                              <w:marLeft w:val="0"/>
                              <w:marRight w:val="0"/>
                              <w:marTop w:val="0"/>
                              <w:marBottom w:val="0"/>
                              <w:divBdr>
                                <w:top w:val="single" w:sz="2" w:space="1" w:color="FFFFFF"/>
                                <w:left w:val="single" w:sz="2" w:space="11" w:color="FFFFFF"/>
                                <w:bottom w:val="single" w:sz="2" w:space="1" w:color="FFFFFF"/>
                                <w:right w:val="single" w:sz="2" w:space="4" w:color="FFFFFF"/>
                              </w:divBdr>
                              <w:divsChild>
                                <w:div w:id="2065518072">
                                  <w:marLeft w:val="0"/>
                                  <w:marRight w:val="0"/>
                                  <w:marTop w:val="0"/>
                                  <w:marBottom w:val="0"/>
                                  <w:divBdr>
                                    <w:top w:val="none" w:sz="0" w:space="0" w:color="auto"/>
                                    <w:left w:val="none" w:sz="0" w:space="0" w:color="auto"/>
                                    <w:bottom w:val="none" w:sz="0" w:space="0" w:color="auto"/>
                                    <w:right w:val="none" w:sz="0" w:space="0" w:color="auto"/>
                                  </w:divBdr>
                                </w:div>
                              </w:divsChild>
                            </w:div>
                            <w:div w:id="99422437">
                              <w:marLeft w:val="0"/>
                              <w:marRight w:val="0"/>
                              <w:marTop w:val="0"/>
                              <w:marBottom w:val="0"/>
                              <w:divBdr>
                                <w:top w:val="single" w:sz="2" w:space="1" w:color="FFFFFF"/>
                                <w:left w:val="single" w:sz="2" w:space="11" w:color="FFFFFF"/>
                                <w:bottom w:val="single" w:sz="2" w:space="1" w:color="FFFFFF"/>
                                <w:right w:val="single" w:sz="2" w:space="4" w:color="FFFFFF"/>
                              </w:divBdr>
                              <w:divsChild>
                                <w:div w:id="1943566184">
                                  <w:marLeft w:val="0"/>
                                  <w:marRight w:val="0"/>
                                  <w:marTop w:val="0"/>
                                  <w:marBottom w:val="0"/>
                                  <w:divBdr>
                                    <w:top w:val="none" w:sz="0" w:space="0" w:color="auto"/>
                                    <w:left w:val="none" w:sz="0" w:space="0" w:color="auto"/>
                                    <w:bottom w:val="none" w:sz="0" w:space="0" w:color="auto"/>
                                    <w:right w:val="none" w:sz="0" w:space="0" w:color="auto"/>
                                  </w:divBdr>
                                </w:div>
                              </w:divsChild>
                            </w:div>
                            <w:div w:id="995844883">
                              <w:marLeft w:val="0"/>
                              <w:marRight w:val="0"/>
                              <w:marTop w:val="0"/>
                              <w:marBottom w:val="0"/>
                              <w:divBdr>
                                <w:top w:val="single" w:sz="2" w:space="1" w:color="FFFFFF"/>
                                <w:left w:val="single" w:sz="2" w:space="11" w:color="FFFFFF"/>
                                <w:bottom w:val="single" w:sz="2" w:space="1" w:color="FFFFFF"/>
                                <w:right w:val="single" w:sz="2" w:space="4" w:color="FFFFFF"/>
                              </w:divBdr>
                              <w:divsChild>
                                <w:div w:id="1005010776">
                                  <w:marLeft w:val="0"/>
                                  <w:marRight w:val="0"/>
                                  <w:marTop w:val="0"/>
                                  <w:marBottom w:val="0"/>
                                  <w:divBdr>
                                    <w:top w:val="none" w:sz="0" w:space="0" w:color="auto"/>
                                    <w:left w:val="none" w:sz="0" w:space="0" w:color="auto"/>
                                    <w:bottom w:val="none" w:sz="0" w:space="0" w:color="auto"/>
                                    <w:right w:val="none" w:sz="0" w:space="0" w:color="auto"/>
                                  </w:divBdr>
                                </w:div>
                              </w:divsChild>
                            </w:div>
                            <w:div w:id="1960452724">
                              <w:marLeft w:val="0"/>
                              <w:marRight w:val="0"/>
                              <w:marTop w:val="0"/>
                              <w:marBottom w:val="0"/>
                              <w:divBdr>
                                <w:top w:val="single" w:sz="2" w:space="1" w:color="FFFFFF"/>
                                <w:left w:val="single" w:sz="2" w:space="11" w:color="FFFFFF"/>
                                <w:bottom w:val="single" w:sz="2" w:space="1" w:color="FFFFFF"/>
                                <w:right w:val="single" w:sz="2" w:space="4" w:color="FFFFFF"/>
                              </w:divBdr>
                              <w:divsChild>
                                <w:div w:id="1801996316">
                                  <w:marLeft w:val="0"/>
                                  <w:marRight w:val="0"/>
                                  <w:marTop w:val="0"/>
                                  <w:marBottom w:val="0"/>
                                  <w:divBdr>
                                    <w:top w:val="none" w:sz="0" w:space="0" w:color="auto"/>
                                    <w:left w:val="none" w:sz="0" w:space="0" w:color="auto"/>
                                    <w:bottom w:val="none" w:sz="0" w:space="0" w:color="auto"/>
                                    <w:right w:val="none" w:sz="0" w:space="0" w:color="auto"/>
                                  </w:divBdr>
                                </w:div>
                              </w:divsChild>
                            </w:div>
                            <w:div w:id="1870413338">
                              <w:marLeft w:val="0"/>
                              <w:marRight w:val="0"/>
                              <w:marTop w:val="0"/>
                              <w:marBottom w:val="0"/>
                              <w:divBdr>
                                <w:top w:val="single" w:sz="2" w:space="1" w:color="FFFFFF"/>
                                <w:left w:val="single" w:sz="2" w:space="11" w:color="FFFFFF"/>
                                <w:bottom w:val="single" w:sz="2" w:space="1" w:color="FFFFFF"/>
                                <w:right w:val="single" w:sz="2" w:space="4" w:color="FFFFFF"/>
                              </w:divBdr>
                              <w:divsChild>
                                <w:div w:id="1336418479">
                                  <w:marLeft w:val="0"/>
                                  <w:marRight w:val="0"/>
                                  <w:marTop w:val="0"/>
                                  <w:marBottom w:val="0"/>
                                  <w:divBdr>
                                    <w:top w:val="none" w:sz="0" w:space="0" w:color="auto"/>
                                    <w:left w:val="none" w:sz="0" w:space="0" w:color="auto"/>
                                    <w:bottom w:val="none" w:sz="0" w:space="0" w:color="auto"/>
                                    <w:right w:val="none" w:sz="0" w:space="0" w:color="auto"/>
                                  </w:divBdr>
                                </w:div>
                              </w:divsChild>
                            </w:div>
                            <w:div w:id="229273516">
                              <w:marLeft w:val="0"/>
                              <w:marRight w:val="0"/>
                              <w:marTop w:val="0"/>
                              <w:marBottom w:val="0"/>
                              <w:divBdr>
                                <w:top w:val="single" w:sz="2" w:space="1" w:color="FFFFFF"/>
                                <w:left w:val="single" w:sz="2" w:space="11" w:color="FFFFFF"/>
                                <w:bottom w:val="single" w:sz="2" w:space="1" w:color="FFFFFF"/>
                                <w:right w:val="single" w:sz="2" w:space="4" w:color="FFFFFF"/>
                              </w:divBdr>
                              <w:divsChild>
                                <w:div w:id="2010667625">
                                  <w:marLeft w:val="0"/>
                                  <w:marRight w:val="0"/>
                                  <w:marTop w:val="0"/>
                                  <w:marBottom w:val="0"/>
                                  <w:divBdr>
                                    <w:top w:val="none" w:sz="0" w:space="0" w:color="auto"/>
                                    <w:left w:val="none" w:sz="0" w:space="0" w:color="auto"/>
                                    <w:bottom w:val="none" w:sz="0" w:space="0" w:color="auto"/>
                                    <w:right w:val="none" w:sz="0" w:space="0" w:color="auto"/>
                                  </w:divBdr>
                                </w:div>
                              </w:divsChild>
                            </w:div>
                            <w:div w:id="2144541066">
                              <w:marLeft w:val="0"/>
                              <w:marRight w:val="0"/>
                              <w:marTop w:val="0"/>
                              <w:marBottom w:val="0"/>
                              <w:divBdr>
                                <w:top w:val="single" w:sz="2" w:space="1" w:color="FFFFFF"/>
                                <w:left w:val="single" w:sz="2" w:space="11" w:color="FFFFFF"/>
                                <w:bottom w:val="single" w:sz="2" w:space="1" w:color="FFFFFF"/>
                                <w:right w:val="single" w:sz="2" w:space="4" w:color="FFFFFF"/>
                              </w:divBdr>
                              <w:divsChild>
                                <w:div w:id="913975199">
                                  <w:marLeft w:val="0"/>
                                  <w:marRight w:val="0"/>
                                  <w:marTop w:val="0"/>
                                  <w:marBottom w:val="0"/>
                                  <w:divBdr>
                                    <w:top w:val="none" w:sz="0" w:space="0" w:color="auto"/>
                                    <w:left w:val="none" w:sz="0" w:space="0" w:color="auto"/>
                                    <w:bottom w:val="none" w:sz="0" w:space="0" w:color="auto"/>
                                    <w:right w:val="none" w:sz="0" w:space="0" w:color="auto"/>
                                  </w:divBdr>
                                </w:div>
                              </w:divsChild>
                            </w:div>
                            <w:div w:id="333655716">
                              <w:marLeft w:val="0"/>
                              <w:marRight w:val="0"/>
                              <w:marTop w:val="0"/>
                              <w:marBottom w:val="0"/>
                              <w:divBdr>
                                <w:top w:val="single" w:sz="2" w:space="1" w:color="FFFFFF"/>
                                <w:left w:val="single" w:sz="2" w:space="11" w:color="FFFFFF"/>
                                <w:bottom w:val="single" w:sz="2" w:space="1" w:color="FFFFFF"/>
                                <w:right w:val="single" w:sz="2" w:space="4" w:color="FFFFFF"/>
                              </w:divBdr>
                              <w:divsChild>
                                <w:div w:id="1128158831">
                                  <w:marLeft w:val="0"/>
                                  <w:marRight w:val="0"/>
                                  <w:marTop w:val="0"/>
                                  <w:marBottom w:val="0"/>
                                  <w:divBdr>
                                    <w:top w:val="none" w:sz="0" w:space="0" w:color="auto"/>
                                    <w:left w:val="none" w:sz="0" w:space="0" w:color="auto"/>
                                    <w:bottom w:val="none" w:sz="0" w:space="0" w:color="auto"/>
                                    <w:right w:val="none" w:sz="0" w:space="0" w:color="auto"/>
                                  </w:divBdr>
                                </w:div>
                              </w:divsChild>
                            </w:div>
                            <w:div w:id="1479108296">
                              <w:marLeft w:val="0"/>
                              <w:marRight w:val="0"/>
                              <w:marTop w:val="0"/>
                              <w:marBottom w:val="0"/>
                              <w:divBdr>
                                <w:top w:val="single" w:sz="2" w:space="1" w:color="FFFFFF"/>
                                <w:left w:val="single" w:sz="2" w:space="11" w:color="FFFFFF"/>
                                <w:bottom w:val="single" w:sz="2" w:space="1" w:color="FFFFFF"/>
                                <w:right w:val="single" w:sz="2" w:space="4" w:color="FFFFFF"/>
                              </w:divBdr>
                              <w:divsChild>
                                <w:div w:id="1647666809">
                                  <w:marLeft w:val="0"/>
                                  <w:marRight w:val="0"/>
                                  <w:marTop w:val="0"/>
                                  <w:marBottom w:val="0"/>
                                  <w:divBdr>
                                    <w:top w:val="none" w:sz="0" w:space="0" w:color="auto"/>
                                    <w:left w:val="none" w:sz="0" w:space="0" w:color="auto"/>
                                    <w:bottom w:val="none" w:sz="0" w:space="0" w:color="auto"/>
                                    <w:right w:val="none" w:sz="0" w:space="0" w:color="auto"/>
                                  </w:divBdr>
                                </w:div>
                              </w:divsChild>
                            </w:div>
                            <w:div w:id="1195146745">
                              <w:marLeft w:val="0"/>
                              <w:marRight w:val="0"/>
                              <w:marTop w:val="0"/>
                              <w:marBottom w:val="0"/>
                              <w:divBdr>
                                <w:top w:val="single" w:sz="2" w:space="1" w:color="FFFFFF"/>
                                <w:left w:val="single" w:sz="2" w:space="11" w:color="FFFFFF"/>
                                <w:bottom w:val="single" w:sz="2" w:space="1" w:color="FFFFFF"/>
                                <w:right w:val="single" w:sz="2" w:space="4" w:color="FFFFFF"/>
                              </w:divBdr>
                              <w:divsChild>
                                <w:div w:id="777456142">
                                  <w:marLeft w:val="0"/>
                                  <w:marRight w:val="0"/>
                                  <w:marTop w:val="0"/>
                                  <w:marBottom w:val="0"/>
                                  <w:divBdr>
                                    <w:top w:val="none" w:sz="0" w:space="0" w:color="auto"/>
                                    <w:left w:val="none" w:sz="0" w:space="0" w:color="auto"/>
                                    <w:bottom w:val="none" w:sz="0" w:space="0" w:color="auto"/>
                                    <w:right w:val="none" w:sz="0" w:space="0" w:color="auto"/>
                                  </w:divBdr>
                                </w:div>
                              </w:divsChild>
                            </w:div>
                            <w:div w:id="772633889">
                              <w:marLeft w:val="0"/>
                              <w:marRight w:val="0"/>
                              <w:marTop w:val="0"/>
                              <w:marBottom w:val="0"/>
                              <w:divBdr>
                                <w:top w:val="single" w:sz="2" w:space="1" w:color="FFFFFF"/>
                                <w:left w:val="single" w:sz="2" w:space="11" w:color="FFFFFF"/>
                                <w:bottom w:val="single" w:sz="2" w:space="1" w:color="FFFFFF"/>
                                <w:right w:val="single" w:sz="2" w:space="4" w:color="FFFFFF"/>
                              </w:divBdr>
                              <w:divsChild>
                                <w:div w:id="1970932881">
                                  <w:marLeft w:val="0"/>
                                  <w:marRight w:val="0"/>
                                  <w:marTop w:val="0"/>
                                  <w:marBottom w:val="0"/>
                                  <w:divBdr>
                                    <w:top w:val="none" w:sz="0" w:space="0" w:color="auto"/>
                                    <w:left w:val="none" w:sz="0" w:space="0" w:color="auto"/>
                                    <w:bottom w:val="none" w:sz="0" w:space="0" w:color="auto"/>
                                    <w:right w:val="none" w:sz="0" w:space="0" w:color="auto"/>
                                  </w:divBdr>
                                </w:div>
                              </w:divsChild>
                            </w:div>
                            <w:div w:id="1313362934">
                              <w:marLeft w:val="0"/>
                              <w:marRight w:val="0"/>
                              <w:marTop w:val="0"/>
                              <w:marBottom w:val="0"/>
                              <w:divBdr>
                                <w:top w:val="single" w:sz="2" w:space="1" w:color="FFFFFF"/>
                                <w:left w:val="single" w:sz="2" w:space="11" w:color="FFFFFF"/>
                                <w:bottom w:val="single" w:sz="2" w:space="1" w:color="FFFFFF"/>
                                <w:right w:val="single" w:sz="2" w:space="4" w:color="FFFFFF"/>
                              </w:divBdr>
                              <w:divsChild>
                                <w:div w:id="270209404">
                                  <w:marLeft w:val="0"/>
                                  <w:marRight w:val="0"/>
                                  <w:marTop w:val="0"/>
                                  <w:marBottom w:val="0"/>
                                  <w:divBdr>
                                    <w:top w:val="none" w:sz="0" w:space="0" w:color="auto"/>
                                    <w:left w:val="none" w:sz="0" w:space="0" w:color="auto"/>
                                    <w:bottom w:val="none" w:sz="0" w:space="0" w:color="auto"/>
                                    <w:right w:val="none" w:sz="0" w:space="0" w:color="auto"/>
                                  </w:divBdr>
                                </w:div>
                              </w:divsChild>
                            </w:div>
                            <w:div w:id="1432162597">
                              <w:marLeft w:val="0"/>
                              <w:marRight w:val="0"/>
                              <w:marTop w:val="0"/>
                              <w:marBottom w:val="0"/>
                              <w:divBdr>
                                <w:top w:val="single" w:sz="2" w:space="1" w:color="FFFFFF"/>
                                <w:left w:val="single" w:sz="2" w:space="11" w:color="FFFFFF"/>
                                <w:bottom w:val="single" w:sz="2" w:space="1" w:color="FFFFFF"/>
                                <w:right w:val="single" w:sz="2" w:space="4" w:color="FFFFFF"/>
                              </w:divBdr>
                              <w:divsChild>
                                <w:div w:id="896739993">
                                  <w:marLeft w:val="0"/>
                                  <w:marRight w:val="0"/>
                                  <w:marTop w:val="0"/>
                                  <w:marBottom w:val="0"/>
                                  <w:divBdr>
                                    <w:top w:val="none" w:sz="0" w:space="0" w:color="auto"/>
                                    <w:left w:val="none" w:sz="0" w:space="0" w:color="auto"/>
                                    <w:bottom w:val="none" w:sz="0" w:space="0" w:color="auto"/>
                                    <w:right w:val="none" w:sz="0" w:space="0" w:color="auto"/>
                                  </w:divBdr>
                                </w:div>
                              </w:divsChild>
                            </w:div>
                            <w:div w:id="397021288">
                              <w:marLeft w:val="0"/>
                              <w:marRight w:val="0"/>
                              <w:marTop w:val="0"/>
                              <w:marBottom w:val="0"/>
                              <w:divBdr>
                                <w:top w:val="single" w:sz="2" w:space="1" w:color="FFFFFF"/>
                                <w:left w:val="single" w:sz="2" w:space="11" w:color="FFFFFF"/>
                                <w:bottom w:val="single" w:sz="2" w:space="1" w:color="FFFFFF"/>
                                <w:right w:val="single" w:sz="2" w:space="4" w:color="FFFFFF"/>
                              </w:divBdr>
                              <w:divsChild>
                                <w:div w:id="1079064524">
                                  <w:marLeft w:val="0"/>
                                  <w:marRight w:val="0"/>
                                  <w:marTop w:val="0"/>
                                  <w:marBottom w:val="0"/>
                                  <w:divBdr>
                                    <w:top w:val="none" w:sz="0" w:space="0" w:color="auto"/>
                                    <w:left w:val="none" w:sz="0" w:space="0" w:color="auto"/>
                                    <w:bottom w:val="none" w:sz="0" w:space="0" w:color="auto"/>
                                    <w:right w:val="none" w:sz="0" w:space="0" w:color="auto"/>
                                  </w:divBdr>
                                </w:div>
                              </w:divsChild>
                            </w:div>
                            <w:div w:id="347945535">
                              <w:marLeft w:val="0"/>
                              <w:marRight w:val="0"/>
                              <w:marTop w:val="0"/>
                              <w:marBottom w:val="0"/>
                              <w:divBdr>
                                <w:top w:val="single" w:sz="2" w:space="1" w:color="FFFFFF"/>
                                <w:left w:val="single" w:sz="2" w:space="11" w:color="FFFFFF"/>
                                <w:bottom w:val="single" w:sz="2" w:space="1" w:color="FFFFFF"/>
                                <w:right w:val="single" w:sz="2" w:space="4" w:color="FFFFFF"/>
                              </w:divBdr>
                              <w:divsChild>
                                <w:div w:id="1774939574">
                                  <w:marLeft w:val="0"/>
                                  <w:marRight w:val="0"/>
                                  <w:marTop w:val="0"/>
                                  <w:marBottom w:val="0"/>
                                  <w:divBdr>
                                    <w:top w:val="none" w:sz="0" w:space="0" w:color="auto"/>
                                    <w:left w:val="none" w:sz="0" w:space="0" w:color="auto"/>
                                    <w:bottom w:val="none" w:sz="0" w:space="0" w:color="auto"/>
                                    <w:right w:val="none" w:sz="0" w:space="0" w:color="auto"/>
                                  </w:divBdr>
                                </w:div>
                              </w:divsChild>
                            </w:div>
                            <w:div w:id="119307541">
                              <w:marLeft w:val="0"/>
                              <w:marRight w:val="0"/>
                              <w:marTop w:val="0"/>
                              <w:marBottom w:val="0"/>
                              <w:divBdr>
                                <w:top w:val="single" w:sz="2" w:space="1" w:color="FFFFFF"/>
                                <w:left w:val="single" w:sz="2" w:space="11" w:color="FFFFFF"/>
                                <w:bottom w:val="single" w:sz="2" w:space="1" w:color="FFFFFF"/>
                                <w:right w:val="single" w:sz="2" w:space="4" w:color="FFFFFF"/>
                              </w:divBdr>
                              <w:divsChild>
                                <w:div w:id="427428885">
                                  <w:marLeft w:val="0"/>
                                  <w:marRight w:val="0"/>
                                  <w:marTop w:val="0"/>
                                  <w:marBottom w:val="0"/>
                                  <w:divBdr>
                                    <w:top w:val="none" w:sz="0" w:space="0" w:color="auto"/>
                                    <w:left w:val="none" w:sz="0" w:space="0" w:color="auto"/>
                                    <w:bottom w:val="none" w:sz="0" w:space="0" w:color="auto"/>
                                    <w:right w:val="none" w:sz="0" w:space="0" w:color="auto"/>
                                  </w:divBdr>
                                </w:div>
                              </w:divsChild>
                            </w:div>
                            <w:div w:id="1100299207">
                              <w:marLeft w:val="0"/>
                              <w:marRight w:val="0"/>
                              <w:marTop w:val="0"/>
                              <w:marBottom w:val="0"/>
                              <w:divBdr>
                                <w:top w:val="single" w:sz="2" w:space="1" w:color="FFFFFF"/>
                                <w:left w:val="single" w:sz="2" w:space="11" w:color="FFFFFF"/>
                                <w:bottom w:val="single" w:sz="2" w:space="1" w:color="FFFFFF"/>
                                <w:right w:val="single" w:sz="2" w:space="4" w:color="FFFFFF"/>
                              </w:divBdr>
                              <w:divsChild>
                                <w:div w:id="876626493">
                                  <w:marLeft w:val="0"/>
                                  <w:marRight w:val="0"/>
                                  <w:marTop w:val="0"/>
                                  <w:marBottom w:val="0"/>
                                  <w:divBdr>
                                    <w:top w:val="none" w:sz="0" w:space="0" w:color="auto"/>
                                    <w:left w:val="none" w:sz="0" w:space="0" w:color="auto"/>
                                    <w:bottom w:val="none" w:sz="0" w:space="0" w:color="auto"/>
                                    <w:right w:val="none" w:sz="0" w:space="0" w:color="auto"/>
                                  </w:divBdr>
                                </w:div>
                              </w:divsChild>
                            </w:div>
                            <w:div w:id="1109348495">
                              <w:marLeft w:val="0"/>
                              <w:marRight w:val="0"/>
                              <w:marTop w:val="0"/>
                              <w:marBottom w:val="0"/>
                              <w:divBdr>
                                <w:top w:val="single" w:sz="2" w:space="1" w:color="FFFFFF"/>
                                <w:left w:val="single" w:sz="2" w:space="11" w:color="FFFFFF"/>
                                <w:bottom w:val="single" w:sz="2" w:space="1" w:color="FFFFFF"/>
                                <w:right w:val="single" w:sz="2" w:space="4" w:color="FFFFFF"/>
                              </w:divBdr>
                              <w:divsChild>
                                <w:div w:id="1734816593">
                                  <w:marLeft w:val="0"/>
                                  <w:marRight w:val="0"/>
                                  <w:marTop w:val="0"/>
                                  <w:marBottom w:val="0"/>
                                  <w:divBdr>
                                    <w:top w:val="none" w:sz="0" w:space="0" w:color="auto"/>
                                    <w:left w:val="none" w:sz="0" w:space="0" w:color="auto"/>
                                    <w:bottom w:val="none" w:sz="0" w:space="0" w:color="auto"/>
                                    <w:right w:val="none" w:sz="0" w:space="0" w:color="auto"/>
                                  </w:divBdr>
                                </w:div>
                              </w:divsChild>
                            </w:div>
                            <w:div w:id="145124048">
                              <w:marLeft w:val="0"/>
                              <w:marRight w:val="0"/>
                              <w:marTop w:val="0"/>
                              <w:marBottom w:val="0"/>
                              <w:divBdr>
                                <w:top w:val="single" w:sz="2" w:space="1" w:color="FFFFFF"/>
                                <w:left w:val="single" w:sz="2" w:space="11" w:color="FFFFFF"/>
                                <w:bottom w:val="single" w:sz="2" w:space="1" w:color="FFFFFF"/>
                                <w:right w:val="single" w:sz="2" w:space="4" w:color="FFFFFF"/>
                              </w:divBdr>
                              <w:divsChild>
                                <w:div w:id="655571272">
                                  <w:marLeft w:val="0"/>
                                  <w:marRight w:val="0"/>
                                  <w:marTop w:val="0"/>
                                  <w:marBottom w:val="0"/>
                                  <w:divBdr>
                                    <w:top w:val="none" w:sz="0" w:space="0" w:color="auto"/>
                                    <w:left w:val="none" w:sz="0" w:space="0" w:color="auto"/>
                                    <w:bottom w:val="none" w:sz="0" w:space="0" w:color="auto"/>
                                    <w:right w:val="none" w:sz="0" w:space="0" w:color="auto"/>
                                  </w:divBdr>
                                </w:div>
                              </w:divsChild>
                            </w:div>
                            <w:div w:id="1978759750">
                              <w:marLeft w:val="0"/>
                              <w:marRight w:val="0"/>
                              <w:marTop w:val="0"/>
                              <w:marBottom w:val="0"/>
                              <w:divBdr>
                                <w:top w:val="single" w:sz="2" w:space="1" w:color="FFFFFF"/>
                                <w:left w:val="single" w:sz="2" w:space="11" w:color="FFFFFF"/>
                                <w:bottom w:val="single" w:sz="2" w:space="1" w:color="FFFFFF"/>
                                <w:right w:val="single" w:sz="2" w:space="4" w:color="FFFFFF"/>
                              </w:divBdr>
                              <w:divsChild>
                                <w:div w:id="1379934930">
                                  <w:marLeft w:val="0"/>
                                  <w:marRight w:val="0"/>
                                  <w:marTop w:val="0"/>
                                  <w:marBottom w:val="0"/>
                                  <w:divBdr>
                                    <w:top w:val="none" w:sz="0" w:space="0" w:color="auto"/>
                                    <w:left w:val="none" w:sz="0" w:space="0" w:color="auto"/>
                                    <w:bottom w:val="none" w:sz="0" w:space="0" w:color="auto"/>
                                    <w:right w:val="none" w:sz="0" w:space="0" w:color="auto"/>
                                  </w:divBdr>
                                </w:div>
                              </w:divsChild>
                            </w:div>
                            <w:div w:id="592054963">
                              <w:marLeft w:val="0"/>
                              <w:marRight w:val="0"/>
                              <w:marTop w:val="0"/>
                              <w:marBottom w:val="0"/>
                              <w:divBdr>
                                <w:top w:val="single" w:sz="2" w:space="1" w:color="FFFFFF"/>
                                <w:left w:val="single" w:sz="2" w:space="11" w:color="FFFFFF"/>
                                <w:bottom w:val="single" w:sz="2" w:space="1" w:color="FFFFFF"/>
                                <w:right w:val="single" w:sz="2" w:space="4" w:color="FFFFFF"/>
                              </w:divBdr>
                              <w:divsChild>
                                <w:div w:id="1906447319">
                                  <w:marLeft w:val="0"/>
                                  <w:marRight w:val="0"/>
                                  <w:marTop w:val="0"/>
                                  <w:marBottom w:val="0"/>
                                  <w:divBdr>
                                    <w:top w:val="none" w:sz="0" w:space="0" w:color="auto"/>
                                    <w:left w:val="none" w:sz="0" w:space="0" w:color="auto"/>
                                    <w:bottom w:val="none" w:sz="0" w:space="0" w:color="auto"/>
                                    <w:right w:val="none" w:sz="0" w:space="0" w:color="auto"/>
                                  </w:divBdr>
                                </w:div>
                              </w:divsChild>
                            </w:div>
                            <w:div w:id="2025473242">
                              <w:marLeft w:val="0"/>
                              <w:marRight w:val="0"/>
                              <w:marTop w:val="0"/>
                              <w:marBottom w:val="0"/>
                              <w:divBdr>
                                <w:top w:val="single" w:sz="2" w:space="1" w:color="FFFFFF"/>
                                <w:left w:val="single" w:sz="2" w:space="11" w:color="FFFFFF"/>
                                <w:bottom w:val="single" w:sz="2" w:space="1" w:color="FFFFFF"/>
                                <w:right w:val="single" w:sz="2" w:space="4" w:color="FFFFFF"/>
                              </w:divBdr>
                              <w:divsChild>
                                <w:div w:id="154077595">
                                  <w:marLeft w:val="0"/>
                                  <w:marRight w:val="0"/>
                                  <w:marTop w:val="0"/>
                                  <w:marBottom w:val="0"/>
                                  <w:divBdr>
                                    <w:top w:val="none" w:sz="0" w:space="0" w:color="auto"/>
                                    <w:left w:val="none" w:sz="0" w:space="0" w:color="auto"/>
                                    <w:bottom w:val="none" w:sz="0" w:space="0" w:color="auto"/>
                                    <w:right w:val="none" w:sz="0" w:space="0" w:color="auto"/>
                                  </w:divBdr>
                                </w:div>
                              </w:divsChild>
                            </w:div>
                            <w:div w:id="1518083656">
                              <w:marLeft w:val="0"/>
                              <w:marRight w:val="0"/>
                              <w:marTop w:val="0"/>
                              <w:marBottom w:val="0"/>
                              <w:divBdr>
                                <w:top w:val="single" w:sz="2" w:space="1" w:color="FFFFFF"/>
                                <w:left w:val="single" w:sz="2" w:space="11" w:color="FFFFFF"/>
                                <w:bottom w:val="single" w:sz="2" w:space="1" w:color="FFFFFF"/>
                                <w:right w:val="single" w:sz="2" w:space="4" w:color="FFFFFF"/>
                              </w:divBdr>
                              <w:divsChild>
                                <w:div w:id="175459492">
                                  <w:marLeft w:val="0"/>
                                  <w:marRight w:val="0"/>
                                  <w:marTop w:val="0"/>
                                  <w:marBottom w:val="0"/>
                                  <w:divBdr>
                                    <w:top w:val="none" w:sz="0" w:space="0" w:color="auto"/>
                                    <w:left w:val="none" w:sz="0" w:space="0" w:color="auto"/>
                                    <w:bottom w:val="none" w:sz="0" w:space="0" w:color="auto"/>
                                    <w:right w:val="none" w:sz="0" w:space="0" w:color="auto"/>
                                  </w:divBdr>
                                </w:div>
                              </w:divsChild>
                            </w:div>
                            <w:div w:id="1025709430">
                              <w:marLeft w:val="0"/>
                              <w:marRight w:val="0"/>
                              <w:marTop w:val="0"/>
                              <w:marBottom w:val="0"/>
                              <w:divBdr>
                                <w:top w:val="single" w:sz="2" w:space="1" w:color="FFFFFF"/>
                                <w:left w:val="single" w:sz="2" w:space="11" w:color="FFFFFF"/>
                                <w:bottom w:val="single" w:sz="2" w:space="1" w:color="FFFFFF"/>
                                <w:right w:val="single" w:sz="2" w:space="4" w:color="FFFFFF"/>
                              </w:divBdr>
                              <w:divsChild>
                                <w:div w:id="1158882742">
                                  <w:marLeft w:val="0"/>
                                  <w:marRight w:val="0"/>
                                  <w:marTop w:val="0"/>
                                  <w:marBottom w:val="0"/>
                                  <w:divBdr>
                                    <w:top w:val="none" w:sz="0" w:space="0" w:color="auto"/>
                                    <w:left w:val="none" w:sz="0" w:space="0" w:color="auto"/>
                                    <w:bottom w:val="none" w:sz="0" w:space="0" w:color="auto"/>
                                    <w:right w:val="none" w:sz="0" w:space="0" w:color="auto"/>
                                  </w:divBdr>
                                </w:div>
                              </w:divsChild>
                            </w:div>
                            <w:div w:id="207496877">
                              <w:marLeft w:val="0"/>
                              <w:marRight w:val="0"/>
                              <w:marTop w:val="0"/>
                              <w:marBottom w:val="0"/>
                              <w:divBdr>
                                <w:top w:val="single" w:sz="2" w:space="1" w:color="FFFFFF"/>
                                <w:left w:val="single" w:sz="2" w:space="11" w:color="FFFFFF"/>
                                <w:bottom w:val="single" w:sz="2" w:space="1" w:color="FFFFFF"/>
                                <w:right w:val="single" w:sz="2" w:space="4" w:color="FFFFFF"/>
                              </w:divBdr>
                              <w:divsChild>
                                <w:div w:id="1652518209">
                                  <w:marLeft w:val="0"/>
                                  <w:marRight w:val="0"/>
                                  <w:marTop w:val="0"/>
                                  <w:marBottom w:val="0"/>
                                  <w:divBdr>
                                    <w:top w:val="none" w:sz="0" w:space="0" w:color="auto"/>
                                    <w:left w:val="none" w:sz="0" w:space="0" w:color="auto"/>
                                    <w:bottom w:val="none" w:sz="0" w:space="0" w:color="auto"/>
                                    <w:right w:val="none" w:sz="0" w:space="0" w:color="auto"/>
                                  </w:divBdr>
                                </w:div>
                              </w:divsChild>
                            </w:div>
                            <w:div w:id="1953172930">
                              <w:marLeft w:val="0"/>
                              <w:marRight w:val="0"/>
                              <w:marTop w:val="0"/>
                              <w:marBottom w:val="0"/>
                              <w:divBdr>
                                <w:top w:val="single" w:sz="2" w:space="1" w:color="FFFFFF"/>
                                <w:left w:val="single" w:sz="2" w:space="11" w:color="FFFFFF"/>
                                <w:bottom w:val="single" w:sz="2" w:space="1" w:color="FFFFFF"/>
                                <w:right w:val="single" w:sz="2" w:space="4" w:color="FFFFFF"/>
                              </w:divBdr>
                              <w:divsChild>
                                <w:div w:id="998967556">
                                  <w:marLeft w:val="0"/>
                                  <w:marRight w:val="0"/>
                                  <w:marTop w:val="0"/>
                                  <w:marBottom w:val="0"/>
                                  <w:divBdr>
                                    <w:top w:val="none" w:sz="0" w:space="0" w:color="auto"/>
                                    <w:left w:val="none" w:sz="0" w:space="0" w:color="auto"/>
                                    <w:bottom w:val="none" w:sz="0" w:space="0" w:color="auto"/>
                                    <w:right w:val="none" w:sz="0" w:space="0" w:color="auto"/>
                                  </w:divBdr>
                                </w:div>
                              </w:divsChild>
                            </w:div>
                            <w:div w:id="1864204190">
                              <w:marLeft w:val="0"/>
                              <w:marRight w:val="0"/>
                              <w:marTop w:val="0"/>
                              <w:marBottom w:val="0"/>
                              <w:divBdr>
                                <w:top w:val="single" w:sz="2" w:space="1" w:color="FFFFFF"/>
                                <w:left w:val="single" w:sz="2" w:space="11" w:color="FFFFFF"/>
                                <w:bottom w:val="single" w:sz="2" w:space="1" w:color="FFFFFF"/>
                                <w:right w:val="single" w:sz="2" w:space="4" w:color="FFFFFF"/>
                              </w:divBdr>
                              <w:divsChild>
                                <w:div w:id="1296524324">
                                  <w:marLeft w:val="0"/>
                                  <w:marRight w:val="0"/>
                                  <w:marTop w:val="0"/>
                                  <w:marBottom w:val="0"/>
                                  <w:divBdr>
                                    <w:top w:val="none" w:sz="0" w:space="0" w:color="auto"/>
                                    <w:left w:val="none" w:sz="0" w:space="0" w:color="auto"/>
                                    <w:bottom w:val="none" w:sz="0" w:space="0" w:color="auto"/>
                                    <w:right w:val="none" w:sz="0" w:space="0" w:color="auto"/>
                                  </w:divBdr>
                                </w:div>
                              </w:divsChild>
                            </w:div>
                            <w:div w:id="389772240">
                              <w:marLeft w:val="0"/>
                              <w:marRight w:val="0"/>
                              <w:marTop w:val="0"/>
                              <w:marBottom w:val="0"/>
                              <w:divBdr>
                                <w:top w:val="single" w:sz="2" w:space="1" w:color="FFFFFF"/>
                                <w:left w:val="single" w:sz="2" w:space="11" w:color="FFFFFF"/>
                                <w:bottom w:val="single" w:sz="2" w:space="1" w:color="FFFFFF"/>
                                <w:right w:val="single" w:sz="2" w:space="4" w:color="FFFFFF"/>
                              </w:divBdr>
                              <w:divsChild>
                                <w:div w:id="215968219">
                                  <w:marLeft w:val="0"/>
                                  <w:marRight w:val="0"/>
                                  <w:marTop w:val="0"/>
                                  <w:marBottom w:val="0"/>
                                  <w:divBdr>
                                    <w:top w:val="none" w:sz="0" w:space="0" w:color="auto"/>
                                    <w:left w:val="none" w:sz="0" w:space="0" w:color="auto"/>
                                    <w:bottom w:val="none" w:sz="0" w:space="0" w:color="auto"/>
                                    <w:right w:val="none" w:sz="0" w:space="0" w:color="auto"/>
                                  </w:divBdr>
                                </w:div>
                              </w:divsChild>
                            </w:div>
                            <w:div w:id="138615120">
                              <w:marLeft w:val="0"/>
                              <w:marRight w:val="0"/>
                              <w:marTop w:val="0"/>
                              <w:marBottom w:val="0"/>
                              <w:divBdr>
                                <w:top w:val="single" w:sz="2" w:space="1" w:color="FFFFFF"/>
                                <w:left w:val="single" w:sz="2" w:space="11" w:color="FFFFFF"/>
                                <w:bottom w:val="single" w:sz="2" w:space="1" w:color="FFFFFF"/>
                                <w:right w:val="single" w:sz="2" w:space="4" w:color="FFFFFF"/>
                              </w:divBdr>
                              <w:divsChild>
                                <w:div w:id="747188791">
                                  <w:marLeft w:val="0"/>
                                  <w:marRight w:val="0"/>
                                  <w:marTop w:val="0"/>
                                  <w:marBottom w:val="0"/>
                                  <w:divBdr>
                                    <w:top w:val="none" w:sz="0" w:space="0" w:color="auto"/>
                                    <w:left w:val="none" w:sz="0" w:space="0" w:color="auto"/>
                                    <w:bottom w:val="none" w:sz="0" w:space="0" w:color="auto"/>
                                    <w:right w:val="none" w:sz="0" w:space="0" w:color="auto"/>
                                  </w:divBdr>
                                </w:div>
                              </w:divsChild>
                            </w:div>
                            <w:div w:id="57360335">
                              <w:marLeft w:val="0"/>
                              <w:marRight w:val="0"/>
                              <w:marTop w:val="0"/>
                              <w:marBottom w:val="0"/>
                              <w:divBdr>
                                <w:top w:val="single" w:sz="2" w:space="1" w:color="FFFFFF"/>
                                <w:left w:val="single" w:sz="2" w:space="11" w:color="FFFFFF"/>
                                <w:bottom w:val="single" w:sz="2" w:space="1" w:color="FFFFFF"/>
                                <w:right w:val="single" w:sz="2" w:space="4" w:color="FFFFFF"/>
                              </w:divBdr>
                              <w:divsChild>
                                <w:div w:id="817188803">
                                  <w:marLeft w:val="0"/>
                                  <w:marRight w:val="0"/>
                                  <w:marTop w:val="0"/>
                                  <w:marBottom w:val="0"/>
                                  <w:divBdr>
                                    <w:top w:val="none" w:sz="0" w:space="0" w:color="auto"/>
                                    <w:left w:val="none" w:sz="0" w:space="0" w:color="auto"/>
                                    <w:bottom w:val="none" w:sz="0" w:space="0" w:color="auto"/>
                                    <w:right w:val="none" w:sz="0" w:space="0" w:color="auto"/>
                                  </w:divBdr>
                                </w:div>
                              </w:divsChild>
                            </w:div>
                            <w:div w:id="885332146">
                              <w:marLeft w:val="0"/>
                              <w:marRight w:val="0"/>
                              <w:marTop w:val="0"/>
                              <w:marBottom w:val="0"/>
                              <w:divBdr>
                                <w:top w:val="single" w:sz="2" w:space="1" w:color="FFFFFF"/>
                                <w:left w:val="single" w:sz="2" w:space="11" w:color="FFFFFF"/>
                                <w:bottom w:val="single" w:sz="2" w:space="1" w:color="FFFFFF"/>
                                <w:right w:val="single" w:sz="2" w:space="4" w:color="FFFFFF"/>
                              </w:divBdr>
                              <w:divsChild>
                                <w:div w:id="329868533">
                                  <w:marLeft w:val="0"/>
                                  <w:marRight w:val="0"/>
                                  <w:marTop w:val="0"/>
                                  <w:marBottom w:val="0"/>
                                  <w:divBdr>
                                    <w:top w:val="none" w:sz="0" w:space="0" w:color="auto"/>
                                    <w:left w:val="none" w:sz="0" w:space="0" w:color="auto"/>
                                    <w:bottom w:val="none" w:sz="0" w:space="0" w:color="auto"/>
                                    <w:right w:val="none" w:sz="0" w:space="0" w:color="auto"/>
                                  </w:divBdr>
                                </w:div>
                              </w:divsChild>
                            </w:div>
                            <w:div w:id="1844978693">
                              <w:marLeft w:val="0"/>
                              <w:marRight w:val="0"/>
                              <w:marTop w:val="0"/>
                              <w:marBottom w:val="0"/>
                              <w:divBdr>
                                <w:top w:val="single" w:sz="2" w:space="1" w:color="FFFFFF"/>
                                <w:left w:val="single" w:sz="2" w:space="11" w:color="FFFFFF"/>
                                <w:bottom w:val="single" w:sz="2" w:space="1" w:color="FFFFFF"/>
                                <w:right w:val="single" w:sz="2" w:space="4" w:color="FFFFFF"/>
                              </w:divBdr>
                              <w:divsChild>
                                <w:div w:id="1781673">
                                  <w:marLeft w:val="0"/>
                                  <w:marRight w:val="0"/>
                                  <w:marTop w:val="0"/>
                                  <w:marBottom w:val="0"/>
                                  <w:divBdr>
                                    <w:top w:val="none" w:sz="0" w:space="0" w:color="auto"/>
                                    <w:left w:val="none" w:sz="0" w:space="0" w:color="auto"/>
                                    <w:bottom w:val="none" w:sz="0" w:space="0" w:color="auto"/>
                                    <w:right w:val="none" w:sz="0" w:space="0" w:color="auto"/>
                                  </w:divBdr>
                                </w:div>
                              </w:divsChild>
                            </w:div>
                            <w:div w:id="1738744425">
                              <w:marLeft w:val="0"/>
                              <w:marRight w:val="0"/>
                              <w:marTop w:val="0"/>
                              <w:marBottom w:val="0"/>
                              <w:divBdr>
                                <w:top w:val="single" w:sz="2" w:space="1" w:color="FFFFFF"/>
                                <w:left w:val="single" w:sz="2" w:space="11" w:color="FFFFFF"/>
                                <w:bottom w:val="single" w:sz="2" w:space="1" w:color="FFFFFF"/>
                                <w:right w:val="single" w:sz="2" w:space="4" w:color="FFFFFF"/>
                              </w:divBdr>
                              <w:divsChild>
                                <w:div w:id="1836148999">
                                  <w:marLeft w:val="0"/>
                                  <w:marRight w:val="0"/>
                                  <w:marTop w:val="0"/>
                                  <w:marBottom w:val="0"/>
                                  <w:divBdr>
                                    <w:top w:val="none" w:sz="0" w:space="0" w:color="auto"/>
                                    <w:left w:val="none" w:sz="0" w:space="0" w:color="auto"/>
                                    <w:bottom w:val="none" w:sz="0" w:space="0" w:color="auto"/>
                                    <w:right w:val="none" w:sz="0" w:space="0" w:color="auto"/>
                                  </w:divBdr>
                                </w:div>
                              </w:divsChild>
                            </w:div>
                            <w:div w:id="307822857">
                              <w:marLeft w:val="0"/>
                              <w:marRight w:val="0"/>
                              <w:marTop w:val="0"/>
                              <w:marBottom w:val="0"/>
                              <w:divBdr>
                                <w:top w:val="single" w:sz="2" w:space="1" w:color="FFFFFF"/>
                                <w:left w:val="single" w:sz="2" w:space="11" w:color="FFFFFF"/>
                                <w:bottom w:val="single" w:sz="2" w:space="1" w:color="FFFFFF"/>
                                <w:right w:val="single" w:sz="2" w:space="4" w:color="FFFFFF"/>
                              </w:divBdr>
                              <w:divsChild>
                                <w:div w:id="456073933">
                                  <w:marLeft w:val="0"/>
                                  <w:marRight w:val="0"/>
                                  <w:marTop w:val="0"/>
                                  <w:marBottom w:val="0"/>
                                  <w:divBdr>
                                    <w:top w:val="none" w:sz="0" w:space="0" w:color="auto"/>
                                    <w:left w:val="none" w:sz="0" w:space="0" w:color="auto"/>
                                    <w:bottom w:val="none" w:sz="0" w:space="0" w:color="auto"/>
                                    <w:right w:val="none" w:sz="0" w:space="0" w:color="auto"/>
                                  </w:divBdr>
                                </w:div>
                              </w:divsChild>
                            </w:div>
                            <w:div w:id="1512452437">
                              <w:marLeft w:val="0"/>
                              <w:marRight w:val="0"/>
                              <w:marTop w:val="0"/>
                              <w:marBottom w:val="0"/>
                              <w:divBdr>
                                <w:top w:val="single" w:sz="2" w:space="1" w:color="FFFFFF"/>
                                <w:left w:val="single" w:sz="2" w:space="11" w:color="FFFFFF"/>
                                <w:bottom w:val="single" w:sz="2" w:space="1" w:color="FFFFFF"/>
                                <w:right w:val="single" w:sz="2" w:space="4" w:color="FFFFFF"/>
                              </w:divBdr>
                              <w:divsChild>
                                <w:div w:id="1112015284">
                                  <w:marLeft w:val="0"/>
                                  <w:marRight w:val="0"/>
                                  <w:marTop w:val="0"/>
                                  <w:marBottom w:val="0"/>
                                  <w:divBdr>
                                    <w:top w:val="none" w:sz="0" w:space="0" w:color="auto"/>
                                    <w:left w:val="none" w:sz="0" w:space="0" w:color="auto"/>
                                    <w:bottom w:val="none" w:sz="0" w:space="0" w:color="auto"/>
                                    <w:right w:val="none" w:sz="0" w:space="0" w:color="auto"/>
                                  </w:divBdr>
                                </w:div>
                              </w:divsChild>
                            </w:div>
                            <w:div w:id="1848783984">
                              <w:marLeft w:val="0"/>
                              <w:marRight w:val="0"/>
                              <w:marTop w:val="0"/>
                              <w:marBottom w:val="0"/>
                              <w:divBdr>
                                <w:top w:val="single" w:sz="2" w:space="1" w:color="FFFFFF"/>
                                <w:left w:val="single" w:sz="2" w:space="11" w:color="FFFFFF"/>
                                <w:bottom w:val="single" w:sz="2" w:space="1" w:color="FFFFFF"/>
                                <w:right w:val="single" w:sz="2" w:space="4" w:color="FFFFFF"/>
                              </w:divBdr>
                              <w:divsChild>
                                <w:div w:id="829948767">
                                  <w:marLeft w:val="0"/>
                                  <w:marRight w:val="0"/>
                                  <w:marTop w:val="0"/>
                                  <w:marBottom w:val="0"/>
                                  <w:divBdr>
                                    <w:top w:val="none" w:sz="0" w:space="0" w:color="auto"/>
                                    <w:left w:val="none" w:sz="0" w:space="0" w:color="auto"/>
                                    <w:bottom w:val="none" w:sz="0" w:space="0" w:color="auto"/>
                                    <w:right w:val="none" w:sz="0" w:space="0" w:color="auto"/>
                                  </w:divBdr>
                                </w:div>
                              </w:divsChild>
                            </w:div>
                            <w:div w:id="226303925">
                              <w:marLeft w:val="0"/>
                              <w:marRight w:val="0"/>
                              <w:marTop w:val="0"/>
                              <w:marBottom w:val="0"/>
                              <w:divBdr>
                                <w:top w:val="single" w:sz="2" w:space="1" w:color="FFFFFF"/>
                                <w:left w:val="single" w:sz="2" w:space="11" w:color="FFFFFF"/>
                                <w:bottom w:val="single" w:sz="2" w:space="1" w:color="FFFFFF"/>
                                <w:right w:val="single" w:sz="2" w:space="4" w:color="FFFFFF"/>
                              </w:divBdr>
                              <w:divsChild>
                                <w:div w:id="1320498156">
                                  <w:marLeft w:val="0"/>
                                  <w:marRight w:val="0"/>
                                  <w:marTop w:val="0"/>
                                  <w:marBottom w:val="0"/>
                                  <w:divBdr>
                                    <w:top w:val="none" w:sz="0" w:space="0" w:color="auto"/>
                                    <w:left w:val="none" w:sz="0" w:space="0" w:color="auto"/>
                                    <w:bottom w:val="none" w:sz="0" w:space="0" w:color="auto"/>
                                    <w:right w:val="none" w:sz="0" w:space="0" w:color="auto"/>
                                  </w:divBdr>
                                </w:div>
                              </w:divsChild>
                            </w:div>
                            <w:div w:id="2111779117">
                              <w:marLeft w:val="0"/>
                              <w:marRight w:val="0"/>
                              <w:marTop w:val="0"/>
                              <w:marBottom w:val="0"/>
                              <w:divBdr>
                                <w:top w:val="single" w:sz="2" w:space="1" w:color="FFFFFF"/>
                                <w:left w:val="single" w:sz="2" w:space="11" w:color="FFFFFF"/>
                                <w:bottom w:val="single" w:sz="2" w:space="1" w:color="FFFFFF"/>
                                <w:right w:val="single" w:sz="2" w:space="4" w:color="FFFFFF"/>
                              </w:divBdr>
                              <w:divsChild>
                                <w:div w:id="1686129672">
                                  <w:marLeft w:val="0"/>
                                  <w:marRight w:val="0"/>
                                  <w:marTop w:val="0"/>
                                  <w:marBottom w:val="0"/>
                                  <w:divBdr>
                                    <w:top w:val="none" w:sz="0" w:space="0" w:color="auto"/>
                                    <w:left w:val="none" w:sz="0" w:space="0" w:color="auto"/>
                                    <w:bottom w:val="none" w:sz="0" w:space="0" w:color="auto"/>
                                    <w:right w:val="none" w:sz="0" w:space="0" w:color="auto"/>
                                  </w:divBdr>
                                </w:div>
                              </w:divsChild>
                            </w:div>
                            <w:div w:id="154499528">
                              <w:marLeft w:val="0"/>
                              <w:marRight w:val="0"/>
                              <w:marTop w:val="0"/>
                              <w:marBottom w:val="0"/>
                              <w:divBdr>
                                <w:top w:val="single" w:sz="2" w:space="1" w:color="FFFFFF"/>
                                <w:left w:val="single" w:sz="2" w:space="11" w:color="FFFFFF"/>
                                <w:bottom w:val="single" w:sz="2" w:space="1" w:color="FFFFFF"/>
                                <w:right w:val="single" w:sz="2" w:space="4" w:color="FFFFFF"/>
                              </w:divBdr>
                              <w:divsChild>
                                <w:div w:id="814224682">
                                  <w:marLeft w:val="0"/>
                                  <w:marRight w:val="0"/>
                                  <w:marTop w:val="0"/>
                                  <w:marBottom w:val="0"/>
                                  <w:divBdr>
                                    <w:top w:val="none" w:sz="0" w:space="0" w:color="auto"/>
                                    <w:left w:val="none" w:sz="0" w:space="0" w:color="auto"/>
                                    <w:bottom w:val="none" w:sz="0" w:space="0" w:color="auto"/>
                                    <w:right w:val="none" w:sz="0" w:space="0" w:color="auto"/>
                                  </w:divBdr>
                                </w:div>
                              </w:divsChild>
                            </w:div>
                            <w:div w:id="230699526">
                              <w:marLeft w:val="0"/>
                              <w:marRight w:val="0"/>
                              <w:marTop w:val="0"/>
                              <w:marBottom w:val="0"/>
                              <w:divBdr>
                                <w:top w:val="single" w:sz="2" w:space="1" w:color="FFFFFF"/>
                                <w:left w:val="single" w:sz="2" w:space="11" w:color="FFFFFF"/>
                                <w:bottom w:val="single" w:sz="2" w:space="1" w:color="FFFFFF"/>
                                <w:right w:val="single" w:sz="2" w:space="4" w:color="FFFFFF"/>
                              </w:divBdr>
                              <w:divsChild>
                                <w:div w:id="279992577">
                                  <w:marLeft w:val="0"/>
                                  <w:marRight w:val="0"/>
                                  <w:marTop w:val="0"/>
                                  <w:marBottom w:val="0"/>
                                  <w:divBdr>
                                    <w:top w:val="none" w:sz="0" w:space="0" w:color="auto"/>
                                    <w:left w:val="none" w:sz="0" w:space="0" w:color="auto"/>
                                    <w:bottom w:val="none" w:sz="0" w:space="0" w:color="auto"/>
                                    <w:right w:val="none" w:sz="0" w:space="0" w:color="auto"/>
                                  </w:divBdr>
                                </w:div>
                              </w:divsChild>
                            </w:div>
                            <w:div w:id="964428286">
                              <w:marLeft w:val="0"/>
                              <w:marRight w:val="0"/>
                              <w:marTop w:val="0"/>
                              <w:marBottom w:val="0"/>
                              <w:divBdr>
                                <w:top w:val="single" w:sz="2" w:space="1" w:color="FFFFFF"/>
                                <w:left w:val="single" w:sz="2" w:space="11" w:color="FFFFFF"/>
                                <w:bottom w:val="single" w:sz="2" w:space="1" w:color="FFFFFF"/>
                                <w:right w:val="single" w:sz="2" w:space="4" w:color="FFFFFF"/>
                              </w:divBdr>
                              <w:divsChild>
                                <w:div w:id="664556037">
                                  <w:marLeft w:val="0"/>
                                  <w:marRight w:val="0"/>
                                  <w:marTop w:val="0"/>
                                  <w:marBottom w:val="0"/>
                                  <w:divBdr>
                                    <w:top w:val="none" w:sz="0" w:space="0" w:color="auto"/>
                                    <w:left w:val="none" w:sz="0" w:space="0" w:color="auto"/>
                                    <w:bottom w:val="none" w:sz="0" w:space="0" w:color="auto"/>
                                    <w:right w:val="none" w:sz="0" w:space="0" w:color="auto"/>
                                  </w:divBdr>
                                </w:div>
                              </w:divsChild>
                            </w:div>
                            <w:div w:id="674110685">
                              <w:marLeft w:val="0"/>
                              <w:marRight w:val="0"/>
                              <w:marTop w:val="0"/>
                              <w:marBottom w:val="0"/>
                              <w:divBdr>
                                <w:top w:val="single" w:sz="2" w:space="1" w:color="FFFFFF"/>
                                <w:left w:val="single" w:sz="2" w:space="11" w:color="FFFFFF"/>
                                <w:bottom w:val="single" w:sz="2" w:space="1" w:color="FFFFFF"/>
                                <w:right w:val="single" w:sz="2" w:space="4" w:color="FFFFFF"/>
                              </w:divBdr>
                              <w:divsChild>
                                <w:div w:id="1730154932">
                                  <w:marLeft w:val="0"/>
                                  <w:marRight w:val="0"/>
                                  <w:marTop w:val="0"/>
                                  <w:marBottom w:val="0"/>
                                  <w:divBdr>
                                    <w:top w:val="none" w:sz="0" w:space="0" w:color="auto"/>
                                    <w:left w:val="none" w:sz="0" w:space="0" w:color="auto"/>
                                    <w:bottom w:val="none" w:sz="0" w:space="0" w:color="auto"/>
                                    <w:right w:val="none" w:sz="0" w:space="0" w:color="auto"/>
                                  </w:divBdr>
                                </w:div>
                              </w:divsChild>
                            </w:div>
                            <w:div w:id="166679740">
                              <w:marLeft w:val="0"/>
                              <w:marRight w:val="0"/>
                              <w:marTop w:val="0"/>
                              <w:marBottom w:val="0"/>
                              <w:divBdr>
                                <w:top w:val="single" w:sz="2" w:space="1" w:color="FFFFFF"/>
                                <w:left w:val="single" w:sz="2" w:space="11" w:color="FFFFFF"/>
                                <w:bottom w:val="single" w:sz="2" w:space="1" w:color="FFFFFF"/>
                                <w:right w:val="single" w:sz="2" w:space="4" w:color="FFFFFF"/>
                              </w:divBdr>
                              <w:divsChild>
                                <w:div w:id="1330211534">
                                  <w:marLeft w:val="0"/>
                                  <w:marRight w:val="0"/>
                                  <w:marTop w:val="0"/>
                                  <w:marBottom w:val="0"/>
                                  <w:divBdr>
                                    <w:top w:val="none" w:sz="0" w:space="0" w:color="auto"/>
                                    <w:left w:val="none" w:sz="0" w:space="0" w:color="auto"/>
                                    <w:bottom w:val="none" w:sz="0" w:space="0" w:color="auto"/>
                                    <w:right w:val="none" w:sz="0" w:space="0" w:color="auto"/>
                                  </w:divBdr>
                                </w:div>
                              </w:divsChild>
                            </w:div>
                            <w:div w:id="657609547">
                              <w:marLeft w:val="0"/>
                              <w:marRight w:val="0"/>
                              <w:marTop w:val="0"/>
                              <w:marBottom w:val="0"/>
                              <w:divBdr>
                                <w:top w:val="single" w:sz="2" w:space="1" w:color="FFFFFF"/>
                                <w:left w:val="single" w:sz="2" w:space="11" w:color="FFFFFF"/>
                                <w:bottom w:val="single" w:sz="2" w:space="1" w:color="FFFFFF"/>
                                <w:right w:val="single" w:sz="2" w:space="4" w:color="FFFFFF"/>
                              </w:divBdr>
                              <w:divsChild>
                                <w:div w:id="1631285831">
                                  <w:marLeft w:val="0"/>
                                  <w:marRight w:val="0"/>
                                  <w:marTop w:val="0"/>
                                  <w:marBottom w:val="0"/>
                                  <w:divBdr>
                                    <w:top w:val="none" w:sz="0" w:space="0" w:color="auto"/>
                                    <w:left w:val="none" w:sz="0" w:space="0" w:color="auto"/>
                                    <w:bottom w:val="none" w:sz="0" w:space="0" w:color="auto"/>
                                    <w:right w:val="none" w:sz="0" w:space="0" w:color="auto"/>
                                  </w:divBdr>
                                </w:div>
                              </w:divsChild>
                            </w:div>
                            <w:div w:id="1098333240">
                              <w:marLeft w:val="0"/>
                              <w:marRight w:val="0"/>
                              <w:marTop w:val="0"/>
                              <w:marBottom w:val="0"/>
                              <w:divBdr>
                                <w:top w:val="single" w:sz="2" w:space="1" w:color="FFFFFF"/>
                                <w:left w:val="single" w:sz="2" w:space="11" w:color="FFFFFF"/>
                                <w:bottom w:val="single" w:sz="2" w:space="1" w:color="FFFFFF"/>
                                <w:right w:val="single" w:sz="2" w:space="4" w:color="FFFFFF"/>
                              </w:divBdr>
                              <w:divsChild>
                                <w:div w:id="264965653">
                                  <w:marLeft w:val="0"/>
                                  <w:marRight w:val="0"/>
                                  <w:marTop w:val="0"/>
                                  <w:marBottom w:val="0"/>
                                  <w:divBdr>
                                    <w:top w:val="none" w:sz="0" w:space="0" w:color="auto"/>
                                    <w:left w:val="none" w:sz="0" w:space="0" w:color="auto"/>
                                    <w:bottom w:val="none" w:sz="0" w:space="0" w:color="auto"/>
                                    <w:right w:val="none" w:sz="0" w:space="0" w:color="auto"/>
                                  </w:divBdr>
                                </w:div>
                              </w:divsChild>
                            </w:div>
                            <w:div w:id="1547639695">
                              <w:marLeft w:val="0"/>
                              <w:marRight w:val="0"/>
                              <w:marTop w:val="0"/>
                              <w:marBottom w:val="0"/>
                              <w:divBdr>
                                <w:top w:val="single" w:sz="2" w:space="1" w:color="FFFFFF"/>
                                <w:left w:val="single" w:sz="2" w:space="11" w:color="FFFFFF"/>
                                <w:bottom w:val="single" w:sz="2" w:space="1" w:color="FFFFFF"/>
                                <w:right w:val="single" w:sz="2" w:space="4" w:color="FFFFFF"/>
                              </w:divBdr>
                              <w:divsChild>
                                <w:div w:id="1108310484">
                                  <w:marLeft w:val="0"/>
                                  <w:marRight w:val="0"/>
                                  <w:marTop w:val="0"/>
                                  <w:marBottom w:val="0"/>
                                  <w:divBdr>
                                    <w:top w:val="none" w:sz="0" w:space="0" w:color="auto"/>
                                    <w:left w:val="none" w:sz="0" w:space="0" w:color="auto"/>
                                    <w:bottom w:val="none" w:sz="0" w:space="0" w:color="auto"/>
                                    <w:right w:val="none" w:sz="0" w:space="0" w:color="auto"/>
                                  </w:divBdr>
                                </w:div>
                              </w:divsChild>
                            </w:div>
                            <w:div w:id="682127169">
                              <w:marLeft w:val="0"/>
                              <w:marRight w:val="0"/>
                              <w:marTop w:val="0"/>
                              <w:marBottom w:val="0"/>
                              <w:divBdr>
                                <w:top w:val="single" w:sz="2" w:space="1" w:color="FFFFFF"/>
                                <w:left w:val="single" w:sz="2" w:space="11" w:color="FFFFFF"/>
                                <w:bottom w:val="single" w:sz="2" w:space="1" w:color="FFFFFF"/>
                                <w:right w:val="single" w:sz="2" w:space="4" w:color="FFFFFF"/>
                              </w:divBdr>
                              <w:divsChild>
                                <w:div w:id="1158380747">
                                  <w:marLeft w:val="0"/>
                                  <w:marRight w:val="0"/>
                                  <w:marTop w:val="0"/>
                                  <w:marBottom w:val="0"/>
                                  <w:divBdr>
                                    <w:top w:val="none" w:sz="0" w:space="0" w:color="auto"/>
                                    <w:left w:val="none" w:sz="0" w:space="0" w:color="auto"/>
                                    <w:bottom w:val="none" w:sz="0" w:space="0" w:color="auto"/>
                                    <w:right w:val="none" w:sz="0" w:space="0" w:color="auto"/>
                                  </w:divBdr>
                                </w:div>
                              </w:divsChild>
                            </w:div>
                            <w:div w:id="1088649104">
                              <w:marLeft w:val="0"/>
                              <w:marRight w:val="0"/>
                              <w:marTop w:val="0"/>
                              <w:marBottom w:val="0"/>
                              <w:divBdr>
                                <w:top w:val="single" w:sz="2" w:space="1" w:color="FFFFFF"/>
                                <w:left w:val="single" w:sz="2" w:space="11" w:color="FFFFFF"/>
                                <w:bottom w:val="single" w:sz="2" w:space="1" w:color="FFFFFF"/>
                                <w:right w:val="single" w:sz="2" w:space="4" w:color="FFFFFF"/>
                              </w:divBdr>
                              <w:divsChild>
                                <w:div w:id="678238194">
                                  <w:marLeft w:val="0"/>
                                  <w:marRight w:val="0"/>
                                  <w:marTop w:val="0"/>
                                  <w:marBottom w:val="0"/>
                                  <w:divBdr>
                                    <w:top w:val="none" w:sz="0" w:space="0" w:color="auto"/>
                                    <w:left w:val="none" w:sz="0" w:space="0" w:color="auto"/>
                                    <w:bottom w:val="none" w:sz="0" w:space="0" w:color="auto"/>
                                    <w:right w:val="none" w:sz="0" w:space="0" w:color="auto"/>
                                  </w:divBdr>
                                </w:div>
                              </w:divsChild>
                            </w:div>
                            <w:div w:id="1799444599">
                              <w:marLeft w:val="0"/>
                              <w:marRight w:val="0"/>
                              <w:marTop w:val="0"/>
                              <w:marBottom w:val="0"/>
                              <w:divBdr>
                                <w:top w:val="single" w:sz="2" w:space="1" w:color="FFFFFF"/>
                                <w:left w:val="single" w:sz="2" w:space="11" w:color="FFFFFF"/>
                                <w:bottom w:val="single" w:sz="2" w:space="1" w:color="FFFFFF"/>
                                <w:right w:val="single" w:sz="2" w:space="4" w:color="FFFFFF"/>
                              </w:divBdr>
                              <w:divsChild>
                                <w:div w:id="82461737">
                                  <w:marLeft w:val="0"/>
                                  <w:marRight w:val="0"/>
                                  <w:marTop w:val="0"/>
                                  <w:marBottom w:val="0"/>
                                  <w:divBdr>
                                    <w:top w:val="none" w:sz="0" w:space="0" w:color="auto"/>
                                    <w:left w:val="none" w:sz="0" w:space="0" w:color="auto"/>
                                    <w:bottom w:val="none" w:sz="0" w:space="0" w:color="auto"/>
                                    <w:right w:val="none" w:sz="0" w:space="0" w:color="auto"/>
                                  </w:divBdr>
                                </w:div>
                              </w:divsChild>
                            </w:div>
                            <w:div w:id="1236622318">
                              <w:marLeft w:val="0"/>
                              <w:marRight w:val="0"/>
                              <w:marTop w:val="0"/>
                              <w:marBottom w:val="0"/>
                              <w:divBdr>
                                <w:top w:val="single" w:sz="2" w:space="1" w:color="FFFFFF"/>
                                <w:left w:val="single" w:sz="2" w:space="11" w:color="FFFFFF"/>
                                <w:bottom w:val="single" w:sz="2" w:space="1" w:color="FFFFFF"/>
                                <w:right w:val="single" w:sz="2" w:space="4" w:color="FFFFFF"/>
                              </w:divBdr>
                              <w:divsChild>
                                <w:div w:id="2136678427">
                                  <w:marLeft w:val="0"/>
                                  <w:marRight w:val="0"/>
                                  <w:marTop w:val="0"/>
                                  <w:marBottom w:val="0"/>
                                  <w:divBdr>
                                    <w:top w:val="none" w:sz="0" w:space="0" w:color="auto"/>
                                    <w:left w:val="none" w:sz="0" w:space="0" w:color="auto"/>
                                    <w:bottom w:val="none" w:sz="0" w:space="0" w:color="auto"/>
                                    <w:right w:val="none" w:sz="0" w:space="0" w:color="auto"/>
                                  </w:divBdr>
                                </w:div>
                              </w:divsChild>
                            </w:div>
                            <w:div w:id="1683773909">
                              <w:marLeft w:val="0"/>
                              <w:marRight w:val="0"/>
                              <w:marTop w:val="0"/>
                              <w:marBottom w:val="0"/>
                              <w:divBdr>
                                <w:top w:val="single" w:sz="2" w:space="1" w:color="FFFFFF"/>
                                <w:left w:val="single" w:sz="2" w:space="11" w:color="FFFFFF"/>
                                <w:bottom w:val="single" w:sz="2" w:space="1" w:color="FFFFFF"/>
                                <w:right w:val="single" w:sz="2" w:space="4" w:color="FFFFFF"/>
                              </w:divBdr>
                              <w:divsChild>
                                <w:div w:id="1801921691">
                                  <w:marLeft w:val="0"/>
                                  <w:marRight w:val="0"/>
                                  <w:marTop w:val="0"/>
                                  <w:marBottom w:val="0"/>
                                  <w:divBdr>
                                    <w:top w:val="none" w:sz="0" w:space="0" w:color="auto"/>
                                    <w:left w:val="none" w:sz="0" w:space="0" w:color="auto"/>
                                    <w:bottom w:val="none" w:sz="0" w:space="0" w:color="auto"/>
                                    <w:right w:val="none" w:sz="0" w:space="0" w:color="auto"/>
                                  </w:divBdr>
                                </w:div>
                              </w:divsChild>
                            </w:div>
                            <w:div w:id="2115517931">
                              <w:marLeft w:val="0"/>
                              <w:marRight w:val="0"/>
                              <w:marTop w:val="0"/>
                              <w:marBottom w:val="0"/>
                              <w:divBdr>
                                <w:top w:val="single" w:sz="2" w:space="1" w:color="FFFFFF"/>
                                <w:left w:val="single" w:sz="2" w:space="11" w:color="FFFFFF"/>
                                <w:bottom w:val="single" w:sz="2" w:space="1" w:color="FFFFFF"/>
                                <w:right w:val="single" w:sz="2" w:space="4" w:color="FFFFFF"/>
                              </w:divBdr>
                              <w:divsChild>
                                <w:div w:id="1782264008">
                                  <w:marLeft w:val="0"/>
                                  <w:marRight w:val="0"/>
                                  <w:marTop w:val="0"/>
                                  <w:marBottom w:val="0"/>
                                  <w:divBdr>
                                    <w:top w:val="none" w:sz="0" w:space="0" w:color="auto"/>
                                    <w:left w:val="none" w:sz="0" w:space="0" w:color="auto"/>
                                    <w:bottom w:val="none" w:sz="0" w:space="0" w:color="auto"/>
                                    <w:right w:val="none" w:sz="0" w:space="0" w:color="auto"/>
                                  </w:divBdr>
                                </w:div>
                              </w:divsChild>
                            </w:div>
                            <w:div w:id="1714846347">
                              <w:marLeft w:val="0"/>
                              <w:marRight w:val="0"/>
                              <w:marTop w:val="0"/>
                              <w:marBottom w:val="0"/>
                              <w:divBdr>
                                <w:top w:val="single" w:sz="2" w:space="1" w:color="FFFFFF"/>
                                <w:left w:val="single" w:sz="2" w:space="11" w:color="FFFFFF"/>
                                <w:bottom w:val="single" w:sz="2" w:space="1" w:color="FFFFFF"/>
                                <w:right w:val="single" w:sz="2" w:space="4" w:color="FFFFFF"/>
                              </w:divBdr>
                              <w:divsChild>
                                <w:div w:id="117573138">
                                  <w:marLeft w:val="0"/>
                                  <w:marRight w:val="0"/>
                                  <w:marTop w:val="0"/>
                                  <w:marBottom w:val="0"/>
                                  <w:divBdr>
                                    <w:top w:val="none" w:sz="0" w:space="0" w:color="auto"/>
                                    <w:left w:val="none" w:sz="0" w:space="0" w:color="auto"/>
                                    <w:bottom w:val="none" w:sz="0" w:space="0" w:color="auto"/>
                                    <w:right w:val="none" w:sz="0" w:space="0" w:color="auto"/>
                                  </w:divBdr>
                                </w:div>
                              </w:divsChild>
                            </w:div>
                            <w:div w:id="306009479">
                              <w:marLeft w:val="0"/>
                              <w:marRight w:val="0"/>
                              <w:marTop w:val="0"/>
                              <w:marBottom w:val="0"/>
                              <w:divBdr>
                                <w:top w:val="single" w:sz="2" w:space="1" w:color="FFFFFF"/>
                                <w:left w:val="single" w:sz="2" w:space="11" w:color="FFFFFF"/>
                                <w:bottom w:val="single" w:sz="2" w:space="1" w:color="FFFFFF"/>
                                <w:right w:val="single" w:sz="2" w:space="4" w:color="FFFFFF"/>
                              </w:divBdr>
                              <w:divsChild>
                                <w:div w:id="1184174962">
                                  <w:marLeft w:val="0"/>
                                  <w:marRight w:val="0"/>
                                  <w:marTop w:val="0"/>
                                  <w:marBottom w:val="0"/>
                                  <w:divBdr>
                                    <w:top w:val="none" w:sz="0" w:space="0" w:color="auto"/>
                                    <w:left w:val="none" w:sz="0" w:space="0" w:color="auto"/>
                                    <w:bottom w:val="none" w:sz="0" w:space="0" w:color="auto"/>
                                    <w:right w:val="none" w:sz="0" w:space="0" w:color="auto"/>
                                  </w:divBdr>
                                </w:div>
                              </w:divsChild>
                            </w:div>
                            <w:div w:id="816068212">
                              <w:marLeft w:val="0"/>
                              <w:marRight w:val="0"/>
                              <w:marTop w:val="0"/>
                              <w:marBottom w:val="0"/>
                              <w:divBdr>
                                <w:top w:val="single" w:sz="2" w:space="1" w:color="FFFFFF"/>
                                <w:left w:val="single" w:sz="2" w:space="11" w:color="FFFFFF"/>
                                <w:bottom w:val="single" w:sz="2" w:space="1" w:color="FFFFFF"/>
                                <w:right w:val="single" w:sz="2" w:space="4" w:color="FFFFFF"/>
                              </w:divBdr>
                              <w:divsChild>
                                <w:div w:id="966398341">
                                  <w:marLeft w:val="0"/>
                                  <w:marRight w:val="0"/>
                                  <w:marTop w:val="0"/>
                                  <w:marBottom w:val="0"/>
                                  <w:divBdr>
                                    <w:top w:val="none" w:sz="0" w:space="0" w:color="auto"/>
                                    <w:left w:val="none" w:sz="0" w:space="0" w:color="auto"/>
                                    <w:bottom w:val="none" w:sz="0" w:space="0" w:color="auto"/>
                                    <w:right w:val="none" w:sz="0" w:space="0" w:color="auto"/>
                                  </w:divBdr>
                                </w:div>
                              </w:divsChild>
                            </w:div>
                            <w:div w:id="1257130650">
                              <w:marLeft w:val="0"/>
                              <w:marRight w:val="0"/>
                              <w:marTop w:val="0"/>
                              <w:marBottom w:val="0"/>
                              <w:divBdr>
                                <w:top w:val="single" w:sz="2" w:space="1" w:color="FFFFFF"/>
                                <w:left w:val="single" w:sz="2" w:space="11" w:color="FFFFFF"/>
                                <w:bottom w:val="single" w:sz="2" w:space="1" w:color="FFFFFF"/>
                                <w:right w:val="single" w:sz="2" w:space="4" w:color="FFFFFF"/>
                              </w:divBdr>
                              <w:divsChild>
                                <w:div w:id="440152967">
                                  <w:marLeft w:val="0"/>
                                  <w:marRight w:val="0"/>
                                  <w:marTop w:val="0"/>
                                  <w:marBottom w:val="0"/>
                                  <w:divBdr>
                                    <w:top w:val="none" w:sz="0" w:space="0" w:color="auto"/>
                                    <w:left w:val="none" w:sz="0" w:space="0" w:color="auto"/>
                                    <w:bottom w:val="none" w:sz="0" w:space="0" w:color="auto"/>
                                    <w:right w:val="none" w:sz="0" w:space="0" w:color="auto"/>
                                  </w:divBdr>
                                </w:div>
                              </w:divsChild>
                            </w:div>
                            <w:div w:id="218782491">
                              <w:marLeft w:val="0"/>
                              <w:marRight w:val="0"/>
                              <w:marTop w:val="0"/>
                              <w:marBottom w:val="0"/>
                              <w:divBdr>
                                <w:top w:val="single" w:sz="2" w:space="1" w:color="FFFFFF"/>
                                <w:left w:val="single" w:sz="2" w:space="11" w:color="FFFFFF"/>
                                <w:bottom w:val="single" w:sz="2" w:space="1" w:color="FFFFFF"/>
                                <w:right w:val="single" w:sz="2" w:space="4" w:color="FFFFFF"/>
                              </w:divBdr>
                              <w:divsChild>
                                <w:div w:id="630941133">
                                  <w:marLeft w:val="0"/>
                                  <w:marRight w:val="0"/>
                                  <w:marTop w:val="0"/>
                                  <w:marBottom w:val="0"/>
                                  <w:divBdr>
                                    <w:top w:val="none" w:sz="0" w:space="0" w:color="auto"/>
                                    <w:left w:val="none" w:sz="0" w:space="0" w:color="auto"/>
                                    <w:bottom w:val="none" w:sz="0" w:space="0" w:color="auto"/>
                                    <w:right w:val="none" w:sz="0" w:space="0" w:color="auto"/>
                                  </w:divBdr>
                                </w:div>
                              </w:divsChild>
                            </w:div>
                            <w:div w:id="1587156351">
                              <w:marLeft w:val="0"/>
                              <w:marRight w:val="0"/>
                              <w:marTop w:val="0"/>
                              <w:marBottom w:val="0"/>
                              <w:divBdr>
                                <w:top w:val="single" w:sz="2" w:space="1" w:color="FFFFFF"/>
                                <w:left w:val="single" w:sz="2" w:space="11" w:color="FFFFFF"/>
                                <w:bottom w:val="single" w:sz="2" w:space="1" w:color="FFFFFF"/>
                                <w:right w:val="single" w:sz="2" w:space="4" w:color="FFFFFF"/>
                              </w:divBdr>
                              <w:divsChild>
                                <w:div w:id="732508453">
                                  <w:marLeft w:val="0"/>
                                  <w:marRight w:val="0"/>
                                  <w:marTop w:val="0"/>
                                  <w:marBottom w:val="0"/>
                                  <w:divBdr>
                                    <w:top w:val="none" w:sz="0" w:space="0" w:color="auto"/>
                                    <w:left w:val="none" w:sz="0" w:space="0" w:color="auto"/>
                                    <w:bottom w:val="none" w:sz="0" w:space="0" w:color="auto"/>
                                    <w:right w:val="none" w:sz="0" w:space="0" w:color="auto"/>
                                  </w:divBdr>
                                </w:div>
                              </w:divsChild>
                            </w:div>
                            <w:div w:id="1692149374">
                              <w:marLeft w:val="0"/>
                              <w:marRight w:val="0"/>
                              <w:marTop w:val="0"/>
                              <w:marBottom w:val="0"/>
                              <w:divBdr>
                                <w:top w:val="single" w:sz="2" w:space="1" w:color="FFFFFF"/>
                                <w:left w:val="single" w:sz="2" w:space="11" w:color="FFFFFF"/>
                                <w:bottom w:val="single" w:sz="2" w:space="1" w:color="FFFFFF"/>
                                <w:right w:val="single" w:sz="2" w:space="4" w:color="FFFFFF"/>
                              </w:divBdr>
                              <w:divsChild>
                                <w:div w:id="1117525089">
                                  <w:marLeft w:val="0"/>
                                  <w:marRight w:val="0"/>
                                  <w:marTop w:val="0"/>
                                  <w:marBottom w:val="0"/>
                                  <w:divBdr>
                                    <w:top w:val="none" w:sz="0" w:space="0" w:color="auto"/>
                                    <w:left w:val="none" w:sz="0" w:space="0" w:color="auto"/>
                                    <w:bottom w:val="none" w:sz="0" w:space="0" w:color="auto"/>
                                    <w:right w:val="none" w:sz="0" w:space="0" w:color="auto"/>
                                  </w:divBdr>
                                </w:div>
                              </w:divsChild>
                            </w:div>
                            <w:div w:id="137696907">
                              <w:marLeft w:val="0"/>
                              <w:marRight w:val="0"/>
                              <w:marTop w:val="0"/>
                              <w:marBottom w:val="0"/>
                              <w:divBdr>
                                <w:top w:val="single" w:sz="2" w:space="1" w:color="FFFFFF"/>
                                <w:left w:val="single" w:sz="2" w:space="11" w:color="FFFFFF"/>
                                <w:bottom w:val="single" w:sz="2" w:space="1" w:color="FFFFFF"/>
                                <w:right w:val="single" w:sz="2" w:space="4" w:color="FFFFFF"/>
                              </w:divBdr>
                              <w:divsChild>
                                <w:div w:id="807432133">
                                  <w:marLeft w:val="0"/>
                                  <w:marRight w:val="0"/>
                                  <w:marTop w:val="0"/>
                                  <w:marBottom w:val="0"/>
                                  <w:divBdr>
                                    <w:top w:val="none" w:sz="0" w:space="0" w:color="auto"/>
                                    <w:left w:val="none" w:sz="0" w:space="0" w:color="auto"/>
                                    <w:bottom w:val="none" w:sz="0" w:space="0" w:color="auto"/>
                                    <w:right w:val="none" w:sz="0" w:space="0" w:color="auto"/>
                                  </w:divBdr>
                                </w:div>
                              </w:divsChild>
                            </w:div>
                            <w:div w:id="1384020768">
                              <w:marLeft w:val="0"/>
                              <w:marRight w:val="0"/>
                              <w:marTop w:val="0"/>
                              <w:marBottom w:val="0"/>
                              <w:divBdr>
                                <w:top w:val="single" w:sz="2" w:space="1" w:color="FFFFFF"/>
                                <w:left w:val="single" w:sz="2" w:space="11" w:color="FFFFFF"/>
                                <w:bottom w:val="single" w:sz="2" w:space="1" w:color="FFFFFF"/>
                                <w:right w:val="single" w:sz="2" w:space="4" w:color="FFFFFF"/>
                              </w:divBdr>
                              <w:divsChild>
                                <w:div w:id="1822850192">
                                  <w:marLeft w:val="0"/>
                                  <w:marRight w:val="0"/>
                                  <w:marTop w:val="0"/>
                                  <w:marBottom w:val="0"/>
                                  <w:divBdr>
                                    <w:top w:val="none" w:sz="0" w:space="0" w:color="auto"/>
                                    <w:left w:val="none" w:sz="0" w:space="0" w:color="auto"/>
                                    <w:bottom w:val="none" w:sz="0" w:space="0" w:color="auto"/>
                                    <w:right w:val="none" w:sz="0" w:space="0" w:color="auto"/>
                                  </w:divBdr>
                                </w:div>
                              </w:divsChild>
                            </w:div>
                            <w:div w:id="65611849">
                              <w:marLeft w:val="0"/>
                              <w:marRight w:val="0"/>
                              <w:marTop w:val="0"/>
                              <w:marBottom w:val="0"/>
                              <w:divBdr>
                                <w:top w:val="single" w:sz="2" w:space="1" w:color="FFFFFF"/>
                                <w:left w:val="single" w:sz="2" w:space="11" w:color="FFFFFF"/>
                                <w:bottom w:val="single" w:sz="2" w:space="1" w:color="FFFFFF"/>
                                <w:right w:val="single" w:sz="2" w:space="4" w:color="FFFFFF"/>
                              </w:divBdr>
                              <w:divsChild>
                                <w:div w:id="615794813">
                                  <w:marLeft w:val="0"/>
                                  <w:marRight w:val="0"/>
                                  <w:marTop w:val="0"/>
                                  <w:marBottom w:val="0"/>
                                  <w:divBdr>
                                    <w:top w:val="none" w:sz="0" w:space="0" w:color="auto"/>
                                    <w:left w:val="none" w:sz="0" w:space="0" w:color="auto"/>
                                    <w:bottom w:val="none" w:sz="0" w:space="0" w:color="auto"/>
                                    <w:right w:val="none" w:sz="0" w:space="0" w:color="auto"/>
                                  </w:divBdr>
                                </w:div>
                              </w:divsChild>
                            </w:div>
                            <w:div w:id="560098570">
                              <w:marLeft w:val="0"/>
                              <w:marRight w:val="0"/>
                              <w:marTop w:val="0"/>
                              <w:marBottom w:val="0"/>
                              <w:divBdr>
                                <w:top w:val="single" w:sz="2" w:space="1" w:color="FFFFFF"/>
                                <w:left w:val="single" w:sz="2" w:space="11" w:color="FFFFFF"/>
                                <w:bottom w:val="single" w:sz="2" w:space="1" w:color="FFFFFF"/>
                                <w:right w:val="single" w:sz="2" w:space="4" w:color="FFFFFF"/>
                              </w:divBdr>
                              <w:divsChild>
                                <w:div w:id="298071862">
                                  <w:marLeft w:val="0"/>
                                  <w:marRight w:val="0"/>
                                  <w:marTop w:val="0"/>
                                  <w:marBottom w:val="0"/>
                                  <w:divBdr>
                                    <w:top w:val="none" w:sz="0" w:space="0" w:color="auto"/>
                                    <w:left w:val="none" w:sz="0" w:space="0" w:color="auto"/>
                                    <w:bottom w:val="none" w:sz="0" w:space="0" w:color="auto"/>
                                    <w:right w:val="none" w:sz="0" w:space="0" w:color="auto"/>
                                  </w:divBdr>
                                </w:div>
                              </w:divsChild>
                            </w:div>
                            <w:div w:id="808128882">
                              <w:marLeft w:val="0"/>
                              <w:marRight w:val="0"/>
                              <w:marTop w:val="0"/>
                              <w:marBottom w:val="0"/>
                              <w:divBdr>
                                <w:top w:val="single" w:sz="2" w:space="1" w:color="FFFFFF"/>
                                <w:left w:val="single" w:sz="2" w:space="11" w:color="FFFFFF"/>
                                <w:bottom w:val="single" w:sz="2" w:space="1" w:color="FFFFFF"/>
                                <w:right w:val="single" w:sz="2" w:space="4" w:color="FFFFFF"/>
                              </w:divBdr>
                              <w:divsChild>
                                <w:div w:id="1067263163">
                                  <w:marLeft w:val="0"/>
                                  <w:marRight w:val="0"/>
                                  <w:marTop w:val="0"/>
                                  <w:marBottom w:val="0"/>
                                  <w:divBdr>
                                    <w:top w:val="none" w:sz="0" w:space="0" w:color="auto"/>
                                    <w:left w:val="none" w:sz="0" w:space="0" w:color="auto"/>
                                    <w:bottom w:val="none" w:sz="0" w:space="0" w:color="auto"/>
                                    <w:right w:val="none" w:sz="0" w:space="0" w:color="auto"/>
                                  </w:divBdr>
                                </w:div>
                              </w:divsChild>
                            </w:div>
                            <w:div w:id="1201629768">
                              <w:marLeft w:val="0"/>
                              <w:marRight w:val="0"/>
                              <w:marTop w:val="0"/>
                              <w:marBottom w:val="0"/>
                              <w:divBdr>
                                <w:top w:val="single" w:sz="2" w:space="1" w:color="FFFFFF"/>
                                <w:left w:val="single" w:sz="2" w:space="11" w:color="FFFFFF"/>
                                <w:bottom w:val="single" w:sz="2" w:space="1" w:color="FFFFFF"/>
                                <w:right w:val="single" w:sz="2" w:space="4" w:color="FFFFFF"/>
                              </w:divBdr>
                              <w:divsChild>
                                <w:div w:id="1217593970">
                                  <w:marLeft w:val="0"/>
                                  <w:marRight w:val="0"/>
                                  <w:marTop w:val="0"/>
                                  <w:marBottom w:val="0"/>
                                  <w:divBdr>
                                    <w:top w:val="none" w:sz="0" w:space="0" w:color="auto"/>
                                    <w:left w:val="none" w:sz="0" w:space="0" w:color="auto"/>
                                    <w:bottom w:val="none" w:sz="0" w:space="0" w:color="auto"/>
                                    <w:right w:val="none" w:sz="0" w:space="0" w:color="auto"/>
                                  </w:divBdr>
                                </w:div>
                              </w:divsChild>
                            </w:div>
                            <w:div w:id="678505555">
                              <w:marLeft w:val="0"/>
                              <w:marRight w:val="0"/>
                              <w:marTop w:val="0"/>
                              <w:marBottom w:val="0"/>
                              <w:divBdr>
                                <w:top w:val="single" w:sz="2" w:space="1" w:color="FFFFFF"/>
                                <w:left w:val="single" w:sz="2" w:space="11" w:color="FFFFFF"/>
                                <w:bottom w:val="single" w:sz="2" w:space="1" w:color="FFFFFF"/>
                                <w:right w:val="single" w:sz="2" w:space="4" w:color="FFFFFF"/>
                              </w:divBdr>
                              <w:divsChild>
                                <w:div w:id="2011710123">
                                  <w:marLeft w:val="0"/>
                                  <w:marRight w:val="0"/>
                                  <w:marTop w:val="0"/>
                                  <w:marBottom w:val="0"/>
                                  <w:divBdr>
                                    <w:top w:val="none" w:sz="0" w:space="0" w:color="auto"/>
                                    <w:left w:val="none" w:sz="0" w:space="0" w:color="auto"/>
                                    <w:bottom w:val="none" w:sz="0" w:space="0" w:color="auto"/>
                                    <w:right w:val="none" w:sz="0" w:space="0" w:color="auto"/>
                                  </w:divBdr>
                                </w:div>
                              </w:divsChild>
                            </w:div>
                            <w:div w:id="1406957709">
                              <w:marLeft w:val="0"/>
                              <w:marRight w:val="0"/>
                              <w:marTop w:val="0"/>
                              <w:marBottom w:val="0"/>
                              <w:divBdr>
                                <w:top w:val="single" w:sz="2" w:space="1" w:color="FFFFFF"/>
                                <w:left w:val="single" w:sz="2" w:space="11" w:color="FFFFFF"/>
                                <w:bottom w:val="single" w:sz="2" w:space="1" w:color="FFFFFF"/>
                                <w:right w:val="single" w:sz="2" w:space="4" w:color="FFFFFF"/>
                              </w:divBdr>
                              <w:divsChild>
                                <w:div w:id="1915509131">
                                  <w:marLeft w:val="0"/>
                                  <w:marRight w:val="0"/>
                                  <w:marTop w:val="0"/>
                                  <w:marBottom w:val="0"/>
                                  <w:divBdr>
                                    <w:top w:val="none" w:sz="0" w:space="0" w:color="auto"/>
                                    <w:left w:val="none" w:sz="0" w:space="0" w:color="auto"/>
                                    <w:bottom w:val="none" w:sz="0" w:space="0" w:color="auto"/>
                                    <w:right w:val="none" w:sz="0" w:space="0" w:color="auto"/>
                                  </w:divBdr>
                                </w:div>
                              </w:divsChild>
                            </w:div>
                            <w:div w:id="726143433">
                              <w:marLeft w:val="0"/>
                              <w:marRight w:val="0"/>
                              <w:marTop w:val="0"/>
                              <w:marBottom w:val="0"/>
                              <w:divBdr>
                                <w:top w:val="single" w:sz="2" w:space="1" w:color="FFFFFF"/>
                                <w:left w:val="single" w:sz="2" w:space="11" w:color="FFFFFF"/>
                                <w:bottom w:val="single" w:sz="2" w:space="1" w:color="FFFFFF"/>
                                <w:right w:val="single" w:sz="2" w:space="4" w:color="FFFFFF"/>
                              </w:divBdr>
                              <w:divsChild>
                                <w:div w:id="1668483991">
                                  <w:marLeft w:val="0"/>
                                  <w:marRight w:val="0"/>
                                  <w:marTop w:val="0"/>
                                  <w:marBottom w:val="0"/>
                                  <w:divBdr>
                                    <w:top w:val="none" w:sz="0" w:space="0" w:color="auto"/>
                                    <w:left w:val="none" w:sz="0" w:space="0" w:color="auto"/>
                                    <w:bottom w:val="none" w:sz="0" w:space="0" w:color="auto"/>
                                    <w:right w:val="none" w:sz="0" w:space="0" w:color="auto"/>
                                  </w:divBdr>
                                </w:div>
                              </w:divsChild>
                            </w:div>
                            <w:div w:id="1475022989">
                              <w:marLeft w:val="0"/>
                              <w:marRight w:val="0"/>
                              <w:marTop w:val="0"/>
                              <w:marBottom w:val="0"/>
                              <w:divBdr>
                                <w:top w:val="single" w:sz="2" w:space="1" w:color="FFFFFF"/>
                                <w:left w:val="single" w:sz="2" w:space="11" w:color="FFFFFF"/>
                                <w:bottom w:val="single" w:sz="2" w:space="1" w:color="FFFFFF"/>
                                <w:right w:val="single" w:sz="2" w:space="4" w:color="FFFFFF"/>
                              </w:divBdr>
                              <w:divsChild>
                                <w:div w:id="1316252808">
                                  <w:marLeft w:val="0"/>
                                  <w:marRight w:val="0"/>
                                  <w:marTop w:val="0"/>
                                  <w:marBottom w:val="0"/>
                                  <w:divBdr>
                                    <w:top w:val="none" w:sz="0" w:space="0" w:color="auto"/>
                                    <w:left w:val="none" w:sz="0" w:space="0" w:color="auto"/>
                                    <w:bottom w:val="none" w:sz="0" w:space="0" w:color="auto"/>
                                    <w:right w:val="none" w:sz="0" w:space="0" w:color="auto"/>
                                  </w:divBdr>
                                </w:div>
                              </w:divsChild>
                            </w:div>
                            <w:div w:id="312106603">
                              <w:marLeft w:val="0"/>
                              <w:marRight w:val="0"/>
                              <w:marTop w:val="0"/>
                              <w:marBottom w:val="0"/>
                              <w:divBdr>
                                <w:top w:val="single" w:sz="2" w:space="1" w:color="FFFFFF"/>
                                <w:left w:val="single" w:sz="2" w:space="11" w:color="FFFFFF"/>
                                <w:bottom w:val="single" w:sz="2" w:space="1" w:color="FFFFFF"/>
                                <w:right w:val="single" w:sz="2" w:space="4" w:color="FFFFFF"/>
                              </w:divBdr>
                              <w:divsChild>
                                <w:div w:id="39324690">
                                  <w:marLeft w:val="0"/>
                                  <w:marRight w:val="0"/>
                                  <w:marTop w:val="0"/>
                                  <w:marBottom w:val="0"/>
                                  <w:divBdr>
                                    <w:top w:val="none" w:sz="0" w:space="0" w:color="auto"/>
                                    <w:left w:val="none" w:sz="0" w:space="0" w:color="auto"/>
                                    <w:bottom w:val="none" w:sz="0" w:space="0" w:color="auto"/>
                                    <w:right w:val="none" w:sz="0" w:space="0" w:color="auto"/>
                                  </w:divBdr>
                                </w:div>
                              </w:divsChild>
                            </w:div>
                            <w:div w:id="1797092231">
                              <w:marLeft w:val="0"/>
                              <w:marRight w:val="0"/>
                              <w:marTop w:val="0"/>
                              <w:marBottom w:val="0"/>
                              <w:divBdr>
                                <w:top w:val="single" w:sz="2" w:space="1" w:color="FFFFFF"/>
                                <w:left w:val="single" w:sz="2" w:space="11" w:color="FFFFFF"/>
                                <w:bottom w:val="single" w:sz="2" w:space="1" w:color="FFFFFF"/>
                                <w:right w:val="single" w:sz="2" w:space="4" w:color="FFFFFF"/>
                              </w:divBdr>
                              <w:divsChild>
                                <w:div w:id="1160727673">
                                  <w:marLeft w:val="0"/>
                                  <w:marRight w:val="0"/>
                                  <w:marTop w:val="0"/>
                                  <w:marBottom w:val="0"/>
                                  <w:divBdr>
                                    <w:top w:val="none" w:sz="0" w:space="0" w:color="auto"/>
                                    <w:left w:val="none" w:sz="0" w:space="0" w:color="auto"/>
                                    <w:bottom w:val="none" w:sz="0" w:space="0" w:color="auto"/>
                                    <w:right w:val="none" w:sz="0" w:space="0" w:color="auto"/>
                                  </w:divBdr>
                                </w:div>
                              </w:divsChild>
                            </w:div>
                            <w:div w:id="681512301">
                              <w:marLeft w:val="0"/>
                              <w:marRight w:val="0"/>
                              <w:marTop w:val="0"/>
                              <w:marBottom w:val="0"/>
                              <w:divBdr>
                                <w:top w:val="single" w:sz="2" w:space="1" w:color="FFFFFF"/>
                                <w:left w:val="single" w:sz="2" w:space="11" w:color="FFFFFF"/>
                                <w:bottom w:val="single" w:sz="2" w:space="1" w:color="FFFFFF"/>
                                <w:right w:val="single" w:sz="2" w:space="4" w:color="FFFFFF"/>
                              </w:divBdr>
                              <w:divsChild>
                                <w:div w:id="1062410630">
                                  <w:marLeft w:val="0"/>
                                  <w:marRight w:val="0"/>
                                  <w:marTop w:val="0"/>
                                  <w:marBottom w:val="0"/>
                                  <w:divBdr>
                                    <w:top w:val="none" w:sz="0" w:space="0" w:color="auto"/>
                                    <w:left w:val="none" w:sz="0" w:space="0" w:color="auto"/>
                                    <w:bottom w:val="none" w:sz="0" w:space="0" w:color="auto"/>
                                    <w:right w:val="none" w:sz="0" w:space="0" w:color="auto"/>
                                  </w:divBdr>
                                </w:div>
                              </w:divsChild>
                            </w:div>
                            <w:div w:id="1615594063">
                              <w:marLeft w:val="0"/>
                              <w:marRight w:val="0"/>
                              <w:marTop w:val="0"/>
                              <w:marBottom w:val="0"/>
                              <w:divBdr>
                                <w:top w:val="single" w:sz="2" w:space="1" w:color="FFFFFF"/>
                                <w:left w:val="single" w:sz="2" w:space="11" w:color="FFFFFF"/>
                                <w:bottom w:val="single" w:sz="2" w:space="1" w:color="FFFFFF"/>
                                <w:right w:val="single" w:sz="2" w:space="4" w:color="FFFFFF"/>
                              </w:divBdr>
                              <w:divsChild>
                                <w:div w:id="365908793">
                                  <w:marLeft w:val="0"/>
                                  <w:marRight w:val="0"/>
                                  <w:marTop w:val="0"/>
                                  <w:marBottom w:val="0"/>
                                  <w:divBdr>
                                    <w:top w:val="none" w:sz="0" w:space="0" w:color="auto"/>
                                    <w:left w:val="none" w:sz="0" w:space="0" w:color="auto"/>
                                    <w:bottom w:val="none" w:sz="0" w:space="0" w:color="auto"/>
                                    <w:right w:val="none" w:sz="0" w:space="0" w:color="auto"/>
                                  </w:divBdr>
                                </w:div>
                              </w:divsChild>
                            </w:div>
                            <w:div w:id="417866067">
                              <w:marLeft w:val="0"/>
                              <w:marRight w:val="0"/>
                              <w:marTop w:val="0"/>
                              <w:marBottom w:val="0"/>
                              <w:divBdr>
                                <w:top w:val="single" w:sz="2" w:space="1" w:color="FFFFFF"/>
                                <w:left w:val="single" w:sz="2" w:space="11" w:color="FFFFFF"/>
                                <w:bottom w:val="single" w:sz="2" w:space="4" w:color="FFFFFF"/>
                                <w:right w:val="single" w:sz="2" w:space="4" w:color="FFFFFF"/>
                              </w:divBdr>
                              <w:divsChild>
                                <w:div w:id="54441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544978">
      <w:bodyDiv w:val="1"/>
      <w:marLeft w:val="0"/>
      <w:marRight w:val="0"/>
      <w:marTop w:val="0"/>
      <w:marBottom w:val="0"/>
      <w:divBdr>
        <w:top w:val="none" w:sz="0" w:space="0" w:color="auto"/>
        <w:left w:val="none" w:sz="0" w:space="0" w:color="auto"/>
        <w:bottom w:val="none" w:sz="0" w:space="0" w:color="auto"/>
        <w:right w:val="none" w:sz="0" w:space="0" w:color="auto"/>
      </w:divBdr>
      <w:divsChild>
        <w:div w:id="1740441747">
          <w:marLeft w:val="0"/>
          <w:marRight w:val="0"/>
          <w:marTop w:val="0"/>
          <w:marBottom w:val="0"/>
          <w:divBdr>
            <w:top w:val="none" w:sz="0" w:space="0" w:color="auto"/>
            <w:left w:val="none" w:sz="0" w:space="0" w:color="auto"/>
            <w:bottom w:val="none" w:sz="0" w:space="0" w:color="auto"/>
            <w:right w:val="none" w:sz="0" w:space="0" w:color="auto"/>
          </w:divBdr>
        </w:div>
        <w:div w:id="1428454136">
          <w:marLeft w:val="0"/>
          <w:marRight w:val="0"/>
          <w:marTop w:val="0"/>
          <w:marBottom w:val="0"/>
          <w:divBdr>
            <w:top w:val="none" w:sz="0" w:space="0" w:color="auto"/>
            <w:left w:val="none" w:sz="0" w:space="0" w:color="auto"/>
            <w:bottom w:val="none" w:sz="0" w:space="0" w:color="auto"/>
            <w:right w:val="none" w:sz="0" w:space="0" w:color="auto"/>
          </w:divBdr>
          <w:divsChild>
            <w:div w:id="2035963165">
              <w:marLeft w:val="0"/>
              <w:marRight w:val="0"/>
              <w:marTop w:val="0"/>
              <w:marBottom w:val="0"/>
              <w:divBdr>
                <w:top w:val="single" w:sz="6" w:space="31" w:color="D8D8D8"/>
                <w:left w:val="single" w:sz="6" w:space="0" w:color="D8D8D8"/>
                <w:bottom w:val="single" w:sz="6" w:space="0" w:color="D8D8D8"/>
                <w:right w:val="single" w:sz="6" w:space="0" w:color="D8D8D8"/>
              </w:divBdr>
            </w:div>
          </w:divsChild>
        </w:div>
        <w:div w:id="704250807">
          <w:marLeft w:val="0"/>
          <w:marRight w:val="0"/>
          <w:marTop w:val="0"/>
          <w:marBottom w:val="0"/>
          <w:divBdr>
            <w:top w:val="none" w:sz="0" w:space="0" w:color="auto"/>
            <w:left w:val="none" w:sz="0" w:space="0" w:color="auto"/>
            <w:bottom w:val="none" w:sz="0" w:space="0" w:color="auto"/>
            <w:right w:val="none" w:sz="0" w:space="0" w:color="auto"/>
          </w:divBdr>
          <w:divsChild>
            <w:div w:id="619267628">
              <w:marLeft w:val="0"/>
              <w:marRight w:val="0"/>
              <w:marTop w:val="0"/>
              <w:marBottom w:val="225"/>
              <w:divBdr>
                <w:top w:val="none" w:sz="0" w:space="0" w:color="auto"/>
                <w:left w:val="none" w:sz="0" w:space="0" w:color="auto"/>
                <w:bottom w:val="none" w:sz="0" w:space="0" w:color="auto"/>
                <w:right w:val="none" w:sz="0" w:space="0" w:color="auto"/>
              </w:divBdr>
            </w:div>
            <w:div w:id="1948152922">
              <w:marLeft w:val="0"/>
              <w:marRight w:val="0"/>
              <w:marTop w:val="0"/>
              <w:marBottom w:val="0"/>
              <w:divBdr>
                <w:top w:val="none" w:sz="0" w:space="0" w:color="auto"/>
                <w:left w:val="none" w:sz="0" w:space="0" w:color="auto"/>
                <w:bottom w:val="none" w:sz="0" w:space="0" w:color="auto"/>
                <w:right w:val="none" w:sz="0" w:space="0" w:color="auto"/>
              </w:divBdr>
              <w:divsChild>
                <w:div w:id="1255700495">
                  <w:marLeft w:val="0"/>
                  <w:marRight w:val="0"/>
                  <w:marTop w:val="0"/>
                  <w:marBottom w:val="0"/>
                  <w:divBdr>
                    <w:top w:val="none" w:sz="0" w:space="0" w:color="auto"/>
                    <w:left w:val="none" w:sz="0" w:space="0" w:color="auto"/>
                    <w:bottom w:val="none" w:sz="0" w:space="0" w:color="auto"/>
                    <w:right w:val="none" w:sz="0" w:space="0" w:color="auto"/>
                  </w:divBdr>
                </w:div>
              </w:divsChild>
            </w:div>
            <w:div w:id="1149590361">
              <w:marLeft w:val="0"/>
              <w:marRight w:val="0"/>
              <w:marTop w:val="0"/>
              <w:marBottom w:val="225"/>
              <w:divBdr>
                <w:top w:val="none" w:sz="0" w:space="0" w:color="auto"/>
                <w:left w:val="none" w:sz="0" w:space="0" w:color="auto"/>
                <w:bottom w:val="none" w:sz="0" w:space="0" w:color="auto"/>
                <w:right w:val="none" w:sz="0" w:space="0" w:color="auto"/>
              </w:divBdr>
            </w:div>
            <w:div w:id="443234687">
              <w:marLeft w:val="0"/>
              <w:marRight w:val="0"/>
              <w:marTop w:val="0"/>
              <w:marBottom w:val="0"/>
              <w:divBdr>
                <w:top w:val="none" w:sz="0" w:space="0" w:color="auto"/>
                <w:left w:val="none" w:sz="0" w:space="0" w:color="auto"/>
                <w:bottom w:val="none" w:sz="0" w:space="0" w:color="auto"/>
                <w:right w:val="none" w:sz="0" w:space="0" w:color="auto"/>
              </w:divBdr>
            </w:div>
            <w:div w:id="1723096750">
              <w:marLeft w:val="0"/>
              <w:marRight w:val="0"/>
              <w:marTop w:val="0"/>
              <w:marBottom w:val="225"/>
              <w:divBdr>
                <w:top w:val="none" w:sz="0" w:space="0" w:color="auto"/>
                <w:left w:val="none" w:sz="0" w:space="0" w:color="auto"/>
                <w:bottom w:val="none" w:sz="0" w:space="0" w:color="auto"/>
                <w:right w:val="none" w:sz="0" w:space="0" w:color="auto"/>
              </w:divBdr>
            </w:div>
            <w:div w:id="2055806907">
              <w:marLeft w:val="0"/>
              <w:marRight w:val="0"/>
              <w:marTop w:val="0"/>
              <w:marBottom w:val="0"/>
              <w:divBdr>
                <w:top w:val="none" w:sz="0" w:space="0" w:color="auto"/>
                <w:left w:val="none" w:sz="0" w:space="0" w:color="auto"/>
                <w:bottom w:val="none" w:sz="0" w:space="0" w:color="auto"/>
                <w:right w:val="none" w:sz="0" w:space="0" w:color="auto"/>
              </w:divBdr>
              <w:divsChild>
                <w:div w:id="404571630">
                  <w:marLeft w:val="0"/>
                  <w:marRight w:val="0"/>
                  <w:marTop w:val="0"/>
                  <w:marBottom w:val="0"/>
                  <w:divBdr>
                    <w:top w:val="single" w:sz="6" w:space="11" w:color="D8D8D8"/>
                    <w:left w:val="single" w:sz="6" w:space="11" w:color="D8D8D8"/>
                    <w:bottom w:val="single" w:sz="2" w:space="11" w:color="D8D8D8"/>
                    <w:right w:val="single" w:sz="6" w:space="11" w:color="D8D8D8"/>
                  </w:divBdr>
                  <w:divsChild>
                    <w:div w:id="1400206285">
                      <w:marLeft w:val="0"/>
                      <w:marRight w:val="0"/>
                      <w:marTop w:val="0"/>
                      <w:marBottom w:val="0"/>
                      <w:divBdr>
                        <w:top w:val="none" w:sz="0" w:space="0" w:color="auto"/>
                        <w:left w:val="none" w:sz="0" w:space="0" w:color="auto"/>
                        <w:bottom w:val="none" w:sz="0" w:space="0" w:color="auto"/>
                        <w:right w:val="none" w:sz="0" w:space="0" w:color="auto"/>
                      </w:divBdr>
                    </w:div>
                  </w:divsChild>
                </w:div>
                <w:div w:id="1285161594">
                  <w:marLeft w:val="0"/>
                  <w:marRight w:val="0"/>
                  <w:marTop w:val="0"/>
                  <w:marBottom w:val="0"/>
                  <w:divBdr>
                    <w:top w:val="single" w:sz="6" w:space="0" w:color="D8D8D8"/>
                    <w:left w:val="single" w:sz="6" w:space="0" w:color="D8D8D8"/>
                    <w:bottom w:val="single" w:sz="6" w:space="0" w:color="D8D8D8"/>
                    <w:right w:val="single" w:sz="6" w:space="0" w:color="D8D8D8"/>
                  </w:divBdr>
                </w:div>
              </w:divsChild>
            </w:div>
            <w:div w:id="1666787468">
              <w:marLeft w:val="0"/>
              <w:marRight w:val="0"/>
              <w:marTop w:val="0"/>
              <w:marBottom w:val="225"/>
              <w:divBdr>
                <w:top w:val="none" w:sz="0" w:space="0" w:color="auto"/>
                <w:left w:val="none" w:sz="0" w:space="0" w:color="auto"/>
                <w:bottom w:val="none" w:sz="0" w:space="0" w:color="auto"/>
                <w:right w:val="none" w:sz="0" w:space="0" w:color="auto"/>
              </w:divBdr>
            </w:div>
            <w:div w:id="692151754">
              <w:marLeft w:val="0"/>
              <w:marRight w:val="0"/>
              <w:marTop w:val="0"/>
              <w:marBottom w:val="0"/>
              <w:divBdr>
                <w:top w:val="none" w:sz="0" w:space="0" w:color="auto"/>
                <w:left w:val="none" w:sz="0" w:space="0" w:color="auto"/>
                <w:bottom w:val="none" w:sz="0" w:space="0" w:color="auto"/>
                <w:right w:val="none" w:sz="0" w:space="0" w:color="auto"/>
              </w:divBdr>
              <w:divsChild>
                <w:div w:id="1113406402">
                  <w:marLeft w:val="0"/>
                  <w:marRight w:val="0"/>
                  <w:marTop w:val="0"/>
                  <w:marBottom w:val="0"/>
                  <w:divBdr>
                    <w:top w:val="none" w:sz="0" w:space="0" w:color="auto"/>
                    <w:left w:val="none" w:sz="0" w:space="0" w:color="auto"/>
                    <w:bottom w:val="none" w:sz="0" w:space="0" w:color="auto"/>
                    <w:right w:val="none" w:sz="0" w:space="0" w:color="auto"/>
                  </w:divBdr>
                  <w:divsChild>
                    <w:div w:id="423380018">
                      <w:marLeft w:val="0"/>
                      <w:marRight w:val="0"/>
                      <w:marTop w:val="0"/>
                      <w:marBottom w:val="0"/>
                      <w:divBdr>
                        <w:top w:val="none" w:sz="0" w:space="0" w:color="auto"/>
                        <w:left w:val="none" w:sz="0" w:space="0" w:color="auto"/>
                        <w:bottom w:val="none" w:sz="0" w:space="0" w:color="auto"/>
                        <w:right w:val="none" w:sz="0" w:space="0" w:color="auto"/>
                      </w:divBdr>
                      <w:divsChild>
                        <w:div w:id="244805643">
                          <w:marLeft w:val="0"/>
                          <w:marRight w:val="0"/>
                          <w:marTop w:val="0"/>
                          <w:marBottom w:val="0"/>
                          <w:divBdr>
                            <w:top w:val="single" w:sz="6" w:space="11" w:color="D8D8D8"/>
                            <w:left w:val="single" w:sz="6" w:space="11" w:color="D8D8D8"/>
                            <w:bottom w:val="single" w:sz="2" w:space="11" w:color="D8D8D8"/>
                            <w:right w:val="single" w:sz="6" w:space="11" w:color="D8D8D8"/>
                          </w:divBdr>
                          <w:divsChild>
                            <w:div w:id="196549838">
                              <w:marLeft w:val="0"/>
                              <w:marRight w:val="0"/>
                              <w:marTop w:val="0"/>
                              <w:marBottom w:val="0"/>
                              <w:divBdr>
                                <w:top w:val="none" w:sz="0" w:space="0" w:color="auto"/>
                                <w:left w:val="none" w:sz="0" w:space="0" w:color="auto"/>
                                <w:bottom w:val="none" w:sz="0" w:space="0" w:color="auto"/>
                                <w:right w:val="none" w:sz="0" w:space="0" w:color="auto"/>
                              </w:divBdr>
                              <w:divsChild>
                                <w:div w:id="703406297">
                                  <w:marLeft w:val="0"/>
                                  <w:marRight w:val="0"/>
                                  <w:marTop w:val="0"/>
                                  <w:marBottom w:val="0"/>
                                  <w:divBdr>
                                    <w:top w:val="none" w:sz="0" w:space="0" w:color="auto"/>
                                    <w:left w:val="none" w:sz="0" w:space="0" w:color="auto"/>
                                    <w:bottom w:val="none" w:sz="0" w:space="0" w:color="auto"/>
                                    <w:right w:val="none" w:sz="0" w:space="0" w:color="auto"/>
                                  </w:divBdr>
                                </w:div>
                                <w:div w:id="913590981">
                                  <w:marLeft w:val="0"/>
                                  <w:marRight w:val="0"/>
                                  <w:marTop w:val="0"/>
                                  <w:marBottom w:val="0"/>
                                  <w:divBdr>
                                    <w:top w:val="none" w:sz="0" w:space="0" w:color="auto"/>
                                    <w:left w:val="none" w:sz="0" w:space="0" w:color="auto"/>
                                    <w:bottom w:val="none" w:sz="0" w:space="0" w:color="auto"/>
                                    <w:right w:val="none" w:sz="0" w:space="0" w:color="auto"/>
                                  </w:divBdr>
                                  <w:divsChild>
                                    <w:div w:id="117476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95428">
                          <w:marLeft w:val="0"/>
                          <w:marRight w:val="0"/>
                          <w:marTop w:val="0"/>
                          <w:marBottom w:val="0"/>
                          <w:divBdr>
                            <w:top w:val="single" w:sz="6" w:space="0" w:color="DDDDDD"/>
                            <w:left w:val="single" w:sz="6" w:space="0" w:color="DDDDDD"/>
                            <w:bottom w:val="single" w:sz="6" w:space="0" w:color="DDDDDD"/>
                            <w:right w:val="single" w:sz="6" w:space="0" w:color="DDDDDD"/>
                          </w:divBdr>
                          <w:divsChild>
                            <w:div w:id="50346929">
                              <w:marLeft w:val="0"/>
                              <w:marRight w:val="0"/>
                              <w:marTop w:val="0"/>
                              <w:marBottom w:val="0"/>
                              <w:divBdr>
                                <w:top w:val="none" w:sz="0" w:space="0" w:color="auto"/>
                                <w:left w:val="single" w:sz="48" w:space="0" w:color="FAFAFA"/>
                                <w:bottom w:val="none" w:sz="0" w:space="0" w:color="auto"/>
                                <w:right w:val="none" w:sz="0" w:space="0" w:color="auto"/>
                              </w:divBdr>
                            </w:div>
                          </w:divsChild>
                        </w:div>
                      </w:divsChild>
                    </w:div>
                  </w:divsChild>
                </w:div>
              </w:divsChild>
            </w:div>
          </w:divsChild>
        </w:div>
      </w:divsChild>
    </w:div>
    <w:div w:id="453990007">
      <w:bodyDiv w:val="1"/>
      <w:marLeft w:val="0"/>
      <w:marRight w:val="0"/>
      <w:marTop w:val="0"/>
      <w:marBottom w:val="0"/>
      <w:divBdr>
        <w:top w:val="none" w:sz="0" w:space="0" w:color="auto"/>
        <w:left w:val="none" w:sz="0" w:space="0" w:color="auto"/>
        <w:bottom w:val="none" w:sz="0" w:space="0" w:color="auto"/>
        <w:right w:val="none" w:sz="0" w:space="0" w:color="auto"/>
      </w:divBdr>
      <w:divsChild>
        <w:div w:id="209608701">
          <w:marLeft w:val="0"/>
          <w:marRight w:val="0"/>
          <w:marTop w:val="0"/>
          <w:marBottom w:val="0"/>
          <w:divBdr>
            <w:top w:val="none" w:sz="0" w:space="0" w:color="auto"/>
            <w:left w:val="none" w:sz="0" w:space="0" w:color="auto"/>
            <w:bottom w:val="none" w:sz="0" w:space="0" w:color="auto"/>
            <w:right w:val="none" w:sz="0" w:space="0" w:color="auto"/>
          </w:divBdr>
          <w:divsChild>
            <w:div w:id="895555669">
              <w:marLeft w:val="0"/>
              <w:marRight w:val="0"/>
              <w:marTop w:val="0"/>
              <w:marBottom w:val="0"/>
              <w:divBdr>
                <w:top w:val="none" w:sz="0" w:space="0" w:color="auto"/>
                <w:left w:val="none" w:sz="0" w:space="0" w:color="auto"/>
                <w:bottom w:val="none" w:sz="0" w:space="0" w:color="auto"/>
                <w:right w:val="none" w:sz="0" w:space="0" w:color="auto"/>
              </w:divBdr>
              <w:divsChild>
                <w:div w:id="1778941061">
                  <w:marLeft w:val="0"/>
                  <w:marRight w:val="0"/>
                  <w:marTop w:val="0"/>
                  <w:marBottom w:val="0"/>
                  <w:divBdr>
                    <w:top w:val="none" w:sz="0" w:space="0" w:color="auto"/>
                    <w:left w:val="none" w:sz="0" w:space="0" w:color="auto"/>
                    <w:bottom w:val="none" w:sz="0" w:space="0" w:color="auto"/>
                    <w:right w:val="none" w:sz="0" w:space="0" w:color="auto"/>
                  </w:divBdr>
                  <w:divsChild>
                    <w:div w:id="715592024">
                      <w:marLeft w:val="0"/>
                      <w:marRight w:val="0"/>
                      <w:marTop w:val="0"/>
                      <w:marBottom w:val="0"/>
                      <w:divBdr>
                        <w:top w:val="none" w:sz="0" w:space="0" w:color="auto"/>
                        <w:left w:val="none" w:sz="0" w:space="0" w:color="auto"/>
                        <w:bottom w:val="none" w:sz="0" w:space="0" w:color="auto"/>
                        <w:right w:val="none" w:sz="0" w:space="0" w:color="auto"/>
                      </w:divBdr>
                      <w:divsChild>
                        <w:div w:id="1340735736">
                          <w:marLeft w:val="0"/>
                          <w:marRight w:val="0"/>
                          <w:marTop w:val="0"/>
                          <w:marBottom w:val="0"/>
                          <w:divBdr>
                            <w:top w:val="none" w:sz="0" w:space="0" w:color="auto"/>
                            <w:left w:val="none" w:sz="0" w:space="0" w:color="auto"/>
                            <w:bottom w:val="none" w:sz="0" w:space="0" w:color="auto"/>
                            <w:right w:val="none" w:sz="0" w:space="0" w:color="auto"/>
                          </w:divBdr>
                          <w:divsChild>
                            <w:div w:id="1163741391">
                              <w:marLeft w:val="0"/>
                              <w:marRight w:val="0"/>
                              <w:marTop w:val="0"/>
                              <w:marBottom w:val="0"/>
                              <w:divBdr>
                                <w:top w:val="none" w:sz="0" w:space="0" w:color="auto"/>
                                <w:left w:val="none" w:sz="0" w:space="0" w:color="auto"/>
                                <w:bottom w:val="none" w:sz="0" w:space="0" w:color="auto"/>
                                <w:right w:val="none" w:sz="0" w:space="0" w:color="auto"/>
                              </w:divBdr>
                              <w:divsChild>
                                <w:div w:id="187988152">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3509915">
          <w:marLeft w:val="0"/>
          <w:marRight w:val="0"/>
          <w:marTop w:val="0"/>
          <w:marBottom w:val="0"/>
          <w:divBdr>
            <w:top w:val="none" w:sz="0" w:space="0" w:color="auto"/>
            <w:left w:val="none" w:sz="0" w:space="0" w:color="auto"/>
            <w:bottom w:val="none" w:sz="0" w:space="0" w:color="auto"/>
            <w:right w:val="none" w:sz="0" w:space="0" w:color="auto"/>
          </w:divBdr>
          <w:divsChild>
            <w:div w:id="1516840012">
              <w:marLeft w:val="0"/>
              <w:marRight w:val="0"/>
              <w:marTop w:val="0"/>
              <w:marBottom w:val="0"/>
              <w:divBdr>
                <w:top w:val="none" w:sz="0" w:space="0" w:color="auto"/>
                <w:left w:val="none" w:sz="0" w:space="0" w:color="auto"/>
                <w:bottom w:val="none" w:sz="0" w:space="0" w:color="auto"/>
                <w:right w:val="none" w:sz="0" w:space="0" w:color="auto"/>
              </w:divBdr>
              <w:divsChild>
                <w:div w:id="949118558">
                  <w:marLeft w:val="0"/>
                  <w:marRight w:val="0"/>
                  <w:marTop w:val="0"/>
                  <w:marBottom w:val="0"/>
                  <w:divBdr>
                    <w:top w:val="none" w:sz="0" w:space="0" w:color="auto"/>
                    <w:left w:val="none" w:sz="0" w:space="0" w:color="auto"/>
                    <w:bottom w:val="none" w:sz="0" w:space="0" w:color="auto"/>
                    <w:right w:val="none" w:sz="0" w:space="0" w:color="auto"/>
                  </w:divBdr>
                  <w:divsChild>
                    <w:div w:id="641622915">
                      <w:marLeft w:val="225"/>
                      <w:marRight w:val="225"/>
                      <w:marTop w:val="0"/>
                      <w:marBottom w:val="0"/>
                      <w:divBdr>
                        <w:top w:val="single" w:sz="6" w:space="0" w:color="EEEEEE"/>
                        <w:left w:val="none" w:sz="0" w:space="0" w:color="auto"/>
                        <w:bottom w:val="none" w:sz="0" w:space="0" w:color="auto"/>
                        <w:right w:val="none" w:sz="0" w:space="0" w:color="auto"/>
                      </w:divBdr>
                      <w:divsChild>
                        <w:div w:id="926813129">
                          <w:marLeft w:val="0"/>
                          <w:marRight w:val="0"/>
                          <w:marTop w:val="0"/>
                          <w:marBottom w:val="0"/>
                          <w:divBdr>
                            <w:top w:val="none" w:sz="0" w:space="0" w:color="auto"/>
                            <w:left w:val="none" w:sz="0" w:space="0" w:color="auto"/>
                            <w:bottom w:val="none" w:sz="0" w:space="0" w:color="auto"/>
                            <w:right w:val="none" w:sz="0" w:space="0" w:color="auto"/>
                          </w:divBdr>
                          <w:divsChild>
                            <w:div w:id="893085194">
                              <w:marLeft w:val="0"/>
                              <w:marRight w:val="0"/>
                              <w:marTop w:val="0"/>
                              <w:marBottom w:val="0"/>
                              <w:divBdr>
                                <w:top w:val="none" w:sz="0" w:space="0" w:color="auto"/>
                                <w:left w:val="none" w:sz="0" w:space="0" w:color="auto"/>
                                <w:bottom w:val="none" w:sz="0" w:space="0" w:color="auto"/>
                                <w:right w:val="none" w:sz="0" w:space="0" w:color="auto"/>
                              </w:divBdr>
                              <w:divsChild>
                                <w:div w:id="44456704">
                                  <w:marLeft w:val="0"/>
                                  <w:marRight w:val="0"/>
                                  <w:marTop w:val="0"/>
                                  <w:marBottom w:val="0"/>
                                  <w:divBdr>
                                    <w:top w:val="none" w:sz="0" w:space="0" w:color="auto"/>
                                    <w:left w:val="none" w:sz="0" w:space="0" w:color="auto"/>
                                    <w:bottom w:val="none" w:sz="0" w:space="0" w:color="auto"/>
                                    <w:right w:val="none" w:sz="0" w:space="0" w:color="auto"/>
                                  </w:divBdr>
                                  <w:divsChild>
                                    <w:div w:id="214677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215331">
          <w:marLeft w:val="0"/>
          <w:marRight w:val="0"/>
          <w:marTop w:val="0"/>
          <w:marBottom w:val="0"/>
          <w:divBdr>
            <w:top w:val="single" w:sz="2" w:space="0" w:color="EEEEEE"/>
            <w:left w:val="none" w:sz="0" w:space="0" w:color="auto"/>
            <w:bottom w:val="none" w:sz="0" w:space="0" w:color="auto"/>
            <w:right w:val="none" w:sz="0" w:space="0" w:color="auto"/>
          </w:divBdr>
          <w:divsChild>
            <w:div w:id="645285032">
              <w:marLeft w:val="0"/>
              <w:marRight w:val="0"/>
              <w:marTop w:val="0"/>
              <w:marBottom w:val="0"/>
              <w:divBdr>
                <w:top w:val="none" w:sz="0" w:space="0" w:color="auto"/>
                <w:left w:val="none" w:sz="0" w:space="0" w:color="auto"/>
                <w:bottom w:val="none" w:sz="0" w:space="0" w:color="auto"/>
                <w:right w:val="none" w:sz="0" w:space="0" w:color="auto"/>
              </w:divBdr>
              <w:divsChild>
                <w:div w:id="1511022259">
                  <w:marLeft w:val="0"/>
                  <w:marRight w:val="0"/>
                  <w:marTop w:val="0"/>
                  <w:marBottom w:val="0"/>
                  <w:divBdr>
                    <w:top w:val="none" w:sz="0" w:space="0" w:color="auto"/>
                    <w:left w:val="none" w:sz="0" w:space="0" w:color="auto"/>
                    <w:bottom w:val="none" w:sz="0" w:space="0" w:color="auto"/>
                    <w:right w:val="none" w:sz="0" w:space="0" w:color="auto"/>
                  </w:divBdr>
                  <w:divsChild>
                    <w:div w:id="1337995273">
                      <w:marLeft w:val="0"/>
                      <w:marRight w:val="0"/>
                      <w:marTop w:val="0"/>
                      <w:marBottom w:val="0"/>
                      <w:divBdr>
                        <w:top w:val="none" w:sz="0" w:space="0" w:color="auto"/>
                        <w:left w:val="none" w:sz="0" w:space="0" w:color="auto"/>
                        <w:bottom w:val="none" w:sz="0" w:space="0" w:color="auto"/>
                        <w:right w:val="none" w:sz="0" w:space="0" w:color="auto"/>
                      </w:divBdr>
                      <w:divsChild>
                        <w:div w:id="10957009">
                          <w:marLeft w:val="0"/>
                          <w:marRight w:val="0"/>
                          <w:marTop w:val="0"/>
                          <w:marBottom w:val="0"/>
                          <w:divBdr>
                            <w:top w:val="none" w:sz="0" w:space="0" w:color="auto"/>
                            <w:left w:val="none" w:sz="0" w:space="0" w:color="auto"/>
                            <w:bottom w:val="none" w:sz="0" w:space="0" w:color="auto"/>
                            <w:right w:val="none" w:sz="0" w:space="0" w:color="auto"/>
                          </w:divBdr>
                          <w:divsChild>
                            <w:div w:id="1398700374">
                              <w:marLeft w:val="0"/>
                              <w:marRight w:val="0"/>
                              <w:marTop w:val="0"/>
                              <w:marBottom w:val="0"/>
                              <w:divBdr>
                                <w:top w:val="none" w:sz="0" w:space="0" w:color="auto"/>
                                <w:left w:val="none" w:sz="0" w:space="0" w:color="auto"/>
                                <w:bottom w:val="none" w:sz="0" w:space="0" w:color="auto"/>
                                <w:right w:val="none" w:sz="0" w:space="0" w:color="auto"/>
                              </w:divBdr>
                              <w:divsChild>
                                <w:div w:id="753161124">
                                  <w:marLeft w:val="0"/>
                                  <w:marRight w:val="0"/>
                                  <w:marTop w:val="0"/>
                                  <w:marBottom w:val="0"/>
                                  <w:divBdr>
                                    <w:top w:val="none" w:sz="0" w:space="0" w:color="auto"/>
                                    <w:left w:val="none" w:sz="0" w:space="0" w:color="auto"/>
                                    <w:bottom w:val="none" w:sz="0" w:space="0" w:color="auto"/>
                                    <w:right w:val="none" w:sz="0" w:space="0" w:color="auto"/>
                                  </w:divBdr>
                                  <w:divsChild>
                                    <w:div w:id="671834854">
                                      <w:marLeft w:val="225"/>
                                      <w:marRight w:val="225"/>
                                      <w:marTop w:val="0"/>
                                      <w:marBottom w:val="0"/>
                                      <w:divBdr>
                                        <w:top w:val="none" w:sz="0" w:space="0" w:color="auto"/>
                                        <w:left w:val="none" w:sz="0" w:space="0" w:color="auto"/>
                                        <w:bottom w:val="none" w:sz="0" w:space="0" w:color="auto"/>
                                        <w:right w:val="none" w:sz="0" w:space="0" w:color="auto"/>
                                      </w:divBdr>
                                      <w:divsChild>
                                        <w:div w:id="863833270">
                                          <w:marLeft w:val="0"/>
                                          <w:marRight w:val="0"/>
                                          <w:marTop w:val="0"/>
                                          <w:marBottom w:val="0"/>
                                          <w:divBdr>
                                            <w:top w:val="none" w:sz="0" w:space="0" w:color="auto"/>
                                            <w:left w:val="none" w:sz="0" w:space="0" w:color="auto"/>
                                            <w:bottom w:val="none" w:sz="0" w:space="0" w:color="auto"/>
                                            <w:right w:val="none" w:sz="0" w:space="0" w:color="auto"/>
                                          </w:divBdr>
                                          <w:divsChild>
                                            <w:div w:id="251165356">
                                              <w:marLeft w:val="0"/>
                                              <w:marRight w:val="0"/>
                                              <w:marTop w:val="0"/>
                                              <w:marBottom w:val="0"/>
                                              <w:divBdr>
                                                <w:top w:val="none" w:sz="0" w:space="0" w:color="auto"/>
                                                <w:left w:val="none" w:sz="0" w:space="0" w:color="auto"/>
                                                <w:bottom w:val="none" w:sz="0" w:space="0" w:color="auto"/>
                                                <w:right w:val="none" w:sz="0" w:space="0" w:color="auto"/>
                                              </w:divBdr>
                                              <w:divsChild>
                                                <w:div w:id="562450495">
                                                  <w:marLeft w:val="0"/>
                                                  <w:marRight w:val="0"/>
                                                  <w:marTop w:val="0"/>
                                                  <w:marBottom w:val="0"/>
                                                  <w:divBdr>
                                                    <w:top w:val="none" w:sz="0" w:space="0" w:color="auto"/>
                                                    <w:left w:val="none" w:sz="0" w:space="0" w:color="auto"/>
                                                    <w:bottom w:val="none" w:sz="0" w:space="0" w:color="auto"/>
                                                    <w:right w:val="none" w:sz="0" w:space="0" w:color="auto"/>
                                                  </w:divBdr>
                                                  <w:divsChild>
                                                    <w:div w:id="1522284255">
                                                      <w:marLeft w:val="0"/>
                                                      <w:marRight w:val="0"/>
                                                      <w:marTop w:val="0"/>
                                                      <w:marBottom w:val="0"/>
                                                      <w:divBdr>
                                                        <w:top w:val="none" w:sz="0" w:space="0" w:color="auto"/>
                                                        <w:left w:val="none" w:sz="0" w:space="0" w:color="auto"/>
                                                        <w:bottom w:val="none" w:sz="0" w:space="0" w:color="auto"/>
                                                        <w:right w:val="none" w:sz="0" w:space="0" w:color="auto"/>
                                                      </w:divBdr>
                                                      <w:divsChild>
                                                        <w:div w:id="1612323524">
                                                          <w:marLeft w:val="0"/>
                                                          <w:marRight w:val="0"/>
                                                          <w:marTop w:val="0"/>
                                                          <w:marBottom w:val="0"/>
                                                          <w:divBdr>
                                                            <w:top w:val="none" w:sz="0" w:space="0" w:color="auto"/>
                                                            <w:left w:val="none" w:sz="0" w:space="0" w:color="auto"/>
                                                            <w:bottom w:val="none" w:sz="0" w:space="0" w:color="auto"/>
                                                            <w:right w:val="none" w:sz="0" w:space="0" w:color="auto"/>
                                                          </w:divBdr>
                                                          <w:divsChild>
                                                            <w:div w:id="387998462">
                                                              <w:marLeft w:val="0"/>
                                                              <w:marRight w:val="0"/>
                                                              <w:marTop w:val="0"/>
                                                              <w:marBottom w:val="375"/>
                                                              <w:divBdr>
                                                                <w:top w:val="none" w:sz="0" w:space="0" w:color="auto"/>
                                                                <w:left w:val="none" w:sz="0" w:space="0" w:color="auto"/>
                                                                <w:bottom w:val="none" w:sz="0" w:space="0" w:color="auto"/>
                                                                <w:right w:val="none" w:sz="0" w:space="0" w:color="auto"/>
                                                              </w:divBdr>
                                                              <w:divsChild>
                                                                <w:div w:id="2071536556">
                                                                  <w:marLeft w:val="0"/>
                                                                  <w:marRight w:val="0"/>
                                                                  <w:marTop w:val="0"/>
                                                                  <w:marBottom w:val="0"/>
                                                                  <w:divBdr>
                                                                    <w:top w:val="none" w:sz="0" w:space="0" w:color="auto"/>
                                                                    <w:left w:val="none" w:sz="0" w:space="0" w:color="auto"/>
                                                                    <w:bottom w:val="none" w:sz="0" w:space="0" w:color="auto"/>
                                                                    <w:right w:val="none" w:sz="0" w:space="0" w:color="auto"/>
                                                                  </w:divBdr>
                                                                  <w:divsChild>
                                                                    <w:div w:id="611478407">
                                                                      <w:marLeft w:val="720"/>
                                                                      <w:marRight w:val="0"/>
                                                                      <w:marTop w:val="0"/>
                                                                      <w:marBottom w:val="0"/>
                                                                      <w:divBdr>
                                                                        <w:top w:val="none" w:sz="0" w:space="0" w:color="auto"/>
                                                                        <w:left w:val="none" w:sz="0" w:space="0" w:color="auto"/>
                                                                        <w:bottom w:val="none" w:sz="0" w:space="0" w:color="auto"/>
                                                                        <w:right w:val="none" w:sz="0" w:space="0" w:color="auto"/>
                                                                      </w:divBdr>
                                                                    </w:div>
                                                                    <w:div w:id="1243952897">
                                                                      <w:marLeft w:val="720"/>
                                                                      <w:marRight w:val="0"/>
                                                                      <w:marTop w:val="0"/>
                                                                      <w:marBottom w:val="0"/>
                                                                      <w:divBdr>
                                                                        <w:top w:val="none" w:sz="0" w:space="0" w:color="auto"/>
                                                                        <w:left w:val="none" w:sz="0" w:space="0" w:color="auto"/>
                                                                        <w:bottom w:val="none" w:sz="0" w:space="0" w:color="auto"/>
                                                                        <w:right w:val="none" w:sz="0" w:space="0" w:color="auto"/>
                                                                      </w:divBdr>
                                                                    </w:div>
                                                                    <w:div w:id="655645420">
                                                                      <w:marLeft w:val="720"/>
                                                                      <w:marRight w:val="0"/>
                                                                      <w:marTop w:val="0"/>
                                                                      <w:marBottom w:val="0"/>
                                                                      <w:divBdr>
                                                                        <w:top w:val="none" w:sz="0" w:space="0" w:color="auto"/>
                                                                        <w:left w:val="none" w:sz="0" w:space="0" w:color="auto"/>
                                                                        <w:bottom w:val="none" w:sz="0" w:space="0" w:color="auto"/>
                                                                        <w:right w:val="none" w:sz="0" w:space="0" w:color="auto"/>
                                                                      </w:divBdr>
                                                                    </w:div>
                                                                    <w:div w:id="785269049">
                                                                      <w:marLeft w:val="720"/>
                                                                      <w:marRight w:val="0"/>
                                                                      <w:marTop w:val="0"/>
                                                                      <w:marBottom w:val="0"/>
                                                                      <w:divBdr>
                                                                        <w:top w:val="none" w:sz="0" w:space="0" w:color="auto"/>
                                                                        <w:left w:val="none" w:sz="0" w:space="0" w:color="auto"/>
                                                                        <w:bottom w:val="none" w:sz="0" w:space="0" w:color="auto"/>
                                                                        <w:right w:val="none" w:sz="0" w:space="0" w:color="auto"/>
                                                                      </w:divBdr>
                                                                    </w:div>
                                                                    <w:div w:id="1061250065">
                                                                      <w:marLeft w:val="720"/>
                                                                      <w:marRight w:val="0"/>
                                                                      <w:marTop w:val="0"/>
                                                                      <w:marBottom w:val="0"/>
                                                                      <w:divBdr>
                                                                        <w:top w:val="none" w:sz="0" w:space="0" w:color="auto"/>
                                                                        <w:left w:val="none" w:sz="0" w:space="0" w:color="auto"/>
                                                                        <w:bottom w:val="none" w:sz="0" w:space="0" w:color="auto"/>
                                                                        <w:right w:val="none" w:sz="0" w:space="0" w:color="auto"/>
                                                                      </w:divBdr>
                                                                    </w:div>
                                                                    <w:div w:id="1995185471">
                                                                      <w:marLeft w:val="720"/>
                                                                      <w:marRight w:val="0"/>
                                                                      <w:marTop w:val="0"/>
                                                                      <w:marBottom w:val="0"/>
                                                                      <w:divBdr>
                                                                        <w:top w:val="none" w:sz="0" w:space="0" w:color="auto"/>
                                                                        <w:left w:val="none" w:sz="0" w:space="0" w:color="auto"/>
                                                                        <w:bottom w:val="none" w:sz="0" w:space="0" w:color="auto"/>
                                                                        <w:right w:val="none" w:sz="0" w:space="0" w:color="auto"/>
                                                                      </w:divBdr>
                                                                    </w:div>
                                                                    <w:div w:id="425002578">
                                                                      <w:marLeft w:val="720"/>
                                                                      <w:marRight w:val="0"/>
                                                                      <w:marTop w:val="0"/>
                                                                      <w:marBottom w:val="0"/>
                                                                      <w:divBdr>
                                                                        <w:top w:val="none" w:sz="0" w:space="0" w:color="auto"/>
                                                                        <w:left w:val="none" w:sz="0" w:space="0" w:color="auto"/>
                                                                        <w:bottom w:val="none" w:sz="0" w:space="0" w:color="auto"/>
                                                                        <w:right w:val="none" w:sz="0" w:space="0" w:color="auto"/>
                                                                      </w:divBdr>
                                                                    </w:div>
                                                                    <w:div w:id="1328628817">
                                                                      <w:marLeft w:val="0"/>
                                                                      <w:marRight w:val="0"/>
                                                                      <w:marTop w:val="0"/>
                                                                      <w:marBottom w:val="0"/>
                                                                      <w:divBdr>
                                                                        <w:top w:val="none" w:sz="0" w:space="0" w:color="auto"/>
                                                                        <w:left w:val="none" w:sz="0" w:space="0" w:color="auto"/>
                                                                        <w:bottom w:val="none" w:sz="0" w:space="0" w:color="auto"/>
                                                                        <w:right w:val="none" w:sz="0" w:space="0" w:color="auto"/>
                                                                      </w:divBdr>
                                                                    </w:div>
                                                                    <w:div w:id="2023631425">
                                                                      <w:marLeft w:val="0"/>
                                                                      <w:marRight w:val="0"/>
                                                                      <w:marTop w:val="0"/>
                                                                      <w:marBottom w:val="0"/>
                                                                      <w:divBdr>
                                                                        <w:top w:val="none" w:sz="0" w:space="0" w:color="auto"/>
                                                                        <w:left w:val="none" w:sz="0" w:space="0" w:color="auto"/>
                                                                        <w:bottom w:val="none" w:sz="0" w:space="0" w:color="auto"/>
                                                                        <w:right w:val="none" w:sz="0" w:space="0" w:color="auto"/>
                                                                      </w:divBdr>
                                                                    </w:div>
                                                                    <w:div w:id="304313273">
                                                                      <w:marLeft w:val="0"/>
                                                                      <w:marRight w:val="0"/>
                                                                      <w:marTop w:val="0"/>
                                                                      <w:marBottom w:val="0"/>
                                                                      <w:divBdr>
                                                                        <w:top w:val="none" w:sz="0" w:space="0" w:color="auto"/>
                                                                        <w:left w:val="none" w:sz="0" w:space="0" w:color="auto"/>
                                                                        <w:bottom w:val="none" w:sz="0" w:space="0" w:color="auto"/>
                                                                        <w:right w:val="none" w:sz="0" w:space="0" w:color="auto"/>
                                                                      </w:divBdr>
                                                                    </w:div>
                                                                    <w:div w:id="613482963">
                                                                      <w:marLeft w:val="0"/>
                                                                      <w:marRight w:val="0"/>
                                                                      <w:marTop w:val="0"/>
                                                                      <w:marBottom w:val="0"/>
                                                                      <w:divBdr>
                                                                        <w:top w:val="none" w:sz="0" w:space="0" w:color="auto"/>
                                                                        <w:left w:val="none" w:sz="0" w:space="0" w:color="auto"/>
                                                                        <w:bottom w:val="none" w:sz="0" w:space="0" w:color="auto"/>
                                                                        <w:right w:val="none" w:sz="0" w:space="0" w:color="auto"/>
                                                                      </w:divBdr>
                                                                    </w:div>
                                                                    <w:div w:id="208566566">
                                                                      <w:marLeft w:val="0"/>
                                                                      <w:marRight w:val="0"/>
                                                                      <w:marTop w:val="0"/>
                                                                      <w:marBottom w:val="0"/>
                                                                      <w:divBdr>
                                                                        <w:top w:val="none" w:sz="0" w:space="0" w:color="auto"/>
                                                                        <w:left w:val="none" w:sz="0" w:space="0" w:color="auto"/>
                                                                        <w:bottom w:val="none" w:sz="0" w:space="0" w:color="auto"/>
                                                                        <w:right w:val="none" w:sz="0" w:space="0" w:color="auto"/>
                                                                      </w:divBdr>
                                                                    </w:div>
                                                                    <w:div w:id="1155924271">
                                                                      <w:marLeft w:val="0"/>
                                                                      <w:marRight w:val="0"/>
                                                                      <w:marTop w:val="0"/>
                                                                      <w:marBottom w:val="0"/>
                                                                      <w:divBdr>
                                                                        <w:top w:val="none" w:sz="0" w:space="0" w:color="auto"/>
                                                                        <w:left w:val="none" w:sz="0" w:space="0" w:color="auto"/>
                                                                        <w:bottom w:val="none" w:sz="0" w:space="0" w:color="auto"/>
                                                                        <w:right w:val="none" w:sz="0" w:space="0" w:color="auto"/>
                                                                      </w:divBdr>
                                                                    </w:div>
                                                                    <w:div w:id="2082635457">
                                                                      <w:marLeft w:val="0"/>
                                                                      <w:marRight w:val="0"/>
                                                                      <w:marTop w:val="0"/>
                                                                      <w:marBottom w:val="0"/>
                                                                      <w:divBdr>
                                                                        <w:top w:val="none" w:sz="0" w:space="0" w:color="auto"/>
                                                                        <w:left w:val="none" w:sz="0" w:space="0" w:color="auto"/>
                                                                        <w:bottom w:val="none" w:sz="0" w:space="0" w:color="auto"/>
                                                                        <w:right w:val="none" w:sz="0" w:space="0" w:color="auto"/>
                                                                      </w:divBdr>
                                                                    </w:div>
                                                                    <w:div w:id="1725248398">
                                                                      <w:marLeft w:val="0"/>
                                                                      <w:marRight w:val="0"/>
                                                                      <w:marTop w:val="0"/>
                                                                      <w:marBottom w:val="0"/>
                                                                      <w:divBdr>
                                                                        <w:top w:val="none" w:sz="0" w:space="0" w:color="auto"/>
                                                                        <w:left w:val="none" w:sz="0" w:space="0" w:color="auto"/>
                                                                        <w:bottom w:val="none" w:sz="0" w:space="0" w:color="auto"/>
                                                                        <w:right w:val="none" w:sz="0" w:space="0" w:color="auto"/>
                                                                      </w:divBdr>
                                                                    </w:div>
                                                                    <w:div w:id="1416781339">
                                                                      <w:marLeft w:val="0"/>
                                                                      <w:marRight w:val="0"/>
                                                                      <w:marTop w:val="0"/>
                                                                      <w:marBottom w:val="0"/>
                                                                      <w:divBdr>
                                                                        <w:top w:val="none" w:sz="0" w:space="0" w:color="auto"/>
                                                                        <w:left w:val="none" w:sz="0" w:space="0" w:color="auto"/>
                                                                        <w:bottom w:val="none" w:sz="0" w:space="0" w:color="auto"/>
                                                                        <w:right w:val="none" w:sz="0" w:space="0" w:color="auto"/>
                                                                      </w:divBdr>
                                                                    </w:div>
                                                                    <w:div w:id="1378895600">
                                                                      <w:marLeft w:val="0"/>
                                                                      <w:marRight w:val="0"/>
                                                                      <w:marTop w:val="0"/>
                                                                      <w:marBottom w:val="0"/>
                                                                      <w:divBdr>
                                                                        <w:top w:val="none" w:sz="0" w:space="0" w:color="auto"/>
                                                                        <w:left w:val="none" w:sz="0" w:space="0" w:color="auto"/>
                                                                        <w:bottom w:val="none" w:sz="0" w:space="0" w:color="auto"/>
                                                                        <w:right w:val="none" w:sz="0" w:space="0" w:color="auto"/>
                                                                      </w:divBdr>
                                                                    </w:div>
                                                                    <w:div w:id="2023044282">
                                                                      <w:marLeft w:val="0"/>
                                                                      <w:marRight w:val="0"/>
                                                                      <w:marTop w:val="0"/>
                                                                      <w:marBottom w:val="0"/>
                                                                      <w:divBdr>
                                                                        <w:top w:val="none" w:sz="0" w:space="0" w:color="auto"/>
                                                                        <w:left w:val="none" w:sz="0" w:space="0" w:color="auto"/>
                                                                        <w:bottom w:val="none" w:sz="0" w:space="0" w:color="auto"/>
                                                                        <w:right w:val="none" w:sz="0" w:space="0" w:color="auto"/>
                                                                      </w:divBdr>
                                                                    </w:div>
                                                                    <w:div w:id="1516307524">
                                                                      <w:marLeft w:val="0"/>
                                                                      <w:marRight w:val="0"/>
                                                                      <w:marTop w:val="0"/>
                                                                      <w:marBottom w:val="0"/>
                                                                      <w:divBdr>
                                                                        <w:top w:val="none" w:sz="0" w:space="0" w:color="auto"/>
                                                                        <w:left w:val="none" w:sz="0" w:space="0" w:color="auto"/>
                                                                        <w:bottom w:val="none" w:sz="0" w:space="0" w:color="auto"/>
                                                                        <w:right w:val="none" w:sz="0" w:space="0" w:color="auto"/>
                                                                      </w:divBdr>
                                                                    </w:div>
                                                                    <w:div w:id="1053625344">
                                                                      <w:marLeft w:val="0"/>
                                                                      <w:marRight w:val="0"/>
                                                                      <w:marTop w:val="0"/>
                                                                      <w:marBottom w:val="0"/>
                                                                      <w:divBdr>
                                                                        <w:top w:val="none" w:sz="0" w:space="0" w:color="auto"/>
                                                                        <w:left w:val="none" w:sz="0" w:space="0" w:color="auto"/>
                                                                        <w:bottom w:val="none" w:sz="0" w:space="0" w:color="auto"/>
                                                                        <w:right w:val="none" w:sz="0" w:space="0" w:color="auto"/>
                                                                      </w:divBdr>
                                                                    </w:div>
                                                                    <w:div w:id="1504854774">
                                                                      <w:marLeft w:val="0"/>
                                                                      <w:marRight w:val="0"/>
                                                                      <w:marTop w:val="0"/>
                                                                      <w:marBottom w:val="0"/>
                                                                      <w:divBdr>
                                                                        <w:top w:val="none" w:sz="0" w:space="0" w:color="auto"/>
                                                                        <w:left w:val="none" w:sz="0" w:space="0" w:color="auto"/>
                                                                        <w:bottom w:val="none" w:sz="0" w:space="0" w:color="auto"/>
                                                                        <w:right w:val="none" w:sz="0" w:space="0" w:color="auto"/>
                                                                      </w:divBdr>
                                                                    </w:div>
                                                                    <w:div w:id="2078505060">
                                                                      <w:marLeft w:val="0"/>
                                                                      <w:marRight w:val="0"/>
                                                                      <w:marTop w:val="0"/>
                                                                      <w:marBottom w:val="0"/>
                                                                      <w:divBdr>
                                                                        <w:top w:val="none" w:sz="0" w:space="0" w:color="auto"/>
                                                                        <w:left w:val="none" w:sz="0" w:space="0" w:color="auto"/>
                                                                        <w:bottom w:val="none" w:sz="0" w:space="0" w:color="auto"/>
                                                                        <w:right w:val="none" w:sz="0" w:space="0" w:color="auto"/>
                                                                      </w:divBdr>
                                                                    </w:div>
                                                                    <w:div w:id="901864587">
                                                                      <w:marLeft w:val="0"/>
                                                                      <w:marRight w:val="0"/>
                                                                      <w:marTop w:val="0"/>
                                                                      <w:marBottom w:val="0"/>
                                                                      <w:divBdr>
                                                                        <w:top w:val="none" w:sz="0" w:space="0" w:color="auto"/>
                                                                        <w:left w:val="none" w:sz="0" w:space="0" w:color="auto"/>
                                                                        <w:bottom w:val="none" w:sz="0" w:space="0" w:color="auto"/>
                                                                        <w:right w:val="none" w:sz="0" w:space="0" w:color="auto"/>
                                                                      </w:divBdr>
                                                                    </w:div>
                                                                    <w:div w:id="1453473592">
                                                                      <w:marLeft w:val="0"/>
                                                                      <w:marRight w:val="0"/>
                                                                      <w:marTop w:val="0"/>
                                                                      <w:marBottom w:val="0"/>
                                                                      <w:divBdr>
                                                                        <w:top w:val="none" w:sz="0" w:space="0" w:color="auto"/>
                                                                        <w:left w:val="none" w:sz="0" w:space="0" w:color="auto"/>
                                                                        <w:bottom w:val="none" w:sz="0" w:space="0" w:color="auto"/>
                                                                        <w:right w:val="none" w:sz="0" w:space="0" w:color="auto"/>
                                                                      </w:divBdr>
                                                                    </w:div>
                                                                    <w:div w:id="1413312783">
                                                                      <w:marLeft w:val="0"/>
                                                                      <w:marRight w:val="0"/>
                                                                      <w:marTop w:val="0"/>
                                                                      <w:marBottom w:val="0"/>
                                                                      <w:divBdr>
                                                                        <w:top w:val="none" w:sz="0" w:space="0" w:color="auto"/>
                                                                        <w:left w:val="none" w:sz="0" w:space="0" w:color="auto"/>
                                                                        <w:bottom w:val="none" w:sz="0" w:space="0" w:color="auto"/>
                                                                        <w:right w:val="none" w:sz="0" w:space="0" w:color="auto"/>
                                                                      </w:divBdr>
                                                                    </w:div>
                                                                    <w:div w:id="2014457075">
                                                                      <w:marLeft w:val="0"/>
                                                                      <w:marRight w:val="0"/>
                                                                      <w:marTop w:val="0"/>
                                                                      <w:marBottom w:val="0"/>
                                                                      <w:divBdr>
                                                                        <w:top w:val="none" w:sz="0" w:space="0" w:color="auto"/>
                                                                        <w:left w:val="none" w:sz="0" w:space="0" w:color="auto"/>
                                                                        <w:bottom w:val="none" w:sz="0" w:space="0" w:color="auto"/>
                                                                        <w:right w:val="none" w:sz="0" w:space="0" w:color="auto"/>
                                                                      </w:divBdr>
                                                                    </w:div>
                                                                    <w:div w:id="1755131118">
                                                                      <w:marLeft w:val="0"/>
                                                                      <w:marRight w:val="0"/>
                                                                      <w:marTop w:val="0"/>
                                                                      <w:marBottom w:val="0"/>
                                                                      <w:divBdr>
                                                                        <w:top w:val="none" w:sz="0" w:space="0" w:color="auto"/>
                                                                        <w:left w:val="none" w:sz="0" w:space="0" w:color="auto"/>
                                                                        <w:bottom w:val="none" w:sz="0" w:space="0" w:color="auto"/>
                                                                        <w:right w:val="none" w:sz="0" w:space="0" w:color="auto"/>
                                                                      </w:divBdr>
                                                                    </w:div>
                                                                    <w:div w:id="1012682261">
                                                                      <w:marLeft w:val="0"/>
                                                                      <w:marRight w:val="0"/>
                                                                      <w:marTop w:val="0"/>
                                                                      <w:marBottom w:val="0"/>
                                                                      <w:divBdr>
                                                                        <w:top w:val="none" w:sz="0" w:space="0" w:color="auto"/>
                                                                        <w:left w:val="none" w:sz="0" w:space="0" w:color="auto"/>
                                                                        <w:bottom w:val="none" w:sz="0" w:space="0" w:color="auto"/>
                                                                        <w:right w:val="none" w:sz="0" w:space="0" w:color="auto"/>
                                                                      </w:divBdr>
                                                                    </w:div>
                                                                    <w:div w:id="194193628">
                                                                      <w:marLeft w:val="0"/>
                                                                      <w:marRight w:val="0"/>
                                                                      <w:marTop w:val="0"/>
                                                                      <w:marBottom w:val="0"/>
                                                                      <w:divBdr>
                                                                        <w:top w:val="none" w:sz="0" w:space="0" w:color="auto"/>
                                                                        <w:left w:val="none" w:sz="0" w:space="0" w:color="auto"/>
                                                                        <w:bottom w:val="none" w:sz="0" w:space="0" w:color="auto"/>
                                                                        <w:right w:val="none" w:sz="0" w:space="0" w:color="auto"/>
                                                                      </w:divBdr>
                                                                    </w:div>
                                                                    <w:div w:id="152842516">
                                                                      <w:marLeft w:val="0"/>
                                                                      <w:marRight w:val="0"/>
                                                                      <w:marTop w:val="0"/>
                                                                      <w:marBottom w:val="0"/>
                                                                      <w:divBdr>
                                                                        <w:top w:val="none" w:sz="0" w:space="0" w:color="auto"/>
                                                                        <w:left w:val="none" w:sz="0" w:space="0" w:color="auto"/>
                                                                        <w:bottom w:val="none" w:sz="0" w:space="0" w:color="auto"/>
                                                                        <w:right w:val="none" w:sz="0" w:space="0" w:color="auto"/>
                                                                      </w:divBdr>
                                                                    </w:div>
                                                                    <w:div w:id="1862816012">
                                                                      <w:marLeft w:val="0"/>
                                                                      <w:marRight w:val="0"/>
                                                                      <w:marTop w:val="0"/>
                                                                      <w:marBottom w:val="0"/>
                                                                      <w:divBdr>
                                                                        <w:top w:val="none" w:sz="0" w:space="0" w:color="auto"/>
                                                                        <w:left w:val="none" w:sz="0" w:space="0" w:color="auto"/>
                                                                        <w:bottom w:val="none" w:sz="0" w:space="0" w:color="auto"/>
                                                                        <w:right w:val="none" w:sz="0" w:space="0" w:color="auto"/>
                                                                      </w:divBdr>
                                                                    </w:div>
                                                                    <w:div w:id="1646817927">
                                                                      <w:marLeft w:val="0"/>
                                                                      <w:marRight w:val="0"/>
                                                                      <w:marTop w:val="0"/>
                                                                      <w:marBottom w:val="0"/>
                                                                      <w:divBdr>
                                                                        <w:top w:val="none" w:sz="0" w:space="0" w:color="auto"/>
                                                                        <w:left w:val="none" w:sz="0" w:space="0" w:color="auto"/>
                                                                        <w:bottom w:val="none" w:sz="0" w:space="0" w:color="auto"/>
                                                                        <w:right w:val="none" w:sz="0" w:space="0" w:color="auto"/>
                                                                      </w:divBdr>
                                                                    </w:div>
                                                                    <w:div w:id="1399208038">
                                                                      <w:marLeft w:val="0"/>
                                                                      <w:marRight w:val="0"/>
                                                                      <w:marTop w:val="0"/>
                                                                      <w:marBottom w:val="0"/>
                                                                      <w:divBdr>
                                                                        <w:top w:val="none" w:sz="0" w:space="0" w:color="auto"/>
                                                                        <w:left w:val="none" w:sz="0" w:space="0" w:color="auto"/>
                                                                        <w:bottom w:val="none" w:sz="0" w:space="0" w:color="auto"/>
                                                                        <w:right w:val="none" w:sz="0" w:space="0" w:color="auto"/>
                                                                      </w:divBdr>
                                                                    </w:div>
                                                                    <w:div w:id="980421062">
                                                                      <w:marLeft w:val="0"/>
                                                                      <w:marRight w:val="0"/>
                                                                      <w:marTop w:val="0"/>
                                                                      <w:marBottom w:val="0"/>
                                                                      <w:divBdr>
                                                                        <w:top w:val="none" w:sz="0" w:space="0" w:color="auto"/>
                                                                        <w:left w:val="none" w:sz="0" w:space="0" w:color="auto"/>
                                                                        <w:bottom w:val="none" w:sz="0" w:space="0" w:color="auto"/>
                                                                        <w:right w:val="none" w:sz="0" w:space="0" w:color="auto"/>
                                                                      </w:divBdr>
                                                                    </w:div>
                                                                    <w:div w:id="1760559841">
                                                                      <w:marLeft w:val="0"/>
                                                                      <w:marRight w:val="0"/>
                                                                      <w:marTop w:val="0"/>
                                                                      <w:marBottom w:val="0"/>
                                                                      <w:divBdr>
                                                                        <w:top w:val="none" w:sz="0" w:space="0" w:color="auto"/>
                                                                        <w:left w:val="none" w:sz="0" w:space="0" w:color="auto"/>
                                                                        <w:bottom w:val="none" w:sz="0" w:space="0" w:color="auto"/>
                                                                        <w:right w:val="none" w:sz="0" w:space="0" w:color="auto"/>
                                                                      </w:divBdr>
                                                                    </w:div>
                                                                    <w:div w:id="94449716">
                                                                      <w:marLeft w:val="0"/>
                                                                      <w:marRight w:val="0"/>
                                                                      <w:marTop w:val="0"/>
                                                                      <w:marBottom w:val="0"/>
                                                                      <w:divBdr>
                                                                        <w:top w:val="none" w:sz="0" w:space="0" w:color="auto"/>
                                                                        <w:left w:val="none" w:sz="0" w:space="0" w:color="auto"/>
                                                                        <w:bottom w:val="none" w:sz="0" w:space="0" w:color="auto"/>
                                                                        <w:right w:val="none" w:sz="0" w:space="0" w:color="auto"/>
                                                                      </w:divBdr>
                                                                    </w:div>
                                                                    <w:div w:id="1205483413">
                                                                      <w:marLeft w:val="0"/>
                                                                      <w:marRight w:val="0"/>
                                                                      <w:marTop w:val="0"/>
                                                                      <w:marBottom w:val="0"/>
                                                                      <w:divBdr>
                                                                        <w:top w:val="none" w:sz="0" w:space="0" w:color="auto"/>
                                                                        <w:left w:val="none" w:sz="0" w:space="0" w:color="auto"/>
                                                                        <w:bottom w:val="none" w:sz="0" w:space="0" w:color="auto"/>
                                                                        <w:right w:val="none" w:sz="0" w:space="0" w:color="auto"/>
                                                                      </w:divBdr>
                                                                    </w:div>
                                                                    <w:div w:id="1423455694">
                                                                      <w:marLeft w:val="0"/>
                                                                      <w:marRight w:val="0"/>
                                                                      <w:marTop w:val="0"/>
                                                                      <w:marBottom w:val="0"/>
                                                                      <w:divBdr>
                                                                        <w:top w:val="none" w:sz="0" w:space="0" w:color="auto"/>
                                                                        <w:left w:val="none" w:sz="0" w:space="0" w:color="auto"/>
                                                                        <w:bottom w:val="none" w:sz="0" w:space="0" w:color="auto"/>
                                                                        <w:right w:val="none" w:sz="0" w:space="0" w:color="auto"/>
                                                                      </w:divBdr>
                                                                    </w:div>
                                                                    <w:div w:id="1047072899">
                                                                      <w:marLeft w:val="0"/>
                                                                      <w:marRight w:val="0"/>
                                                                      <w:marTop w:val="0"/>
                                                                      <w:marBottom w:val="0"/>
                                                                      <w:divBdr>
                                                                        <w:top w:val="none" w:sz="0" w:space="0" w:color="auto"/>
                                                                        <w:left w:val="none" w:sz="0" w:space="0" w:color="auto"/>
                                                                        <w:bottom w:val="none" w:sz="0" w:space="0" w:color="auto"/>
                                                                        <w:right w:val="none" w:sz="0" w:space="0" w:color="auto"/>
                                                                      </w:divBdr>
                                                                    </w:div>
                                                                    <w:div w:id="103506219">
                                                                      <w:marLeft w:val="0"/>
                                                                      <w:marRight w:val="0"/>
                                                                      <w:marTop w:val="0"/>
                                                                      <w:marBottom w:val="0"/>
                                                                      <w:divBdr>
                                                                        <w:top w:val="none" w:sz="0" w:space="0" w:color="auto"/>
                                                                        <w:left w:val="none" w:sz="0" w:space="0" w:color="auto"/>
                                                                        <w:bottom w:val="none" w:sz="0" w:space="0" w:color="auto"/>
                                                                        <w:right w:val="none" w:sz="0" w:space="0" w:color="auto"/>
                                                                      </w:divBdr>
                                                                    </w:div>
                                                                    <w:div w:id="1223177697">
                                                                      <w:marLeft w:val="0"/>
                                                                      <w:marRight w:val="0"/>
                                                                      <w:marTop w:val="0"/>
                                                                      <w:marBottom w:val="0"/>
                                                                      <w:divBdr>
                                                                        <w:top w:val="none" w:sz="0" w:space="0" w:color="auto"/>
                                                                        <w:left w:val="none" w:sz="0" w:space="0" w:color="auto"/>
                                                                        <w:bottom w:val="none" w:sz="0" w:space="0" w:color="auto"/>
                                                                        <w:right w:val="none" w:sz="0" w:space="0" w:color="auto"/>
                                                                      </w:divBdr>
                                                                    </w:div>
                                                                    <w:div w:id="131750022">
                                                                      <w:marLeft w:val="0"/>
                                                                      <w:marRight w:val="0"/>
                                                                      <w:marTop w:val="0"/>
                                                                      <w:marBottom w:val="0"/>
                                                                      <w:divBdr>
                                                                        <w:top w:val="none" w:sz="0" w:space="0" w:color="auto"/>
                                                                        <w:left w:val="none" w:sz="0" w:space="0" w:color="auto"/>
                                                                        <w:bottom w:val="none" w:sz="0" w:space="0" w:color="auto"/>
                                                                        <w:right w:val="none" w:sz="0" w:space="0" w:color="auto"/>
                                                                      </w:divBdr>
                                                                    </w:div>
                                                                    <w:div w:id="1021857055">
                                                                      <w:marLeft w:val="0"/>
                                                                      <w:marRight w:val="0"/>
                                                                      <w:marTop w:val="0"/>
                                                                      <w:marBottom w:val="0"/>
                                                                      <w:divBdr>
                                                                        <w:top w:val="none" w:sz="0" w:space="0" w:color="auto"/>
                                                                        <w:left w:val="none" w:sz="0" w:space="0" w:color="auto"/>
                                                                        <w:bottom w:val="none" w:sz="0" w:space="0" w:color="auto"/>
                                                                        <w:right w:val="none" w:sz="0" w:space="0" w:color="auto"/>
                                                                      </w:divBdr>
                                                                    </w:div>
                                                                    <w:div w:id="863128399">
                                                                      <w:marLeft w:val="0"/>
                                                                      <w:marRight w:val="0"/>
                                                                      <w:marTop w:val="0"/>
                                                                      <w:marBottom w:val="0"/>
                                                                      <w:divBdr>
                                                                        <w:top w:val="none" w:sz="0" w:space="0" w:color="auto"/>
                                                                        <w:left w:val="none" w:sz="0" w:space="0" w:color="auto"/>
                                                                        <w:bottom w:val="none" w:sz="0" w:space="0" w:color="auto"/>
                                                                        <w:right w:val="none" w:sz="0" w:space="0" w:color="auto"/>
                                                                      </w:divBdr>
                                                                    </w:div>
                                                                    <w:div w:id="1004480300">
                                                                      <w:marLeft w:val="0"/>
                                                                      <w:marRight w:val="0"/>
                                                                      <w:marTop w:val="0"/>
                                                                      <w:marBottom w:val="0"/>
                                                                      <w:divBdr>
                                                                        <w:top w:val="none" w:sz="0" w:space="0" w:color="auto"/>
                                                                        <w:left w:val="none" w:sz="0" w:space="0" w:color="auto"/>
                                                                        <w:bottom w:val="none" w:sz="0" w:space="0" w:color="auto"/>
                                                                        <w:right w:val="none" w:sz="0" w:space="0" w:color="auto"/>
                                                                      </w:divBdr>
                                                                    </w:div>
                                                                    <w:div w:id="1143079591">
                                                                      <w:marLeft w:val="0"/>
                                                                      <w:marRight w:val="0"/>
                                                                      <w:marTop w:val="0"/>
                                                                      <w:marBottom w:val="0"/>
                                                                      <w:divBdr>
                                                                        <w:top w:val="none" w:sz="0" w:space="0" w:color="auto"/>
                                                                        <w:left w:val="none" w:sz="0" w:space="0" w:color="auto"/>
                                                                        <w:bottom w:val="none" w:sz="0" w:space="0" w:color="auto"/>
                                                                        <w:right w:val="none" w:sz="0" w:space="0" w:color="auto"/>
                                                                      </w:divBdr>
                                                                    </w:div>
                                                                    <w:div w:id="951060614">
                                                                      <w:marLeft w:val="0"/>
                                                                      <w:marRight w:val="0"/>
                                                                      <w:marTop w:val="0"/>
                                                                      <w:marBottom w:val="0"/>
                                                                      <w:divBdr>
                                                                        <w:top w:val="none" w:sz="0" w:space="0" w:color="auto"/>
                                                                        <w:left w:val="none" w:sz="0" w:space="0" w:color="auto"/>
                                                                        <w:bottom w:val="none" w:sz="0" w:space="0" w:color="auto"/>
                                                                        <w:right w:val="none" w:sz="0" w:space="0" w:color="auto"/>
                                                                      </w:divBdr>
                                                                    </w:div>
                                                                    <w:div w:id="2098479634">
                                                                      <w:marLeft w:val="0"/>
                                                                      <w:marRight w:val="0"/>
                                                                      <w:marTop w:val="0"/>
                                                                      <w:marBottom w:val="0"/>
                                                                      <w:divBdr>
                                                                        <w:top w:val="none" w:sz="0" w:space="0" w:color="auto"/>
                                                                        <w:left w:val="none" w:sz="0" w:space="0" w:color="auto"/>
                                                                        <w:bottom w:val="none" w:sz="0" w:space="0" w:color="auto"/>
                                                                        <w:right w:val="none" w:sz="0" w:space="0" w:color="auto"/>
                                                                      </w:divBdr>
                                                                    </w:div>
                                                                    <w:div w:id="1003169247">
                                                                      <w:marLeft w:val="0"/>
                                                                      <w:marRight w:val="0"/>
                                                                      <w:marTop w:val="0"/>
                                                                      <w:marBottom w:val="0"/>
                                                                      <w:divBdr>
                                                                        <w:top w:val="none" w:sz="0" w:space="0" w:color="auto"/>
                                                                        <w:left w:val="none" w:sz="0" w:space="0" w:color="auto"/>
                                                                        <w:bottom w:val="none" w:sz="0" w:space="0" w:color="auto"/>
                                                                        <w:right w:val="none" w:sz="0" w:space="0" w:color="auto"/>
                                                                      </w:divBdr>
                                                                    </w:div>
                                                                    <w:div w:id="1755081862">
                                                                      <w:marLeft w:val="720"/>
                                                                      <w:marRight w:val="0"/>
                                                                      <w:marTop w:val="0"/>
                                                                      <w:marBottom w:val="0"/>
                                                                      <w:divBdr>
                                                                        <w:top w:val="none" w:sz="0" w:space="0" w:color="auto"/>
                                                                        <w:left w:val="none" w:sz="0" w:space="0" w:color="auto"/>
                                                                        <w:bottom w:val="none" w:sz="0" w:space="0" w:color="auto"/>
                                                                        <w:right w:val="none" w:sz="0" w:space="0" w:color="auto"/>
                                                                      </w:divBdr>
                                                                    </w:div>
                                                                    <w:div w:id="116726915">
                                                                      <w:marLeft w:val="720"/>
                                                                      <w:marRight w:val="0"/>
                                                                      <w:marTop w:val="0"/>
                                                                      <w:marBottom w:val="0"/>
                                                                      <w:divBdr>
                                                                        <w:top w:val="none" w:sz="0" w:space="0" w:color="auto"/>
                                                                        <w:left w:val="none" w:sz="0" w:space="0" w:color="auto"/>
                                                                        <w:bottom w:val="none" w:sz="0" w:space="0" w:color="auto"/>
                                                                        <w:right w:val="none" w:sz="0" w:space="0" w:color="auto"/>
                                                                      </w:divBdr>
                                                                    </w:div>
                                                                    <w:div w:id="1527405933">
                                                                      <w:marLeft w:val="720"/>
                                                                      <w:marRight w:val="0"/>
                                                                      <w:marTop w:val="0"/>
                                                                      <w:marBottom w:val="0"/>
                                                                      <w:divBdr>
                                                                        <w:top w:val="none" w:sz="0" w:space="0" w:color="auto"/>
                                                                        <w:left w:val="none" w:sz="0" w:space="0" w:color="auto"/>
                                                                        <w:bottom w:val="none" w:sz="0" w:space="0" w:color="auto"/>
                                                                        <w:right w:val="none" w:sz="0" w:space="0" w:color="auto"/>
                                                                      </w:divBdr>
                                                                    </w:div>
                                                                    <w:div w:id="983198307">
                                                                      <w:marLeft w:val="0"/>
                                                                      <w:marRight w:val="0"/>
                                                                      <w:marTop w:val="0"/>
                                                                      <w:marBottom w:val="0"/>
                                                                      <w:divBdr>
                                                                        <w:top w:val="none" w:sz="0" w:space="0" w:color="auto"/>
                                                                        <w:left w:val="none" w:sz="0" w:space="0" w:color="auto"/>
                                                                        <w:bottom w:val="none" w:sz="0" w:space="0" w:color="auto"/>
                                                                        <w:right w:val="none" w:sz="0" w:space="0" w:color="auto"/>
                                                                      </w:divBdr>
                                                                    </w:div>
                                                                    <w:div w:id="1362823194">
                                                                      <w:marLeft w:val="0"/>
                                                                      <w:marRight w:val="0"/>
                                                                      <w:marTop w:val="0"/>
                                                                      <w:marBottom w:val="0"/>
                                                                      <w:divBdr>
                                                                        <w:top w:val="none" w:sz="0" w:space="0" w:color="auto"/>
                                                                        <w:left w:val="none" w:sz="0" w:space="0" w:color="auto"/>
                                                                        <w:bottom w:val="none" w:sz="0" w:space="0" w:color="auto"/>
                                                                        <w:right w:val="none" w:sz="0" w:space="0" w:color="auto"/>
                                                                      </w:divBdr>
                                                                    </w:div>
                                                                    <w:div w:id="1528565426">
                                                                      <w:marLeft w:val="0"/>
                                                                      <w:marRight w:val="0"/>
                                                                      <w:marTop w:val="0"/>
                                                                      <w:marBottom w:val="0"/>
                                                                      <w:divBdr>
                                                                        <w:top w:val="none" w:sz="0" w:space="0" w:color="auto"/>
                                                                        <w:left w:val="none" w:sz="0" w:space="0" w:color="auto"/>
                                                                        <w:bottom w:val="none" w:sz="0" w:space="0" w:color="auto"/>
                                                                        <w:right w:val="none" w:sz="0" w:space="0" w:color="auto"/>
                                                                      </w:divBdr>
                                                                    </w:div>
                                                                    <w:div w:id="1542010273">
                                                                      <w:marLeft w:val="720"/>
                                                                      <w:marRight w:val="0"/>
                                                                      <w:marTop w:val="0"/>
                                                                      <w:marBottom w:val="0"/>
                                                                      <w:divBdr>
                                                                        <w:top w:val="none" w:sz="0" w:space="0" w:color="auto"/>
                                                                        <w:left w:val="none" w:sz="0" w:space="0" w:color="auto"/>
                                                                        <w:bottom w:val="none" w:sz="0" w:space="0" w:color="auto"/>
                                                                        <w:right w:val="none" w:sz="0" w:space="0" w:color="auto"/>
                                                                      </w:divBdr>
                                                                    </w:div>
                                                                    <w:div w:id="2035303037">
                                                                      <w:marLeft w:val="720"/>
                                                                      <w:marRight w:val="0"/>
                                                                      <w:marTop w:val="0"/>
                                                                      <w:marBottom w:val="0"/>
                                                                      <w:divBdr>
                                                                        <w:top w:val="none" w:sz="0" w:space="0" w:color="auto"/>
                                                                        <w:left w:val="none" w:sz="0" w:space="0" w:color="auto"/>
                                                                        <w:bottom w:val="none" w:sz="0" w:space="0" w:color="auto"/>
                                                                        <w:right w:val="none" w:sz="0" w:space="0" w:color="auto"/>
                                                                      </w:divBdr>
                                                                    </w:div>
                                                                    <w:div w:id="1355419898">
                                                                      <w:marLeft w:val="720"/>
                                                                      <w:marRight w:val="0"/>
                                                                      <w:marTop w:val="0"/>
                                                                      <w:marBottom w:val="0"/>
                                                                      <w:divBdr>
                                                                        <w:top w:val="none" w:sz="0" w:space="0" w:color="auto"/>
                                                                        <w:left w:val="none" w:sz="0" w:space="0" w:color="auto"/>
                                                                        <w:bottom w:val="none" w:sz="0" w:space="0" w:color="auto"/>
                                                                        <w:right w:val="none" w:sz="0" w:space="0" w:color="auto"/>
                                                                      </w:divBdr>
                                                                    </w:div>
                                                                    <w:div w:id="1587374428">
                                                                      <w:marLeft w:val="0"/>
                                                                      <w:marRight w:val="0"/>
                                                                      <w:marTop w:val="0"/>
                                                                      <w:marBottom w:val="0"/>
                                                                      <w:divBdr>
                                                                        <w:top w:val="none" w:sz="0" w:space="0" w:color="auto"/>
                                                                        <w:left w:val="none" w:sz="0" w:space="0" w:color="auto"/>
                                                                        <w:bottom w:val="none" w:sz="0" w:space="0" w:color="auto"/>
                                                                        <w:right w:val="none" w:sz="0" w:space="0" w:color="auto"/>
                                                                      </w:divBdr>
                                                                    </w:div>
                                                                    <w:div w:id="220676376">
                                                                      <w:marLeft w:val="0"/>
                                                                      <w:marRight w:val="0"/>
                                                                      <w:marTop w:val="0"/>
                                                                      <w:marBottom w:val="0"/>
                                                                      <w:divBdr>
                                                                        <w:top w:val="none" w:sz="0" w:space="0" w:color="auto"/>
                                                                        <w:left w:val="none" w:sz="0" w:space="0" w:color="auto"/>
                                                                        <w:bottom w:val="none" w:sz="0" w:space="0" w:color="auto"/>
                                                                        <w:right w:val="none" w:sz="0" w:space="0" w:color="auto"/>
                                                                      </w:divBdr>
                                                                    </w:div>
                                                                    <w:div w:id="1378310227">
                                                                      <w:marLeft w:val="0"/>
                                                                      <w:marRight w:val="0"/>
                                                                      <w:marTop w:val="0"/>
                                                                      <w:marBottom w:val="0"/>
                                                                      <w:divBdr>
                                                                        <w:top w:val="none" w:sz="0" w:space="0" w:color="auto"/>
                                                                        <w:left w:val="none" w:sz="0" w:space="0" w:color="auto"/>
                                                                        <w:bottom w:val="none" w:sz="0" w:space="0" w:color="auto"/>
                                                                        <w:right w:val="none" w:sz="0" w:space="0" w:color="auto"/>
                                                                      </w:divBdr>
                                                                    </w:div>
                                                                    <w:div w:id="305359717">
                                                                      <w:marLeft w:val="0"/>
                                                                      <w:marRight w:val="0"/>
                                                                      <w:marTop w:val="0"/>
                                                                      <w:marBottom w:val="0"/>
                                                                      <w:divBdr>
                                                                        <w:top w:val="none" w:sz="0" w:space="0" w:color="auto"/>
                                                                        <w:left w:val="none" w:sz="0" w:space="0" w:color="auto"/>
                                                                        <w:bottom w:val="none" w:sz="0" w:space="0" w:color="auto"/>
                                                                        <w:right w:val="none" w:sz="0" w:space="0" w:color="auto"/>
                                                                      </w:divBdr>
                                                                    </w:div>
                                                                    <w:div w:id="961882646">
                                                                      <w:marLeft w:val="0"/>
                                                                      <w:marRight w:val="0"/>
                                                                      <w:marTop w:val="0"/>
                                                                      <w:marBottom w:val="0"/>
                                                                      <w:divBdr>
                                                                        <w:top w:val="none" w:sz="0" w:space="0" w:color="auto"/>
                                                                        <w:left w:val="none" w:sz="0" w:space="0" w:color="auto"/>
                                                                        <w:bottom w:val="none" w:sz="0" w:space="0" w:color="auto"/>
                                                                        <w:right w:val="none" w:sz="0" w:space="0" w:color="auto"/>
                                                                      </w:divBdr>
                                                                    </w:div>
                                                                    <w:div w:id="844058671">
                                                                      <w:marLeft w:val="0"/>
                                                                      <w:marRight w:val="0"/>
                                                                      <w:marTop w:val="0"/>
                                                                      <w:marBottom w:val="0"/>
                                                                      <w:divBdr>
                                                                        <w:top w:val="none" w:sz="0" w:space="0" w:color="auto"/>
                                                                        <w:left w:val="none" w:sz="0" w:space="0" w:color="auto"/>
                                                                        <w:bottom w:val="none" w:sz="0" w:space="0" w:color="auto"/>
                                                                        <w:right w:val="none" w:sz="0" w:space="0" w:color="auto"/>
                                                                      </w:divBdr>
                                                                    </w:div>
                                                                    <w:div w:id="790899649">
                                                                      <w:marLeft w:val="0"/>
                                                                      <w:marRight w:val="0"/>
                                                                      <w:marTop w:val="0"/>
                                                                      <w:marBottom w:val="0"/>
                                                                      <w:divBdr>
                                                                        <w:top w:val="none" w:sz="0" w:space="0" w:color="auto"/>
                                                                        <w:left w:val="none" w:sz="0" w:space="0" w:color="auto"/>
                                                                        <w:bottom w:val="none" w:sz="0" w:space="0" w:color="auto"/>
                                                                        <w:right w:val="none" w:sz="0" w:space="0" w:color="auto"/>
                                                                      </w:divBdr>
                                                                    </w:div>
                                                                    <w:div w:id="614287764">
                                                                      <w:marLeft w:val="0"/>
                                                                      <w:marRight w:val="0"/>
                                                                      <w:marTop w:val="0"/>
                                                                      <w:marBottom w:val="0"/>
                                                                      <w:divBdr>
                                                                        <w:top w:val="none" w:sz="0" w:space="0" w:color="auto"/>
                                                                        <w:left w:val="none" w:sz="0" w:space="0" w:color="auto"/>
                                                                        <w:bottom w:val="none" w:sz="0" w:space="0" w:color="auto"/>
                                                                        <w:right w:val="none" w:sz="0" w:space="0" w:color="auto"/>
                                                                      </w:divBdr>
                                                                    </w:div>
                                                                    <w:div w:id="1357655909">
                                                                      <w:marLeft w:val="0"/>
                                                                      <w:marRight w:val="0"/>
                                                                      <w:marTop w:val="0"/>
                                                                      <w:marBottom w:val="0"/>
                                                                      <w:divBdr>
                                                                        <w:top w:val="none" w:sz="0" w:space="0" w:color="auto"/>
                                                                        <w:left w:val="none" w:sz="0" w:space="0" w:color="auto"/>
                                                                        <w:bottom w:val="none" w:sz="0" w:space="0" w:color="auto"/>
                                                                        <w:right w:val="none" w:sz="0" w:space="0" w:color="auto"/>
                                                                      </w:divBdr>
                                                                    </w:div>
                                                                    <w:div w:id="1087262874">
                                                                      <w:marLeft w:val="0"/>
                                                                      <w:marRight w:val="0"/>
                                                                      <w:marTop w:val="0"/>
                                                                      <w:marBottom w:val="0"/>
                                                                      <w:divBdr>
                                                                        <w:top w:val="none" w:sz="0" w:space="0" w:color="auto"/>
                                                                        <w:left w:val="none" w:sz="0" w:space="0" w:color="auto"/>
                                                                        <w:bottom w:val="none" w:sz="0" w:space="0" w:color="auto"/>
                                                                        <w:right w:val="none" w:sz="0" w:space="0" w:color="auto"/>
                                                                      </w:divBdr>
                                                                    </w:div>
                                                                    <w:div w:id="1234972574">
                                                                      <w:marLeft w:val="0"/>
                                                                      <w:marRight w:val="0"/>
                                                                      <w:marTop w:val="0"/>
                                                                      <w:marBottom w:val="0"/>
                                                                      <w:divBdr>
                                                                        <w:top w:val="none" w:sz="0" w:space="0" w:color="auto"/>
                                                                        <w:left w:val="none" w:sz="0" w:space="0" w:color="auto"/>
                                                                        <w:bottom w:val="none" w:sz="0" w:space="0" w:color="auto"/>
                                                                        <w:right w:val="none" w:sz="0" w:space="0" w:color="auto"/>
                                                                      </w:divBdr>
                                                                    </w:div>
                                                                    <w:div w:id="1758668201">
                                                                      <w:marLeft w:val="0"/>
                                                                      <w:marRight w:val="0"/>
                                                                      <w:marTop w:val="0"/>
                                                                      <w:marBottom w:val="0"/>
                                                                      <w:divBdr>
                                                                        <w:top w:val="none" w:sz="0" w:space="0" w:color="auto"/>
                                                                        <w:left w:val="none" w:sz="0" w:space="0" w:color="auto"/>
                                                                        <w:bottom w:val="none" w:sz="0" w:space="0" w:color="auto"/>
                                                                        <w:right w:val="none" w:sz="0" w:space="0" w:color="auto"/>
                                                                      </w:divBdr>
                                                                    </w:div>
                                                                    <w:div w:id="1158618100">
                                                                      <w:marLeft w:val="0"/>
                                                                      <w:marRight w:val="0"/>
                                                                      <w:marTop w:val="0"/>
                                                                      <w:marBottom w:val="0"/>
                                                                      <w:divBdr>
                                                                        <w:top w:val="none" w:sz="0" w:space="0" w:color="auto"/>
                                                                        <w:left w:val="none" w:sz="0" w:space="0" w:color="auto"/>
                                                                        <w:bottom w:val="none" w:sz="0" w:space="0" w:color="auto"/>
                                                                        <w:right w:val="none" w:sz="0" w:space="0" w:color="auto"/>
                                                                      </w:divBdr>
                                                                    </w:div>
                                                                    <w:div w:id="1676302449">
                                                                      <w:marLeft w:val="0"/>
                                                                      <w:marRight w:val="0"/>
                                                                      <w:marTop w:val="0"/>
                                                                      <w:marBottom w:val="0"/>
                                                                      <w:divBdr>
                                                                        <w:top w:val="none" w:sz="0" w:space="0" w:color="auto"/>
                                                                        <w:left w:val="none" w:sz="0" w:space="0" w:color="auto"/>
                                                                        <w:bottom w:val="none" w:sz="0" w:space="0" w:color="auto"/>
                                                                        <w:right w:val="none" w:sz="0" w:space="0" w:color="auto"/>
                                                                      </w:divBdr>
                                                                    </w:div>
                                                                    <w:div w:id="109132098">
                                                                      <w:marLeft w:val="0"/>
                                                                      <w:marRight w:val="0"/>
                                                                      <w:marTop w:val="0"/>
                                                                      <w:marBottom w:val="0"/>
                                                                      <w:divBdr>
                                                                        <w:top w:val="none" w:sz="0" w:space="0" w:color="auto"/>
                                                                        <w:left w:val="none" w:sz="0" w:space="0" w:color="auto"/>
                                                                        <w:bottom w:val="none" w:sz="0" w:space="0" w:color="auto"/>
                                                                        <w:right w:val="none" w:sz="0" w:space="0" w:color="auto"/>
                                                                      </w:divBdr>
                                                                    </w:div>
                                                                    <w:div w:id="590315463">
                                                                      <w:marLeft w:val="0"/>
                                                                      <w:marRight w:val="0"/>
                                                                      <w:marTop w:val="0"/>
                                                                      <w:marBottom w:val="0"/>
                                                                      <w:divBdr>
                                                                        <w:top w:val="none" w:sz="0" w:space="0" w:color="auto"/>
                                                                        <w:left w:val="none" w:sz="0" w:space="0" w:color="auto"/>
                                                                        <w:bottom w:val="none" w:sz="0" w:space="0" w:color="auto"/>
                                                                        <w:right w:val="none" w:sz="0" w:space="0" w:color="auto"/>
                                                                      </w:divBdr>
                                                                    </w:div>
                                                                    <w:div w:id="705788061">
                                                                      <w:marLeft w:val="0"/>
                                                                      <w:marRight w:val="0"/>
                                                                      <w:marTop w:val="0"/>
                                                                      <w:marBottom w:val="0"/>
                                                                      <w:divBdr>
                                                                        <w:top w:val="none" w:sz="0" w:space="0" w:color="auto"/>
                                                                        <w:left w:val="none" w:sz="0" w:space="0" w:color="auto"/>
                                                                        <w:bottom w:val="none" w:sz="0" w:space="0" w:color="auto"/>
                                                                        <w:right w:val="none" w:sz="0" w:space="0" w:color="auto"/>
                                                                      </w:divBdr>
                                                                    </w:div>
                                                                    <w:div w:id="1049451969">
                                                                      <w:marLeft w:val="0"/>
                                                                      <w:marRight w:val="0"/>
                                                                      <w:marTop w:val="0"/>
                                                                      <w:marBottom w:val="0"/>
                                                                      <w:divBdr>
                                                                        <w:top w:val="none" w:sz="0" w:space="0" w:color="auto"/>
                                                                        <w:left w:val="none" w:sz="0" w:space="0" w:color="auto"/>
                                                                        <w:bottom w:val="none" w:sz="0" w:space="0" w:color="auto"/>
                                                                        <w:right w:val="none" w:sz="0" w:space="0" w:color="auto"/>
                                                                      </w:divBdr>
                                                                    </w:div>
                                                                    <w:div w:id="1466778035">
                                                                      <w:marLeft w:val="0"/>
                                                                      <w:marRight w:val="0"/>
                                                                      <w:marTop w:val="0"/>
                                                                      <w:marBottom w:val="0"/>
                                                                      <w:divBdr>
                                                                        <w:top w:val="none" w:sz="0" w:space="0" w:color="auto"/>
                                                                        <w:left w:val="none" w:sz="0" w:space="0" w:color="auto"/>
                                                                        <w:bottom w:val="none" w:sz="0" w:space="0" w:color="auto"/>
                                                                        <w:right w:val="none" w:sz="0" w:space="0" w:color="auto"/>
                                                                      </w:divBdr>
                                                                    </w:div>
                                                                    <w:div w:id="2127850433">
                                                                      <w:marLeft w:val="0"/>
                                                                      <w:marRight w:val="0"/>
                                                                      <w:marTop w:val="0"/>
                                                                      <w:marBottom w:val="0"/>
                                                                      <w:divBdr>
                                                                        <w:top w:val="none" w:sz="0" w:space="0" w:color="auto"/>
                                                                        <w:left w:val="none" w:sz="0" w:space="0" w:color="auto"/>
                                                                        <w:bottom w:val="none" w:sz="0" w:space="0" w:color="auto"/>
                                                                        <w:right w:val="none" w:sz="0" w:space="0" w:color="auto"/>
                                                                      </w:divBdr>
                                                                    </w:div>
                                                                    <w:div w:id="1761490346">
                                                                      <w:marLeft w:val="0"/>
                                                                      <w:marRight w:val="0"/>
                                                                      <w:marTop w:val="0"/>
                                                                      <w:marBottom w:val="0"/>
                                                                      <w:divBdr>
                                                                        <w:top w:val="none" w:sz="0" w:space="0" w:color="auto"/>
                                                                        <w:left w:val="none" w:sz="0" w:space="0" w:color="auto"/>
                                                                        <w:bottom w:val="none" w:sz="0" w:space="0" w:color="auto"/>
                                                                        <w:right w:val="none" w:sz="0" w:space="0" w:color="auto"/>
                                                                      </w:divBdr>
                                                                    </w:div>
                                                                    <w:div w:id="1122918761">
                                                                      <w:marLeft w:val="0"/>
                                                                      <w:marRight w:val="0"/>
                                                                      <w:marTop w:val="0"/>
                                                                      <w:marBottom w:val="0"/>
                                                                      <w:divBdr>
                                                                        <w:top w:val="none" w:sz="0" w:space="0" w:color="auto"/>
                                                                        <w:left w:val="none" w:sz="0" w:space="0" w:color="auto"/>
                                                                        <w:bottom w:val="none" w:sz="0" w:space="0" w:color="auto"/>
                                                                        <w:right w:val="none" w:sz="0" w:space="0" w:color="auto"/>
                                                                      </w:divBdr>
                                                                    </w:div>
                                                                    <w:div w:id="627198741">
                                                                      <w:marLeft w:val="0"/>
                                                                      <w:marRight w:val="0"/>
                                                                      <w:marTop w:val="0"/>
                                                                      <w:marBottom w:val="0"/>
                                                                      <w:divBdr>
                                                                        <w:top w:val="none" w:sz="0" w:space="0" w:color="auto"/>
                                                                        <w:left w:val="none" w:sz="0" w:space="0" w:color="auto"/>
                                                                        <w:bottom w:val="none" w:sz="0" w:space="0" w:color="auto"/>
                                                                        <w:right w:val="none" w:sz="0" w:space="0" w:color="auto"/>
                                                                      </w:divBdr>
                                                                    </w:div>
                                                                    <w:div w:id="2086877594">
                                                                      <w:marLeft w:val="0"/>
                                                                      <w:marRight w:val="0"/>
                                                                      <w:marTop w:val="0"/>
                                                                      <w:marBottom w:val="0"/>
                                                                      <w:divBdr>
                                                                        <w:top w:val="none" w:sz="0" w:space="0" w:color="auto"/>
                                                                        <w:left w:val="none" w:sz="0" w:space="0" w:color="auto"/>
                                                                        <w:bottom w:val="none" w:sz="0" w:space="0" w:color="auto"/>
                                                                        <w:right w:val="none" w:sz="0" w:space="0" w:color="auto"/>
                                                                      </w:divBdr>
                                                                    </w:div>
                                                                    <w:div w:id="1694383586">
                                                                      <w:marLeft w:val="0"/>
                                                                      <w:marRight w:val="0"/>
                                                                      <w:marTop w:val="0"/>
                                                                      <w:marBottom w:val="0"/>
                                                                      <w:divBdr>
                                                                        <w:top w:val="none" w:sz="0" w:space="0" w:color="auto"/>
                                                                        <w:left w:val="none" w:sz="0" w:space="0" w:color="auto"/>
                                                                        <w:bottom w:val="none" w:sz="0" w:space="0" w:color="auto"/>
                                                                        <w:right w:val="none" w:sz="0" w:space="0" w:color="auto"/>
                                                                      </w:divBdr>
                                                                    </w:div>
                                                                    <w:div w:id="842932428">
                                                                      <w:marLeft w:val="0"/>
                                                                      <w:marRight w:val="0"/>
                                                                      <w:marTop w:val="0"/>
                                                                      <w:marBottom w:val="0"/>
                                                                      <w:divBdr>
                                                                        <w:top w:val="none" w:sz="0" w:space="0" w:color="auto"/>
                                                                        <w:left w:val="none" w:sz="0" w:space="0" w:color="auto"/>
                                                                        <w:bottom w:val="none" w:sz="0" w:space="0" w:color="auto"/>
                                                                        <w:right w:val="none" w:sz="0" w:space="0" w:color="auto"/>
                                                                      </w:divBdr>
                                                                    </w:div>
                                                                    <w:div w:id="1270890972">
                                                                      <w:marLeft w:val="0"/>
                                                                      <w:marRight w:val="0"/>
                                                                      <w:marTop w:val="0"/>
                                                                      <w:marBottom w:val="0"/>
                                                                      <w:divBdr>
                                                                        <w:top w:val="none" w:sz="0" w:space="0" w:color="auto"/>
                                                                        <w:left w:val="none" w:sz="0" w:space="0" w:color="auto"/>
                                                                        <w:bottom w:val="none" w:sz="0" w:space="0" w:color="auto"/>
                                                                        <w:right w:val="none" w:sz="0" w:space="0" w:color="auto"/>
                                                                      </w:divBdr>
                                                                    </w:div>
                                                                    <w:div w:id="1071807376">
                                                                      <w:marLeft w:val="0"/>
                                                                      <w:marRight w:val="0"/>
                                                                      <w:marTop w:val="0"/>
                                                                      <w:marBottom w:val="0"/>
                                                                      <w:divBdr>
                                                                        <w:top w:val="none" w:sz="0" w:space="0" w:color="auto"/>
                                                                        <w:left w:val="none" w:sz="0" w:space="0" w:color="auto"/>
                                                                        <w:bottom w:val="none" w:sz="0" w:space="0" w:color="auto"/>
                                                                        <w:right w:val="none" w:sz="0" w:space="0" w:color="auto"/>
                                                                      </w:divBdr>
                                                                    </w:div>
                                                                    <w:div w:id="1725176156">
                                                                      <w:marLeft w:val="0"/>
                                                                      <w:marRight w:val="0"/>
                                                                      <w:marTop w:val="0"/>
                                                                      <w:marBottom w:val="0"/>
                                                                      <w:divBdr>
                                                                        <w:top w:val="none" w:sz="0" w:space="0" w:color="auto"/>
                                                                        <w:left w:val="none" w:sz="0" w:space="0" w:color="auto"/>
                                                                        <w:bottom w:val="none" w:sz="0" w:space="0" w:color="auto"/>
                                                                        <w:right w:val="none" w:sz="0" w:space="0" w:color="auto"/>
                                                                      </w:divBdr>
                                                                    </w:div>
                                                                    <w:div w:id="8604080">
                                                                      <w:marLeft w:val="0"/>
                                                                      <w:marRight w:val="0"/>
                                                                      <w:marTop w:val="0"/>
                                                                      <w:marBottom w:val="0"/>
                                                                      <w:divBdr>
                                                                        <w:top w:val="none" w:sz="0" w:space="0" w:color="auto"/>
                                                                        <w:left w:val="none" w:sz="0" w:space="0" w:color="auto"/>
                                                                        <w:bottom w:val="none" w:sz="0" w:space="0" w:color="auto"/>
                                                                        <w:right w:val="none" w:sz="0" w:space="0" w:color="auto"/>
                                                                      </w:divBdr>
                                                                    </w:div>
                                                                    <w:div w:id="1926722071">
                                                                      <w:marLeft w:val="0"/>
                                                                      <w:marRight w:val="0"/>
                                                                      <w:marTop w:val="0"/>
                                                                      <w:marBottom w:val="0"/>
                                                                      <w:divBdr>
                                                                        <w:top w:val="none" w:sz="0" w:space="0" w:color="auto"/>
                                                                        <w:left w:val="none" w:sz="0" w:space="0" w:color="auto"/>
                                                                        <w:bottom w:val="none" w:sz="0" w:space="0" w:color="auto"/>
                                                                        <w:right w:val="none" w:sz="0" w:space="0" w:color="auto"/>
                                                                      </w:divBdr>
                                                                    </w:div>
                                                                    <w:div w:id="242834468">
                                                                      <w:marLeft w:val="0"/>
                                                                      <w:marRight w:val="0"/>
                                                                      <w:marTop w:val="0"/>
                                                                      <w:marBottom w:val="0"/>
                                                                      <w:divBdr>
                                                                        <w:top w:val="none" w:sz="0" w:space="0" w:color="auto"/>
                                                                        <w:left w:val="none" w:sz="0" w:space="0" w:color="auto"/>
                                                                        <w:bottom w:val="none" w:sz="0" w:space="0" w:color="auto"/>
                                                                        <w:right w:val="none" w:sz="0" w:space="0" w:color="auto"/>
                                                                      </w:divBdr>
                                                                    </w:div>
                                                                    <w:div w:id="116998385">
                                                                      <w:marLeft w:val="0"/>
                                                                      <w:marRight w:val="0"/>
                                                                      <w:marTop w:val="0"/>
                                                                      <w:marBottom w:val="0"/>
                                                                      <w:divBdr>
                                                                        <w:top w:val="none" w:sz="0" w:space="0" w:color="auto"/>
                                                                        <w:left w:val="none" w:sz="0" w:space="0" w:color="auto"/>
                                                                        <w:bottom w:val="none" w:sz="0" w:space="0" w:color="auto"/>
                                                                        <w:right w:val="none" w:sz="0" w:space="0" w:color="auto"/>
                                                                      </w:divBdr>
                                                                    </w:div>
                                                                    <w:div w:id="148641320">
                                                                      <w:marLeft w:val="0"/>
                                                                      <w:marRight w:val="0"/>
                                                                      <w:marTop w:val="0"/>
                                                                      <w:marBottom w:val="0"/>
                                                                      <w:divBdr>
                                                                        <w:top w:val="none" w:sz="0" w:space="0" w:color="auto"/>
                                                                        <w:left w:val="none" w:sz="0" w:space="0" w:color="auto"/>
                                                                        <w:bottom w:val="none" w:sz="0" w:space="0" w:color="auto"/>
                                                                        <w:right w:val="none" w:sz="0" w:space="0" w:color="auto"/>
                                                                      </w:divBdr>
                                                                    </w:div>
                                                                    <w:div w:id="506556520">
                                                                      <w:marLeft w:val="0"/>
                                                                      <w:marRight w:val="0"/>
                                                                      <w:marTop w:val="0"/>
                                                                      <w:marBottom w:val="0"/>
                                                                      <w:divBdr>
                                                                        <w:top w:val="none" w:sz="0" w:space="0" w:color="auto"/>
                                                                        <w:left w:val="none" w:sz="0" w:space="0" w:color="auto"/>
                                                                        <w:bottom w:val="none" w:sz="0" w:space="0" w:color="auto"/>
                                                                        <w:right w:val="none" w:sz="0" w:space="0" w:color="auto"/>
                                                                      </w:divBdr>
                                                                    </w:div>
                                                                    <w:div w:id="1813717090">
                                                                      <w:marLeft w:val="0"/>
                                                                      <w:marRight w:val="0"/>
                                                                      <w:marTop w:val="0"/>
                                                                      <w:marBottom w:val="0"/>
                                                                      <w:divBdr>
                                                                        <w:top w:val="none" w:sz="0" w:space="0" w:color="auto"/>
                                                                        <w:left w:val="none" w:sz="0" w:space="0" w:color="auto"/>
                                                                        <w:bottom w:val="none" w:sz="0" w:space="0" w:color="auto"/>
                                                                        <w:right w:val="none" w:sz="0" w:space="0" w:color="auto"/>
                                                                      </w:divBdr>
                                                                    </w:div>
                                                                    <w:div w:id="1465850626">
                                                                      <w:marLeft w:val="0"/>
                                                                      <w:marRight w:val="0"/>
                                                                      <w:marTop w:val="0"/>
                                                                      <w:marBottom w:val="0"/>
                                                                      <w:divBdr>
                                                                        <w:top w:val="none" w:sz="0" w:space="0" w:color="auto"/>
                                                                        <w:left w:val="none" w:sz="0" w:space="0" w:color="auto"/>
                                                                        <w:bottom w:val="none" w:sz="0" w:space="0" w:color="auto"/>
                                                                        <w:right w:val="none" w:sz="0" w:space="0" w:color="auto"/>
                                                                      </w:divBdr>
                                                                    </w:div>
                                                                    <w:div w:id="794180645">
                                                                      <w:marLeft w:val="0"/>
                                                                      <w:marRight w:val="0"/>
                                                                      <w:marTop w:val="0"/>
                                                                      <w:marBottom w:val="0"/>
                                                                      <w:divBdr>
                                                                        <w:top w:val="none" w:sz="0" w:space="0" w:color="auto"/>
                                                                        <w:left w:val="none" w:sz="0" w:space="0" w:color="auto"/>
                                                                        <w:bottom w:val="none" w:sz="0" w:space="0" w:color="auto"/>
                                                                        <w:right w:val="none" w:sz="0" w:space="0" w:color="auto"/>
                                                                      </w:divBdr>
                                                                    </w:div>
                                                                    <w:div w:id="1892497676">
                                                                      <w:marLeft w:val="0"/>
                                                                      <w:marRight w:val="0"/>
                                                                      <w:marTop w:val="0"/>
                                                                      <w:marBottom w:val="0"/>
                                                                      <w:divBdr>
                                                                        <w:top w:val="none" w:sz="0" w:space="0" w:color="auto"/>
                                                                        <w:left w:val="none" w:sz="0" w:space="0" w:color="auto"/>
                                                                        <w:bottom w:val="none" w:sz="0" w:space="0" w:color="auto"/>
                                                                        <w:right w:val="none" w:sz="0" w:space="0" w:color="auto"/>
                                                                      </w:divBdr>
                                                                    </w:div>
                                                                    <w:div w:id="194002442">
                                                                      <w:marLeft w:val="0"/>
                                                                      <w:marRight w:val="0"/>
                                                                      <w:marTop w:val="0"/>
                                                                      <w:marBottom w:val="0"/>
                                                                      <w:divBdr>
                                                                        <w:top w:val="none" w:sz="0" w:space="0" w:color="auto"/>
                                                                        <w:left w:val="none" w:sz="0" w:space="0" w:color="auto"/>
                                                                        <w:bottom w:val="none" w:sz="0" w:space="0" w:color="auto"/>
                                                                        <w:right w:val="none" w:sz="0" w:space="0" w:color="auto"/>
                                                                      </w:divBdr>
                                                                    </w:div>
                                                                    <w:div w:id="307250979">
                                                                      <w:marLeft w:val="0"/>
                                                                      <w:marRight w:val="0"/>
                                                                      <w:marTop w:val="0"/>
                                                                      <w:marBottom w:val="0"/>
                                                                      <w:divBdr>
                                                                        <w:top w:val="none" w:sz="0" w:space="0" w:color="auto"/>
                                                                        <w:left w:val="none" w:sz="0" w:space="0" w:color="auto"/>
                                                                        <w:bottom w:val="none" w:sz="0" w:space="0" w:color="auto"/>
                                                                        <w:right w:val="none" w:sz="0" w:space="0" w:color="auto"/>
                                                                      </w:divBdr>
                                                                    </w:div>
                                                                    <w:div w:id="702949491">
                                                                      <w:marLeft w:val="0"/>
                                                                      <w:marRight w:val="0"/>
                                                                      <w:marTop w:val="0"/>
                                                                      <w:marBottom w:val="0"/>
                                                                      <w:divBdr>
                                                                        <w:top w:val="none" w:sz="0" w:space="0" w:color="auto"/>
                                                                        <w:left w:val="none" w:sz="0" w:space="0" w:color="auto"/>
                                                                        <w:bottom w:val="none" w:sz="0" w:space="0" w:color="auto"/>
                                                                        <w:right w:val="none" w:sz="0" w:space="0" w:color="auto"/>
                                                                      </w:divBdr>
                                                                    </w:div>
                                                                    <w:div w:id="1241794937">
                                                                      <w:marLeft w:val="0"/>
                                                                      <w:marRight w:val="0"/>
                                                                      <w:marTop w:val="0"/>
                                                                      <w:marBottom w:val="0"/>
                                                                      <w:divBdr>
                                                                        <w:top w:val="none" w:sz="0" w:space="0" w:color="auto"/>
                                                                        <w:left w:val="none" w:sz="0" w:space="0" w:color="auto"/>
                                                                        <w:bottom w:val="none" w:sz="0" w:space="0" w:color="auto"/>
                                                                        <w:right w:val="none" w:sz="0" w:space="0" w:color="auto"/>
                                                                      </w:divBdr>
                                                                    </w:div>
                                                                    <w:div w:id="1218587785">
                                                                      <w:marLeft w:val="0"/>
                                                                      <w:marRight w:val="0"/>
                                                                      <w:marTop w:val="0"/>
                                                                      <w:marBottom w:val="0"/>
                                                                      <w:divBdr>
                                                                        <w:top w:val="none" w:sz="0" w:space="0" w:color="auto"/>
                                                                        <w:left w:val="none" w:sz="0" w:space="0" w:color="auto"/>
                                                                        <w:bottom w:val="none" w:sz="0" w:space="0" w:color="auto"/>
                                                                        <w:right w:val="none" w:sz="0" w:space="0" w:color="auto"/>
                                                                      </w:divBdr>
                                                                    </w:div>
                                                                    <w:div w:id="688677773">
                                                                      <w:marLeft w:val="0"/>
                                                                      <w:marRight w:val="0"/>
                                                                      <w:marTop w:val="0"/>
                                                                      <w:marBottom w:val="0"/>
                                                                      <w:divBdr>
                                                                        <w:top w:val="none" w:sz="0" w:space="0" w:color="auto"/>
                                                                        <w:left w:val="none" w:sz="0" w:space="0" w:color="auto"/>
                                                                        <w:bottom w:val="none" w:sz="0" w:space="0" w:color="auto"/>
                                                                        <w:right w:val="none" w:sz="0" w:space="0" w:color="auto"/>
                                                                      </w:divBdr>
                                                                    </w:div>
                                                                    <w:div w:id="967013163">
                                                                      <w:marLeft w:val="0"/>
                                                                      <w:marRight w:val="0"/>
                                                                      <w:marTop w:val="0"/>
                                                                      <w:marBottom w:val="0"/>
                                                                      <w:divBdr>
                                                                        <w:top w:val="none" w:sz="0" w:space="0" w:color="auto"/>
                                                                        <w:left w:val="none" w:sz="0" w:space="0" w:color="auto"/>
                                                                        <w:bottom w:val="none" w:sz="0" w:space="0" w:color="auto"/>
                                                                        <w:right w:val="none" w:sz="0" w:space="0" w:color="auto"/>
                                                                      </w:divBdr>
                                                                    </w:div>
                                                                    <w:div w:id="1752119047">
                                                                      <w:marLeft w:val="0"/>
                                                                      <w:marRight w:val="0"/>
                                                                      <w:marTop w:val="0"/>
                                                                      <w:marBottom w:val="0"/>
                                                                      <w:divBdr>
                                                                        <w:top w:val="none" w:sz="0" w:space="0" w:color="auto"/>
                                                                        <w:left w:val="none" w:sz="0" w:space="0" w:color="auto"/>
                                                                        <w:bottom w:val="none" w:sz="0" w:space="0" w:color="auto"/>
                                                                        <w:right w:val="none" w:sz="0" w:space="0" w:color="auto"/>
                                                                      </w:divBdr>
                                                                    </w:div>
                                                                    <w:div w:id="235555339">
                                                                      <w:marLeft w:val="0"/>
                                                                      <w:marRight w:val="0"/>
                                                                      <w:marTop w:val="0"/>
                                                                      <w:marBottom w:val="0"/>
                                                                      <w:divBdr>
                                                                        <w:top w:val="none" w:sz="0" w:space="0" w:color="auto"/>
                                                                        <w:left w:val="none" w:sz="0" w:space="0" w:color="auto"/>
                                                                        <w:bottom w:val="none" w:sz="0" w:space="0" w:color="auto"/>
                                                                        <w:right w:val="none" w:sz="0" w:space="0" w:color="auto"/>
                                                                      </w:divBdr>
                                                                    </w:div>
                                                                    <w:div w:id="931813501">
                                                                      <w:marLeft w:val="0"/>
                                                                      <w:marRight w:val="0"/>
                                                                      <w:marTop w:val="0"/>
                                                                      <w:marBottom w:val="0"/>
                                                                      <w:divBdr>
                                                                        <w:top w:val="none" w:sz="0" w:space="0" w:color="auto"/>
                                                                        <w:left w:val="none" w:sz="0" w:space="0" w:color="auto"/>
                                                                        <w:bottom w:val="none" w:sz="0" w:space="0" w:color="auto"/>
                                                                        <w:right w:val="none" w:sz="0" w:space="0" w:color="auto"/>
                                                                      </w:divBdr>
                                                                    </w:div>
                                                                    <w:div w:id="1157305629">
                                                                      <w:marLeft w:val="0"/>
                                                                      <w:marRight w:val="0"/>
                                                                      <w:marTop w:val="0"/>
                                                                      <w:marBottom w:val="0"/>
                                                                      <w:divBdr>
                                                                        <w:top w:val="none" w:sz="0" w:space="0" w:color="auto"/>
                                                                        <w:left w:val="none" w:sz="0" w:space="0" w:color="auto"/>
                                                                        <w:bottom w:val="none" w:sz="0" w:space="0" w:color="auto"/>
                                                                        <w:right w:val="none" w:sz="0" w:space="0" w:color="auto"/>
                                                                      </w:divBdr>
                                                                    </w:div>
                                                                    <w:div w:id="435054394">
                                                                      <w:marLeft w:val="0"/>
                                                                      <w:marRight w:val="0"/>
                                                                      <w:marTop w:val="0"/>
                                                                      <w:marBottom w:val="0"/>
                                                                      <w:divBdr>
                                                                        <w:top w:val="none" w:sz="0" w:space="0" w:color="auto"/>
                                                                        <w:left w:val="none" w:sz="0" w:space="0" w:color="auto"/>
                                                                        <w:bottom w:val="none" w:sz="0" w:space="0" w:color="auto"/>
                                                                        <w:right w:val="none" w:sz="0" w:space="0" w:color="auto"/>
                                                                      </w:divBdr>
                                                                    </w:div>
                                                                    <w:div w:id="927497376">
                                                                      <w:marLeft w:val="0"/>
                                                                      <w:marRight w:val="0"/>
                                                                      <w:marTop w:val="0"/>
                                                                      <w:marBottom w:val="0"/>
                                                                      <w:divBdr>
                                                                        <w:top w:val="none" w:sz="0" w:space="0" w:color="auto"/>
                                                                        <w:left w:val="none" w:sz="0" w:space="0" w:color="auto"/>
                                                                        <w:bottom w:val="none" w:sz="0" w:space="0" w:color="auto"/>
                                                                        <w:right w:val="none" w:sz="0" w:space="0" w:color="auto"/>
                                                                      </w:divBdr>
                                                                    </w:div>
                                                                    <w:div w:id="841973599">
                                                                      <w:marLeft w:val="0"/>
                                                                      <w:marRight w:val="0"/>
                                                                      <w:marTop w:val="0"/>
                                                                      <w:marBottom w:val="0"/>
                                                                      <w:divBdr>
                                                                        <w:top w:val="none" w:sz="0" w:space="0" w:color="auto"/>
                                                                        <w:left w:val="none" w:sz="0" w:space="0" w:color="auto"/>
                                                                        <w:bottom w:val="none" w:sz="0" w:space="0" w:color="auto"/>
                                                                        <w:right w:val="none" w:sz="0" w:space="0" w:color="auto"/>
                                                                      </w:divBdr>
                                                                    </w:div>
                                                                    <w:div w:id="2139302776">
                                                                      <w:marLeft w:val="0"/>
                                                                      <w:marRight w:val="0"/>
                                                                      <w:marTop w:val="0"/>
                                                                      <w:marBottom w:val="0"/>
                                                                      <w:divBdr>
                                                                        <w:top w:val="none" w:sz="0" w:space="0" w:color="auto"/>
                                                                        <w:left w:val="none" w:sz="0" w:space="0" w:color="auto"/>
                                                                        <w:bottom w:val="none" w:sz="0" w:space="0" w:color="auto"/>
                                                                        <w:right w:val="none" w:sz="0" w:space="0" w:color="auto"/>
                                                                      </w:divBdr>
                                                                    </w:div>
                                                                    <w:div w:id="572350373">
                                                                      <w:marLeft w:val="0"/>
                                                                      <w:marRight w:val="0"/>
                                                                      <w:marTop w:val="0"/>
                                                                      <w:marBottom w:val="0"/>
                                                                      <w:divBdr>
                                                                        <w:top w:val="none" w:sz="0" w:space="0" w:color="auto"/>
                                                                        <w:left w:val="none" w:sz="0" w:space="0" w:color="auto"/>
                                                                        <w:bottom w:val="none" w:sz="0" w:space="0" w:color="auto"/>
                                                                        <w:right w:val="none" w:sz="0" w:space="0" w:color="auto"/>
                                                                      </w:divBdr>
                                                                    </w:div>
                                                                    <w:div w:id="1654481361">
                                                                      <w:marLeft w:val="0"/>
                                                                      <w:marRight w:val="0"/>
                                                                      <w:marTop w:val="0"/>
                                                                      <w:marBottom w:val="0"/>
                                                                      <w:divBdr>
                                                                        <w:top w:val="none" w:sz="0" w:space="0" w:color="auto"/>
                                                                        <w:left w:val="none" w:sz="0" w:space="0" w:color="auto"/>
                                                                        <w:bottom w:val="none" w:sz="0" w:space="0" w:color="auto"/>
                                                                        <w:right w:val="none" w:sz="0" w:space="0" w:color="auto"/>
                                                                      </w:divBdr>
                                                                    </w:div>
                                                                    <w:div w:id="822697804">
                                                                      <w:marLeft w:val="0"/>
                                                                      <w:marRight w:val="0"/>
                                                                      <w:marTop w:val="0"/>
                                                                      <w:marBottom w:val="0"/>
                                                                      <w:divBdr>
                                                                        <w:top w:val="none" w:sz="0" w:space="0" w:color="auto"/>
                                                                        <w:left w:val="none" w:sz="0" w:space="0" w:color="auto"/>
                                                                        <w:bottom w:val="none" w:sz="0" w:space="0" w:color="auto"/>
                                                                        <w:right w:val="none" w:sz="0" w:space="0" w:color="auto"/>
                                                                      </w:divBdr>
                                                                    </w:div>
                                                                    <w:div w:id="279261073">
                                                                      <w:marLeft w:val="0"/>
                                                                      <w:marRight w:val="0"/>
                                                                      <w:marTop w:val="0"/>
                                                                      <w:marBottom w:val="0"/>
                                                                      <w:divBdr>
                                                                        <w:top w:val="none" w:sz="0" w:space="0" w:color="auto"/>
                                                                        <w:left w:val="none" w:sz="0" w:space="0" w:color="auto"/>
                                                                        <w:bottom w:val="none" w:sz="0" w:space="0" w:color="auto"/>
                                                                        <w:right w:val="none" w:sz="0" w:space="0" w:color="auto"/>
                                                                      </w:divBdr>
                                                                    </w:div>
                                                                    <w:div w:id="1737052619">
                                                                      <w:marLeft w:val="0"/>
                                                                      <w:marRight w:val="0"/>
                                                                      <w:marTop w:val="0"/>
                                                                      <w:marBottom w:val="0"/>
                                                                      <w:divBdr>
                                                                        <w:top w:val="none" w:sz="0" w:space="0" w:color="auto"/>
                                                                        <w:left w:val="none" w:sz="0" w:space="0" w:color="auto"/>
                                                                        <w:bottom w:val="none" w:sz="0" w:space="0" w:color="auto"/>
                                                                        <w:right w:val="none" w:sz="0" w:space="0" w:color="auto"/>
                                                                      </w:divBdr>
                                                                    </w:div>
                                                                    <w:div w:id="106243814">
                                                                      <w:marLeft w:val="0"/>
                                                                      <w:marRight w:val="0"/>
                                                                      <w:marTop w:val="0"/>
                                                                      <w:marBottom w:val="0"/>
                                                                      <w:divBdr>
                                                                        <w:top w:val="none" w:sz="0" w:space="0" w:color="auto"/>
                                                                        <w:left w:val="none" w:sz="0" w:space="0" w:color="auto"/>
                                                                        <w:bottom w:val="none" w:sz="0" w:space="0" w:color="auto"/>
                                                                        <w:right w:val="none" w:sz="0" w:space="0" w:color="auto"/>
                                                                      </w:divBdr>
                                                                    </w:div>
                                                                    <w:div w:id="1319456087">
                                                                      <w:marLeft w:val="0"/>
                                                                      <w:marRight w:val="0"/>
                                                                      <w:marTop w:val="0"/>
                                                                      <w:marBottom w:val="0"/>
                                                                      <w:divBdr>
                                                                        <w:top w:val="none" w:sz="0" w:space="0" w:color="auto"/>
                                                                        <w:left w:val="none" w:sz="0" w:space="0" w:color="auto"/>
                                                                        <w:bottom w:val="none" w:sz="0" w:space="0" w:color="auto"/>
                                                                        <w:right w:val="none" w:sz="0" w:space="0" w:color="auto"/>
                                                                      </w:divBdr>
                                                                    </w:div>
                                                                    <w:div w:id="622351312">
                                                                      <w:marLeft w:val="0"/>
                                                                      <w:marRight w:val="0"/>
                                                                      <w:marTop w:val="0"/>
                                                                      <w:marBottom w:val="0"/>
                                                                      <w:divBdr>
                                                                        <w:top w:val="none" w:sz="0" w:space="0" w:color="auto"/>
                                                                        <w:left w:val="none" w:sz="0" w:space="0" w:color="auto"/>
                                                                        <w:bottom w:val="none" w:sz="0" w:space="0" w:color="auto"/>
                                                                        <w:right w:val="none" w:sz="0" w:space="0" w:color="auto"/>
                                                                      </w:divBdr>
                                                                    </w:div>
                                                                    <w:div w:id="1807619584">
                                                                      <w:marLeft w:val="0"/>
                                                                      <w:marRight w:val="0"/>
                                                                      <w:marTop w:val="0"/>
                                                                      <w:marBottom w:val="0"/>
                                                                      <w:divBdr>
                                                                        <w:top w:val="none" w:sz="0" w:space="0" w:color="auto"/>
                                                                        <w:left w:val="none" w:sz="0" w:space="0" w:color="auto"/>
                                                                        <w:bottom w:val="none" w:sz="0" w:space="0" w:color="auto"/>
                                                                        <w:right w:val="none" w:sz="0" w:space="0" w:color="auto"/>
                                                                      </w:divBdr>
                                                                    </w:div>
                                                                    <w:div w:id="2112897432">
                                                                      <w:marLeft w:val="0"/>
                                                                      <w:marRight w:val="0"/>
                                                                      <w:marTop w:val="0"/>
                                                                      <w:marBottom w:val="0"/>
                                                                      <w:divBdr>
                                                                        <w:top w:val="none" w:sz="0" w:space="0" w:color="auto"/>
                                                                        <w:left w:val="none" w:sz="0" w:space="0" w:color="auto"/>
                                                                        <w:bottom w:val="none" w:sz="0" w:space="0" w:color="auto"/>
                                                                        <w:right w:val="none" w:sz="0" w:space="0" w:color="auto"/>
                                                                      </w:divBdr>
                                                                    </w:div>
                                                                    <w:div w:id="1865553120">
                                                                      <w:marLeft w:val="0"/>
                                                                      <w:marRight w:val="0"/>
                                                                      <w:marTop w:val="0"/>
                                                                      <w:marBottom w:val="0"/>
                                                                      <w:divBdr>
                                                                        <w:top w:val="none" w:sz="0" w:space="0" w:color="auto"/>
                                                                        <w:left w:val="none" w:sz="0" w:space="0" w:color="auto"/>
                                                                        <w:bottom w:val="none" w:sz="0" w:space="0" w:color="auto"/>
                                                                        <w:right w:val="none" w:sz="0" w:space="0" w:color="auto"/>
                                                                      </w:divBdr>
                                                                    </w:div>
                                                                    <w:div w:id="1727991984">
                                                                      <w:marLeft w:val="0"/>
                                                                      <w:marRight w:val="0"/>
                                                                      <w:marTop w:val="0"/>
                                                                      <w:marBottom w:val="0"/>
                                                                      <w:divBdr>
                                                                        <w:top w:val="none" w:sz="0" w:space="0" w:color="auto"/>
                                                                        <w:left w:val="none" w:sz="0" w:space="0" w:color="auto"/>
                                                                        <w:bottom w:val="none" w:sz="0" w:space="0" w:color="auto"/>
                                                                        <w:right w:val="none" w:sz="0" w:space="0" w:color="auto"/>
                                                                      </w:divBdr>
                                                                    </w:div>
                                                                    <w:div w:id="1232933359">
                                                                      <w:marLeft w:val="0"/>
                                                                      <w:marRight w:val="0"/>
                                                                      <w:marTop w:val="0"/>
                                                                      <w:marBottom w:val="0"/>
                                                                      <w:divBdr>
                                                                        <w:top w:val="none" w:sz="0" w:space="0" w:color="auto"/>
                                                                        <w:left w:val="none" w:sz="0" w:space="0" w:color="auto"/>
                                                                        <w:bottom w:val="none" w:sz="0" w:space="0" w:color="auto"/>
                                                                        <w:right w:val="none" w:sz="0" w:space="0" w:color="auto"/>
                                                                      </w:divBdr>
                                                                    </w:div>
                                                                    <w:div w:id="220600691">
                                                                      <w:marLeft w:val="0"/>
                                                                      <w:marRight w:val="0"/>
                                                                      <w:marTop w:val="0"/>
                                                                      <w:marBottom w:val="0"/>
                                                                      <w:divBdr>
                                                                        <w:top w:val="none" w:sz="0" w:space="0" w:color="auto"/>
                                                                        <w:left w:val="none" w:sz="0" w:space="0" w:color="auto"/>
                                                                        <w:bottom w:val="none" w:sz="0" w:space="0" w:color="auto"/>
                                                                        <w:right w:val="none" w:sz="0" w:space="0" w:color="auto"/>
                                                                      </w:divBdr>
                                                                    </w:div>
                                                                    <w:div w:id="1596137114">
                                                                      <w:marLeft w:val="0"/>
                                                                      <w:marRight w:val="0"/>
                                                                      <w:marTop w:val="0"/>
                                                                      <w:marBottom w:val="0"/>
                                                                      <w:divBdr>
                                                                        <w:top w:val="none" w:sz="0" w:space="0" w:color="auto"/>
                                                                        <w:left w:val="none" w:sz="0" w:space="0" w:color="auto"/>
                                                                        <w:bottom w:val="none" w:sz="0" w:space="0" w:color="auto"/>
                                                                        <w:right w:val="none" w:sz="0" w:space="0" w:color="auto"/>
                                                                      </w:divBdr>
                                                                    </w:div>
                                                                    <w:div w:id="133253469">
                                                                      <w:marLeft w:val="0"/>
                                                                      <w:marRight w:val="0"/>
                                                                      <w:marTop w:val="0"/>
                                                                      <w:marBottom w:val="0"/>
                                                                      <w:divBdr>
                                                                        <w:top w:val="none" w:sz="0" w:space="0" w:color="auto"/>
                                                                        <w:left w:val="none" w:sz="0" w:space="0" w:color="auto"/>
                                                                        <w:bottom w:val="none" w:sz="0" w:space="0" w:color="auto"/>
                                                                        <w:right w:val="none" w:sz="0" w:space="0" w:color="auto"/>
                                                                      </w:divBdr>
                                                                    </w:div>
                                                                    <w:div w:id="27603781">
                                                                      <w:marLeft w:val="0"/>
                                                                      <w:marRight w:val="0"/>
                                                                      <w:marTop w:val="0"/>
                                                                      <w:marBottom w:val="0"/>
                                                                      <w:divBdr>
                                                                        <w:top w:val="none" w:sz="0" w:space="0" w:color="auto"/>
                                                                        <w:left w:val="none" w:sz="0" w:space="0" w:color="auto"/>
                                                                        <w:bottom w:val="none" w:sz="0" w:space="0" w:color="auto"/>
                                                                        <w:right w:val="none" w:sz="0" w:space="0" w:color="auto"/>
                                                                      </w:divBdr>
                                                                    </w:div>
                                                                    <w:div w:id="1933053303">
                                                                      <w:marLeft w:val="0"/>
                                                                      <w:marRight w:val="0"/>
                                                                      <w:marTop w:val="0"/>
                                                                      <w:marBottom w:val="0"/>
                                                                      <w:divBdr>
                                                                        <w:top w:val="none" w:sz="0" w:space="0" w:color="auto"/>
                                                                        <w:left w:val="none" w:sz="0" w:space="0" w:color="auto"/>
                                                                        <w:bottom w:val="none" w:sz="0" w:space="0" w:color="auto"/>
                                                                        <w:right w:val="none" w:sz="0" w:space="0" w:color="auto"/>
                                                                      </w:divBdr>
                                                                    </w:div>
                                                                    <w:div w:id="186259562">
                                                                      <w:marLeft w:val="0"/>
                                                                      <w:marRight w:val="0"/>
                                                                      <w:marTop w:val="0"/>
                                                                      <w:marBottom w:val="0"/>
                                                                      <w:divBdr>
                                                                        <w:top w:val="none" w:sz="0" w:space="0" w:color="auto"/>
                                                                        <w:left w:val="none" w:sz="0" w:space="0" w:color="auto"/>
                                                                        <w:bottom w:val="none" w:sz="0" w:space="0" w:color="auto"/>
                                                                        <w:right w:val="none" w:sz="0" w:space="0" w:color="auto"/>
                                                                      </w:divBdr>
                                                                    </w:div>
                                                                    <w:div w:id="436221794">
                                                                      <w:marLeft w:val="0"/>
                                                                      <w:marRight w:val="0"/>
                                                                      <w:marTop w:val="0"/>
                                                                      <w:marBottom w:val="0"/>
                                                                      <w:divBdr>
                                                                        <w:top w:val="none" w:sz="0" w:space="0" w:color="auto"/>
                                                                        <w:left w:val="none" w:sz="0" w:space="0" w:color="auto"/>
                                                                        <w:bottom w:val="none" w:sz="0" w:space="0" w:color="auto"/>
                                                                        <w:right w:val="none" w:sz="0" w:space="0" w:color="auto"/>
                                                                      </w:divBdr>
                                                                    </w:div>
                                                                    <w:div w:id="1236280381">
                                                                      <w:marLeft w:val="0"/>
                                                                      <w:marRight w:val="0"/>
                                                                      <w:marTop w:val="0"/>
                                                                      <w:marBottom w:val="0"/>
                                                                      <w:divBdr>
                                                                        <w:top w:val="none" w:sz="0" w:space="0" w:color="auto"/>
                                                                        <w:left w:val="none" w:sz="0" w:space="0" w:color="auto"/>
                                                                        <w:bottom w:val="none" w:sz="0" w:space="0" w:color="auto"/>
                                                                        <w:right w:val="none" w:sz="0" w:space="0" w:color="auto"/>
                                                                      </w:divBdr>
                                                                    </w:div>
                                                                    <w:div w:id="1575427972">
                                                                      <w:marLeft w:val="0"/>
                                                                      <w:marRight w:val="0"/>
                                                                      <w:marTop w:val="0"/>
                                                                      <w:marBottom w:val="0"/>
                                                                      <w:divBdr>
                                                                        <w:top w:val="none" w:sz="0" w:space="0" w:color="auto"/>
                                                                        <w:left w:val="none" w:sz="0" w:space="0" w:color="auto"/>
                                                                        <w:bottom w:val="none" w:sz="0" w:space="0" w:color="auto"/>
                                                                        <w:right w:val="none" w:sz="0" w:space="0" w:color="auto"/>
                                                                      </w:divBdr>
                                                                    </w:div>
                                                                    <w:div w:id="788426971">
                                                                      <w:marLeft w:val="0"/>
                                                                      <w:marRight w:val="0"/>
                                                                      <w:marTop w:val="0"/>
                                                                      <w:marBottom w:val="0"/>
                                                                      <w:divBdr>
                                                                        <w:top w:val="none" w:sz="0" w:space="0" w:color="auto"/>
                                                                        <w:left w:val="none" w:sz="0" w:space="0" w:color="auto"/>
                                                                        <w:bottom w:val="none" w:sz="0" w:space="0" w:color="auto"/>
                                                                        <w:right w:val="none" w:sz="0" w:space="0" w:color="auto"/>
                                                                      </w:divBdr>
                                                                    </w:div>
                                                                    <w:div w:id="575751551">
                                                                      <w:marLeft w:val="0"/>
                                                                      <w:marRight w:val="0"/>
                                                                      <w:marTop w:val="0"/>
                                                                      <w:marBottom w:val="0"/>
                                                                      <w:divBdr>
                                                                        <w:top w:val="none" w:sz="0" w:space="0" w:color="auto"/>
                                                                        <w:left w:val="none" w:sz="0" w:space="0" w:color="auto"/>
                                                                        <w:bottom w:val="none" w:sz="0" w:space="0" w:color="auto"/>
                                                                        <w:right w:val="none" w:sz="0" w:space="0" w:color="auto"/>
                                                                      </w:divBdr>
                                                                    </w:div>
                                                                    <w:div w:id="1138451137">
                                                                      <w:marLeft w:val="0"/>
                                                                      <w:marRight w:val="0"/>
                                                                      <w:marTop w:val="0"/>
                                                                      <w:marBottom w:val="0"/>
                                                                      <w:divBdr>
                                                                        <w:top w:val="none" w:sz="0" w:space="0" w:color="auto"/>
                                                                        <w:left w:val="none" w:sz="0" w:space="0" w:color="auto"/>
                                                                        <w:bottom w:val="none" w:sz="0" w:space="0" w:color="auto"/>
                                                                        <w:right w:val="none" w:sz="0" w:space="0" w:color="auto"/>
                                                                      </w:divBdr>
                                                                    </w:div>
                                                                    <w:div w:id="472403535">
                                                                      <w:marLeft w:val="0"/>
                                                                      <w:marRight w:val="0"/>
                                                                      <w:marTop w:val="0"/>
                                                                      <w:marBottom w:val="0"/>
                                                                      <w:divBdr>
                                                                        <w:top w:val="none" w:sz="0" w:space="0" w:color="auto"/>
                                                                        <w:left w:val="none" w:sz="0" w:space="0" w:color="auto"/>
                                                                        <w:bottom w:val="none" w:sz="0" w:space="0" w:color="auto"/>
                                                                        <w:right w:val="none" w:sz="0" w:space="0" w:color="auto"/>
                                                                      </w:divBdr>
                                                                    </w:div>
                                                                    <w:div w:id="1410493405">
                                                                      <w:marLeft w:val="0"/>
                                                                      <w:marRight w:val="0"/>
                                                                      <w:marTop w:val="0"/>
                                                                      <w:marBottom w:val="0"/>
                                                                      <w:divBdr>
                                                                        <w:top w:val="none" w:sz="0" w:space="0" w:color="auto"/>
                                                                        <w:left w:val="none" w:sz="0" w:space="0" w:color="auto"/>
                                                                        <w:bottom w:val="none" w:sz="0" w:space="0" w:color="auto"/>
                                                                        <w:right w:val="none" w:sz="0" w:space="0" w:color="auto"/>
                                                                      </w:divBdr>
                                                                    </w:div>
                                                                    <w:div w:id="901595576">
                                                                      <w:marLeft w:val="0"/>
                                                                      <w:marRight w:val="0"/>
                                                                      <w:marTop w:val="0"/>
                                                                      <w:marBottom w:val="0"/>
                                                                      <w:divBdr>
                                                                        <w:top w:val="none" w:sz="0" w:space="0" w:color="auto"/>
                                                                        <w:left w:val="none" w:sz="0" w:space="0" w:color="auto"/>
                                                                        <w:bottom w:val="none" w:sz="0" w:space="0" w:color="auto"/>
                                                                        <w:right w:val="none" w:sz="0" w:space="0" w:color="auto"/>
                                                                      </w:divBdr>
                                                                    </w:div>
                                                                    <w:div w:id="1298948659">
                                                                      <w:marLeft w:val="0"/>
                                                                      <w:marRight w:val="0"/>
                                                                      <w:marTop w:val="0"/>
                                                                      <w:marBottom w:val="0"/>
                                                                      <w:divBdr>
                                                                        <w:top w:val="none" w:sz="0" w:space="0" w:color="auto"/>
                                                                        <w:left w:val="none" w:sz="0" w:space="0" w:color="auto"/>
                                                                        <w:bottom w:val="none" w:sz="0" w:space="0" w:color="auto"/>
                                                                        <w:right w:val="none" w:sz="0" w:space="0" w:color="auto"/>
                                                                      </w:divBdr>
                                                                    </w:div>
                                                                    <w:div w:id="1585189902">
                                                                      <w:marLeft w:val="0"/>
                                                                      <w:marRight w:val="0"/>
                                                                      <w:marTop w:val="0"/>
                                                                      <w:marBottom w:val="0"/>
                                                                      <w:divBdr>
                                                                        <w:top w:val="none" w:sz="0" w:space="0" w:color="auto"/>
                                                                        <w:left w:val="none" w:sz="0" w:space="0" w:color="auto"/>
                                                                        <w:bottom w:val="none" w:sz="0" w:space="0" w:color="auto"/>
                                                                        <w:right w:val="none" w:sz="0" w:space="0" w:color="auto"/>
                                                                      </w:divBdr>
                                                                    </w:div>
                                                                    <w:div w:id="1597400208">
                                                                      <w:marLeft w:val="0"/>
                                                                      <w:marRight w:val="0"/>
                                                                      <w:marTop w:val="0"/>
                                                                      <w:marBottom w:val="0"/>
                                                                      <w:divBdr>
                                                                        <w:top w:val="none" w:sz="0" w:space="0" w:color="auto"/>
                                                                        <w:left w:val="none" w:sz="0" w:space="0" w:color="auto"/>
                                                                        <w:bottom w:val="none" w:sz="0" w:space="0" w:color="auto"/>
                                                                        <w:right w:val="none" w:sz="0" w:space="0" w:color="auto"/>
                                                                      </w:divBdr>
                                                                    </w:div>
                                                                    <w:div w:id="187766218">
                                                                      <w:marLeft w:val="0"/>
                                                                      <w:marRight w:val="0"/>
                                                                      <w:marTop w:val="0"/>
                                                                      <w:marBottom w:val="0"/>
                                                                      <w:divBdr>
                                                                        <w:top w:val="none" w:sz="0" w:space="0" w:color="auto"/>
                                                                        <w:left w:val="none" w:sz="0" w:space="0" w:color="auto"/>
                                                                        <w:bottom w:val="none" w:sz="0" w:space="0" w:color="auto"/>
                                                                        <w:right w:val="none" w:sz="0" w:space="0" w:color="auto"/>
                                                                      </w:divBdr>
                                                                    </w:div>
                                                                    <w:div w:id="8874277">
                                                                      <w:marLeft w:val="0"/>
                                                                      <w:marRight w:val="0"/>
                                                                      <w:marTop w:val="0"/>
                                                                      <w:marBottom w:val="0"/>
                                                                      <w:divBdr>
                                                                        <w:top w:val="none" w:sz="0" w:space="0" w:color="auto"/>
                                                                        <w:left w:val="none" w:sz="0" w:space="0" w:color="auto"/>
                                                                        <w:bottom w:val="none" w:sz="0" w:space="0" w:color="auto"/>
                                                                        <w:right w:val="none" w:sz="0" w:space="0" w:color="auto"/>
                                                                      </w:divBdr>
                                                                    </w:div>
                                                                    <w:div w:id="1788813833">
                                                                      <w:marLeft w:val="0"/>
                                                                      <w:marRight w:val="0"/>
                                                                      <w:marTop w:val="0"/>
                                                                      <w:marBottom w:val="0"/>
                                                                      <w:divBdr>
                                                                        <w:top w:val="none" w:sz="0" w:space="0" w:color="auto"/>
                                                                        <w:left w:val="none" w:sz="0" w:space="0" w:color="auto"/>
                                                                        <w:bottom w:val="none" w:sz="0" w:space="0" w:color="auto"/>
                                                                        <w:right w:val="none" w:sz="0" w:space="0" w:color="auto"/>
                                                                      </w:divBdr>
                                                                    </w:div>
                                                                    <w:div w:id="903027270">
                                                                      <w:marLeft w:val="0"/>
                                                                      <w:marRight w:val="0"/>
                                                                      <w:marTop w:val="0"/>
                                                                      <w:marBottom w:val="0"/>
                                                                      <w:divBdr>
                                                                        <w:top w:val="none" w:sz="0" w:space="0" w:color="auto"/>
                                                                        <w:left w:val="none" w:sz="0" w:space="0" w:color="auto"/>
                                                                        <w:bottom w:val="none" w:sz="0" w:space="0" w:color="auto"/>
                                                                        <w:right w:val="none" w:sz="0" w:space="0" w:color="auto"/>
                                                                      </w:divBdr>
                                                                    </w:div>
                                                                    <w:div w:id="1943027221">
                                                                      <w:marLeft w:val="0"/>
                                                                      <w:marRight w:val="0"/>
                                                                      <w:marTop w:val="0"/>
                                                                      <w:marBottom w:val="0"/>
                                                                      <w:divBdr>
                                                                        <w:top w:val="none" w:sz="0" w:space="0" w:color="auto"/>
                                                                        <w:left w:val="none" w:sz="0" w:space="0" w:color="auto"/>
                                                                        <w:bottom w:val="none" w:sz="0" w:space="0" w:color="auto"/>
                                                                        <w:right w:val="none" w:sz="0" w:space="0" w:color="auto"/>
                                                                      </w:divBdr>
                                                                    </w:div>
                                                                    <w:div w:id="949627970">
                                                                      <w:marLeft w:val="0"/>
                                                                      <w:marRight w:val="0"/>
                                                                      <w:marTop w:val="0"/>
                                                                      <w:marBottom w:val="0"/>
                                                                      <w:divBdr>
                                                                        <w:top w:val="none" w:sz="0" w:space="0" w:color="auto"/>
                                                                        <w:left w:val="none" w:sz="0" w:space="0" w:color="auto"/>
                                                                        <w:bottom w:val="none" w:sz="0" w:space="0" w:color="auto"/>
                                                                        <w:right w:val="none" w:sz="0" w:space="0" w:color="auto"/>
                                                                      </w:divBdr>
                                                                    </w:div>
                                                                    <w:div w:id="1693066500">
                                                                      <w:marLeft w:val="0"/>
                                                                      <w:marRight w:val="0"/>
                                                                      <w:marTop w:val="0"/>
                                                                      <w:marBottom w:val="0"/>
                                                                      <w:divBdr>
                                                                        <w:top w:val="none" w:sz="0" w:space="0" w:color="auto"/>
                                                                        <w:left w:val="none" w:sz="0" w:space="0" w:color="auto"/>
                                                                        <w:bottom w:val="none" w:sz="0" w:space="0" w:color="auto"/>
                                                                        <w:right w:val="none" w:sz="0" w:space="0" w:color="auto"/>
                                                                      </w:divBdr>
                                                                    </w:div>
                                                                    <w:div w:id="345795112">
                                                                      <w:marLeft w:val="0"/>
                                                                      <w:marRight w:val="0"/>
                                                                      <w:marTop w:val="0"/>
                                                                      <w:marBottom w:val="0"/>
                                                                      <w:divBdr>
                                                                        <w:top w:val="none" w:sz="0" w:space="0" w:color="auto"/>
                                                                        <w:left w:val="none" w:sz="0" w:space="0" w:color="auto"/>
                                                                        <w:bottom w:val="none" w:sz="0" w:space="0" w:color="auto"/>
                                                                        <w:right w:val="none" w:sz="0" w:space="0" w:color="auto"/>
                                                                      </w:divBdr>
                                                                    </w:div>
                                                                    <w:div w:id="548615481">
                                                                      <w:marLeft w:val="0"/>
                                                                      <w:marRight w:val="0"/>
                                                                      <w:marTop w:val="0"/>
                                                                      <w:marBottom w:val="0"/>
                                                                      <w:divBdr>
                                                                        <w:top w:val="none" w:sz="0" w:space="0" w:color="auto"/>
                                                                        <w:left w:val="none" w:sz="0" w:space="0" w:color="auto"/>
                                                                        <w:bottom w:val="none" w:sz="0" w:space="0" w:color="auto"/>
                                                                        <w:right w:val="none" w:sz="0" w:space="0" w:color="auto"/>
                                                                      </w:divBdr>
                                                                    </w:div>
                                                                    <w:div w:id="1754739246">
                                                                      <w:marLeft w:val="0"/>
                                                                      <w:marRight w:val="0"/>
                                                                      <w:marTop w:val="0"/>
                                                                      <w:marBottom w:val="0"/>
                                                                      <w:divBdr>
                                                                        <w:top w:val="none" w:sz="0" w:space="0" w:color="auto"/>
                                                                        <w:left w:val="none" w:sz="0" w:space="0" w:color="auto"/>
                                                                        <w:bottom w:val="none" w:sz="0" w:space="0" w:color="auto"/>
                                                                        <w:right w:val="none" w:sz="0" w:space="0" w:color="auto"/>
                                                                      </w:divBdr>
                                                                    </w:div>
                                                                    <w:div w:id="725838820">
                                                                      <w:marLeft w:val="0"/>
                                                                      <w:marRight w:val="0"/>
                                                                      <w:marTop w:val="0"/>
                                                                      <w:marBottom w:val="0"/>
                                                                      <w:divBdr>
                                                                        <w:top w:val="none" w:sz="0" w:space="0" w:color="auto"/>
                                                                        <w:left w:val="none" w:sz="0" w:space="0" w:color="auto"/>
                                                                        <w:bottom w:val="none" w:sz="0" w:space="0" w:color="auto"/>
                                                                        <w:right w:val="none" w:sz="0" w:space="0" w:color="auto"/>
                                                                      </w:divBdr>
                                                                    </w:div>
                                                                    <w:div w:id="1135759869">
                                                                      <w:marLeft w:val="0"/>
                                                                      <w:marRight w:val="0"/>
                                                                      <w:marTop w:val="0"/>
                                                                      <w:marBottom w:val="0"/>
                                                                      <w:divBdr>
                                                                        <w:top w:val="none" w:sz="0" w:space="0" w:color="auto"/>
                                                                        <w:left w:val="none" w:sz="0" w:space="0" w:color="auto"/>
                                                                        <w:bottom w:val="none" w:sz="0" w:space="0" w:color="auto"/>
                                                                        <w:right w:val="none" w:sz="0" w:space="0" w:color="auto"/>
                                                                      </w:divBdr>
                                                                    </w:div>
                                                                    <w:div w:id="40713267">
                                                                      <w:marLeft w:val="0"/>
                                                                      <w:marRight w:val="0"/>
                                                                      <w:marTop w:val="0"/>
                                                                      <w:marBottom w:val="0"/>
                                                                      <w:divBdr>
                                                                        <w:top w:val="none" w:sz="0" w:space="0" w:color="auto"/>
                                                                        <w:left w:val="none" w:sz="0" w:space="0" w:color="auto"/>
                                                                        <w:bottom w:val="none" w:sz="0" w:space="0" w:color="auto"/>
                                                                        <w:right w:val="none" w:sz="0" w:space="0" w:color="auto"/>
                                                                      </w:divBdr>
                                                                    </w:div>
                                                                    <w:div w:id="437454123">
                                                                      <w:marLeft w:val="0"/>
                                                                      <w:marRight w:val="0"/>
                                                                      <w:marTop w:val="0"/>
                                                                      <w:marBottom w:val="0"/>
                                                                      <w:divBdr>
                                                                        <w:top w:val="none" w:sz="0" w:space="0" w:color="auto"/>
                                                                        <w:left w:val="none" w:sz="0" w:space="0" w:color="auto"/>
                                                                        <w:bottom w:val="none" w:sz="0" w:space="0" w:color="auto"/>
                                                                        <w:right w:val="none" w:sz="0" w:space="0" w:color="auto"/>
                                                                      </w:divBdr>
                                                                    </w:div>
                                                                    <w:div w:id="1252814896">
                                                                      <w:marLeft w:val="0"/>
                                                                      <w:marRight w:val="0"/>
                                                                      <w:marTop w:val="0"/>
                                                                      <w:marBottom w:val="0"/>
                                                                      <w:divBdr>
                                                                        <w:top w:val="none" w:sz="0" w:space="0" w:color="auto"/>
                                                                        <w:left w:val="none" w:sz="0" w:space="0" w:color="auto"/>
                                                                        <w:bottom w:val="none" w:sz="0" w:space="0" w:color="auto"/>
                                                                        <w:right w:val="none" w:sz="0" w:space="0" w:color="auto"/>
                                                                      </w:divBdr>
                                                                    </w:div>
                                                                    <w:div w:id="2321367">
                                                                      <w:marLeft w:val="0"/>
                                                                      <w:marRight w:val="0"/>
                                                                      <w:marTop w:val="0"/>
                                                                      <w:marBottom w:val="0"/>
                                                                      <w:divBdr>
                                                                        <w:top w:val="none" w:sz="0" w:space="0" w:color="auto"/>
                                                                        <w:left w:val="none" w:sz="0" w:space="0" w:color="auto"/>
                                                                        <w:bottom w:val="none" w:sz="0" w:space="0" w:color="auto"/>
                                                                        <w:right w:val="none" w:sz="0" w:space="0" w:color="auto"/>
                                                                      </w:divBdr>
                                                                    </w:div>
                                                                    <w:div w:id="1305038213">
                                                                      <w:marLeft w:val="0"/>
                                                                      <w:marRight w:val="0"/>
                                                                      <w:marTop w:val="0"/>
                                                                      <w:marBottom w:val="0"/>
                                                                      <w:divBdr>
                                                                        <w:top w:val="none" w:sz="0" w:space="0" w:color="auto"/>
                                                                        <w:left w:val="none" w:sz="0" w:space="0" w:color="auto"/>
                                                                        <w:bottom w:val="none" w:sz="0" w:space="0" w:color="auto"/>
                                                                        <w:right w:val="none" w:sz="0" w:space="0" w:color="auto"/>
                                                                      </w:divBdr>
                                                                    </w:div>
                                                                    <w:div w:id="1954944942">
                                                                      <w:marLeft w:val="0"/>
                                                                      <w:marRight w:val="0"/>
                                                                      <w:marTop w:val="0"/>
                                                                      <w:marBottom w:val="0"/>
                                                                      <w:divBdr>
                                                                        <w:top w:val="none" w:sz="0" w:space="0" w:color="auto"/>
                                                                        <w:left w:val="none" w:sz="0" w:space="0" w:color="auto"/>
                                                                        <w:bottom w:val="none" w:sz="0" w:space="0" w:color="auto"/>
                                                                        <w:right w:val="none" w:sz="0" w:space="0" w:color="auto"/>
                                                                      </w:divBdr>
                                                                    </w:div>
                                                                    <w:div w:id="1889797691">
                                                                      <w:marLeft w:val="0"/>
                                                                      <w:marRight w:val="0"/>
                                                                      <w:marTop w:val="0"/>
                                                                      <w:marBottom w:val="0"/>
                                                                      <w:divBdr>
                                                                        <w:top w:val="none" w:sz="0" w:space="0" w:color="auto"/>
                                                                        <w:left w:val="none" w:sz="0" w:space="0" w:color="auto"/>
                                                                        <w:bottom w:val="none" w:sz="0" w:space="0" w:color="auto"/>
                                                                        <w:right w:val="none" w:sz="0" w:space="0" w:color="auto"/>
                                                                      </w:divBdr>
                                                                    </w:div>
                                                                    <w:div w:id="81418883">
                                                                      <w:marLeft w:val="0"/>
                                                                      <w:marRight w:val="0"/>
                                                                      <w:marTop w:val="0"/>
                                                                      <w:marBottom w:val="0"/>
                                                                      <w:divBdr>
                                                                        <w:top w:val="none" w:sz="0" w:space="0" w:color="auto"/>
                                                                        <w:left w:val="none" w:sz="0" w:space="0" w:color="auto"/>
                                                                        <w:bottom w:val="none" w:sz="0" w:space="0" w:color="auto"/>
                                                                        <w:right w:val="none" w:sz="0" w:space="0" w:color="auto"/>
                                                                      </w:divBdr>
                                                                    </w:div>
                                                                    <w:div w:id="1760953444">
                                                                      <w:marLeft w:val="0"/>
                                                                      <w:marRight w:val="0"/>
                                                                      <w:marTop w:val="0"/>
                                                                      <w:marBottom w:val="0"/>
                                                                      <w:divBdr>
                                                                        <w:top w:val="none" w:sz="0" w:space="0" w:color="auto"/>
                                                                        <w:left w:val="none" w:sz="0" w:space="0" w:color="auto"/>
                                                                        <w:bottom w:val="none" w:sz="0" w:space="0" w:color="auto"/>
                                                                        <w:right w:val="none" w:sz="0" w:space="0" w:color="auto"/>
                                                                      </w:divBdr>
                                                                    </w:div>
                                                                    <w:div w:id="127817669">
                                                                      <w:marLeft w:val="0"/>
                                                                      <w:marRight w:val="0"/>
                                                                      <w:marTop w:val="0"/>
                                                                      <w:marBottom w:val="0"/>
                                                                      <w:divBdr>
                                                                        <w:top w:val="none" w:sz="0" w:space="0" w:color="auto"/>
                                                                        <w:left w:val="none" w:sz="0" w:space="0" w:color="auto"/>
                                                                        <w:bottom w:val="none" w:sz="0" w:space="0" w:color="auto"/>
                                                                        <w:right w:val="none" w:sz="0" w:space="0" w:color="auto"/>
                                                                      </w:divBdr>
                                                                    </w:div>
                                                                    <w:div w:id="1033650041">
                                                                      <w:marLeft w:val="0"/>
                                                                      <w:marRight w:val="0"/>
                                                                      <w:marTop w:val="0"/>
                                                                      <w:marBottom w:val="0"/>
                                                                      <w:divBdr>
                                                                        <w:top w:val="none" w:sz="0" w:space="0" w:color="auto"/>
                                                                        <w:left w:val="none" w:sz="0" w:space="0" w:color="auto"/>
                                                                        <w:bottom w:val="none" w:sz="0" w:space="0" w:color="auto"/>
                                                                        <w:right w:val="none" w:sz="0" w:space="0" w:color="auto"/>
                                                                      </w:divBdr>
                                                                    </w:div>
                                                                    <w:div w:id="795491782">
                                                                      <w:marLeft w:val="0"/>
                                                                      <w:marRight w:val="0"/>
                                                                      <w:marTop w:val="0"/>
                                                                      <w:marBottom w:val="0"/>
                                                                      <w:divBdr>
                                                                        <w:top w:val="none" w:sz="0" w:space="0" w:color="auto"/>
                                                                        <w:left w:val="none" w:sz="0" w:space="0" w:color="auto"/>
                                                                        <w:bottom w:val="none" w:sz="0" w:space="0" w:color="auto"/>
                                                                        <w:right w:val="none" w:sz="0" w:space="0" w:color="auto"/>
                                                                      </w:divBdr>
                                                                    </w:div>
                                                                    <w:div w:id="2041544585">
                                                                      <w:marLeft w:val="0"/>
                                                                      <w:marRight w:val="0"/>
                                                                      <w:marTop w:val="0"/>
                                                                      <w:marBottom w:val="0"/>
                                                                      <w:divBdr>
                                                                        <w:top w:val="none" w:sz="0" w:space="0" w:color="auto"/>
                                                                        <w:left w:val="none" w:sz="0" w:space="0" w:color="auto"/>
                                                                        <w:bottom w:val="none" w:sz="0" w:space="0" w:color="auto"/>
                                                                        <w:right w:val="none" w:sz="0" w:space="0" w:color="auto"/>
                                                                      </w:divBdr>
                                                                    </w:div>
                                                                    <w:div w:id="1534927099">
                                                                      <w:marLeft w:val="0"/>
                                                                      <w:marRight w:val="0"/>
                                                                      <w:marTop w:val="0"/>
                                                                      <w:marBottom w:val="0"/>
                                                                      <w:divBdr>
                                                                        <w:top w:val="none" w:sz="0" w:space="0" w:color="auto"/>
                                                                        <w:left w:val="none" w:sz="0" w:space="0" w:color="auto"/>
                                                                        <w:bottom w:val="none" w:sz="0" w:space="0" w:color="auto"/>
                                                                        <w:right w:val="none" w:sz="0" w:space="0" w:color="auto"/>
                                                                      </w:divBdr>
                                                                    </w:div>
                                                                    <w:div w:id="1055156512">
                                                                      <w:marLeft w:val="0"/>
                                                                      <w:marRight w:val="0"/>
                                                                      <w:marTop w:val="0"/>
                                                                      <w:marBottom w:val="0"/>
                                                                      <w:divBdr>
                                                                        <w:top w:val="none" w:sz="0" w:space="0" w:color="auto"/>
                                                                        <w:left w:val="none" w:sz="0" w:space="0" w:color="auto"/>
                                                                        <w:bottom w:val="none" w:sz="0" w:space="0" w:color="auto"/>
                                                                        <w:right w:val="none" w:sz="0" w:space="0" w:color="auto"/>
                                                                      </w:divBdr>
                                                                    </w:div>
                                                                    <w:div w:id="311522278">
                                                                      <w:marLeft w:val="0"/>
                                                                      <w:marRight w:val="0"/>
                                                                      <w:marTop w:val="0"/>
                                                                      <w:marBottom w:val="0"/>
                                                                      <w:divBdr>
                                                                        <w:top w:val="none" w:sz="0" w:space="0" w:color="auto"/>
                                                                        <w:left w:val="none" w:sz="0" w:space="0" w:color="auto"/>
                                                                        <w:bottom w:val="none" w:sz="0" w:space="0" w:color="auto"/>
                                                                        <w:right w:val="none" w:sz="0" w:space="0" w:color="auto"/>
                                                                      </w:divBdr>
                                                                    </w:div>
                                                                    <w:div w:id="1776515055">
                                                                      <w:marLeft w:val="0"/>
                                                                      <w:marRight w:val="0"/>
                                                                      <w:marTop w:val="0"/>
                                                                      <w:marBottom w:val="0"/>
                                                                      <w:divBdr>
                                                                        <w:top w:val="none" w:sz="0" w:space="0" w:color="auto"/>
                                                                        <w:left w:val="none" w:sz="0" w:space="0" w:color="auto"/>
                                                                        <w:bottom w:val="none" w:sz="0" w:space="0" w:color="auto"/>
                                                                        <w:right w:val="none" w:sz="0" w:space="0" w:color="auto"/>
                                                                      </w:divBdr>
                                                                    </w:div>
                                                                    <w:div w:id="958947916">
                                                                      <w:marLeft w:val="0"/>
                                                                      <w:marRight w:val="0"/>
                                                                      <w:marTop w:val="0"/>
                                                                      <w:marBottom w:val="0"/>
                                                                      <w:divBdr>
                                                                        <w:top w:val="none" w:sz="0" w:space="0" w:color="auto"/>
                                                                        <w:left w:val="none" w:sz="0" w:space="0" w:color="auto"/>
                                                                        <w:bottom w:val="none" w:sz="0" w:space="0" w:color="auto"/>
                                                                        <w:right w:val="none" w:sz="0" w:space="0" w:color="auto"/>
                                                                      </w:divBdr>
                                                                    </w:div>
                                                                    <w:div w:id="859930378">
                                                                      <w:marLeft w:val="0"/>
                                                                      <w:marRight w:val="0"/>
                                                                      <w:marTop w:val="0"/>
                                                                      <w:marBottom w:val="0"/>
                                                                      <w:divBdr>
                                                                        <w:top w:val="none" w:sz="0" w:space="0" w:color="auto"/>
                                                                        <w:left w:val="none" w:sz="0" w:space="0" w:color="auto"/>
                                                                        <w:bottom w:val="none" w:sz="0" w:space="0" w:color="auto"/>
                                                                        <w:right w:val="none" w:sz="0" w:space="0" w:color="auto"/>
                                                                      </w:divBdr>
                                                                    </w:div>
                                                                    <w:div w:id="1517577190">
                                                                      <w:marLeft w:val="0"/>
                                                                      <w:marRight w:val="0"/>
                                                                      <w:marTop w:val="0"/>
                                                                      <w:marBottom w:val="0"/>
                                                                      <w:divBdr>
                                                                        <w:top w:val="none" w:sz="0" w:space="0" w:color="auto"/>
                                                                        <w:left w:val="none" w:sz="0" w:space="0" w:color="auto"/>
                                                                        <w:bottom w:val="none" w:sz="0" w:space="0" w:color="auto"/>
                                                                        <w:right w:val="none" w:sz="0" w:space="0" w:color="auto"/>
                                                                      </w:divBdr>
                                                                    </w:div>
                                                                    <w:div w:id="264771873">
                                                                      <w:marLeft w:val="0"/>
                                                                      <w:marRight w:val="0"/>
                                                                      <w:marTop w:val="0"/>
                                                                      <w:marBottom w:val="0"/>
                                                                      <w:divBdr>
                                                                        <w:top w:val="none" w:sz="0" w:space="0" w:color="auto"/>
                                                                        <w:left w:val="none" w:sz="0" w:space="0" w:color="auto"/>
                                                                        <w:bottom w:val="none" w:sz="0" w:space="0" w:color="auto"/>
                                                                        <w:right w:val="none" w:sz="0" w:space="0" w:color="auto"/>
                                                                      </w:divBdr>
                                                                    </w:div>
                                                                    <w:div w:id="320424546">
                                                                      <w:marLeft w:val="0"/>
                                                                      <w:marRight w:val="0"/>
                                                                      <w:marTop w:val="0"/>
                                                                      <w:marBottom w:val="0"/>
                                                                      <w:divBdr>
                                                                        <w:top w:val="none" w:sz="0" w:space="0" w:color="auto"/>
                                                                        <w:left w:val="none" w:sz="0" w:space="0" w:color="auto"/>
                                                                        <w:bottom w:val="none" w:sz="0" w:space="0" w:color="auto"/>
                                                                        <w:right w:val="none" w:sz="0" w:space="0" w:color="auto"/>
                                                                      </w:divBdr>
                                                                    </w:div>
                                                                    <w:div w:id="1073313841">
                                                                      <w:marLeft w:val="0"/>
                                                                      <w:marRight w:val="0"/>
                                                                      <w:marTop w:val="0"/>
                                                                      <w:marBottom w:val="0"/>
                                                                      <w:divBdr>
                                                                        <w:top w:val="none" w:sz="0" w:space="0" w:color="auto"/>
                                                                        <w:left w:val="none" w:sz="0" w:space="0" w:color="auto"/>
                                                                        <w:bottom w:val="none" w:sz="0" w:space="0" w:color="auto"/>
                                                                        <w:right w:val="none" w:sz="0" w:space="0" w:color="auto"/>
                                                                      </w:divBdr>
                                                                    </w:div>
                                                                    <w:div w:id="239755114">
                                                                      <w:marLeft w:val="0"/>
                                                                      <w:marRight w:val="0"/>
                                                                      <w:marTop w:val="0"/>
                                                                      <w:marBottom w:val="0"/>
                                                                      <w:divBdr>
                                                                        <w:top w:val="none" w:sz="0" w:space="0" w:color="auto"/>
                                                                        <w:left w:val="none" w:sz="0" w:space="0" w:color="auto"/>
                                                                        <w:bottom w:val="none" w:sz="0" w:space="0" w:color="auto"/>
                                                                        <w:right w:val="none" w:sz="0" w:space="0" w:color="auto"/>
                                                                      </w:divBdr>
                                                                    </w:div>
                                                                    <w:div w:id="366877545">
                                                                      <w:marLeft w:val="0"/>
                                                                      <w:marRight w:val="0"/>
                                                                      <w:marTop w:val="0"/>
                                                                      <w:marBottom w:val="0"/>
                                                                      <w:divBdr>
                                                                        <w:top w:val="none" w:sz="0" w:space="0" w:color="auto"/>
                                                                        <w:left w:val="none" w:sz="0" w:space="0" w:color="auto"/>
                                                                        <w:bottom w:val="none" w:sz="0" w:space="0" w:color="auto"/>
                                                                        <w:right w:val="none" w:sz="0" w:space="0" w:color="auto"/>
                                                                      </w:divBdr>
                                                                    </w:div>
                                                                    <w:div w:id="468130303">
                                                                      <w:marLeft w:val="0"/>
                                                                      <w:marRight w:val="0"/>
                                                                      <w:marTop w:val="0"/>
                                                                      <w:marBottom w:val="0"/>
                                                                      <w:divBdr>
                                                                        <w:top w:val="none" w:sz="0" w:space="0" w:color="auto"/>
                                                                        <w:left w:val="none" w:sz="0" w:space="0" w:color="auto"/>
                                                                        <w:bottom w:val="none" w:sz="0" w:space="0" w:color="auto"/>
                                                                        <w:right w:val="none" w:sz="0" w:space="0" w:color="auto"/>
                                                                      </w:divBdr>
                                                                    </w:div>
                                                                    <w:div w:id="1835027062">
                                                                      <w:marLeft w:val="0"/>
                                                                      <w:marRight w:val="0"/>
                                                                      <w:marTop w:val="0"/>
                                                                      <w:marBottom w:val="0"/>
                                                                      <w:divBdr>
                                                                        <w:top w:val="none" w:sz="0" w:space="0" w:color="auto"/>
                                                                        <w:left w:val="none" w:sz="0" w:space="0" w:color="auto"/>
                                                                        <w:bottom w:val="none" w:sz="0" w:space="0" w:color="auto"/>
                                                                        <w:right w:val="none" w:sz="0" w:space="0" w:color="auto"/>
                                                                      </w:divBdr>
                                                                    </w:div>
                                                                    <w:div w:id="1068381304">
                                                                      <w:marLeft w:val="0"/>
                                                                      <w:marRight w:val="0"/>
                                                                      <w:marTop w:val="0"/>
                                                                      <w:marBottom w:val="0"/>
                                                                      <w:divBdr>
                                                                        <w:top w:val="none" w:sz="0" w:space="0" w:color="auto"/>
                                                                        <w:left w:val="none" w:sz="0" w:space="0" w:color="auto"/>
                                                                        <w:bottom w:val="none" w:sz="0" w:space="0" w:color="auto"/>
                                                                        <w:right w:val="none" w:sz="0" w:space="0" w:color="auto"/>
                                                                      </w:divBdr>
                                                                    </w:div>
                                                                    <w:div w:id="2037346696">
                                                                      <w:marLeft w:val="0"/>
                                                                      <w:marRight w:val="0"/>
                                                                      <w:marTop w:val="0"/>
                                                                      <w:marBottom w:val="0"/>
                                                                      <w:divBdr>
                                                                        <w:top w:val="none" w:sz="0" w:space="0" w:color="auto"/>
                                                                        <w:left w:val="none" w:sz="0" w:space="0" w:color="auto"/>
                                                                        <w:bottom w:val="none" w:sz="0" w:space="0" w:color="auto"/>
                                                                        <w:right w:val="none" w:sz="0" w:space="0" w:color="auto"/>
                                                                      </w:divBdr>
                                                                    </w:div>
                                                                    <w:div w:id="371031091">
                                                                      <w:marLeft w:val="0"/>
                                                                      <w:marRight w:val="0"/>
                                                                      <w:marTop w:val="0"/>
                                                                      <w:marBottom w:val="0"/>
                                                                      <w:divBdr>
                                                                        <w:top w:val="none" w:sz="0" w:space="0" w:color="auto"/>
                                                                        <w:left w:val="none" w:sz="0" w:space="0" w:color="auto"/>
                                                                        <w:bottom w:val="none" w:sz="0" w:space="0" w:color="auto"/>
                                                                        <w:right w:val="none" w:sz="0" w:space="0" w:color="auto"/>
                                                                      </w:divBdr>
                                                                    </w:div>
                                                                    <w:div w:id="1854101876">
                                                                      <w:marLeft w:val="720"/>
                                                                      <w:marRight w:val="0"/>
                                                                      <w:marTop w:val="0"/>
                                                                      <w:marBottom w:val="0"/>
                                                                      <w:divBdr>
                                                                        <w:top w:val="none" w:sz="0" w:space="0" w:color="auto"/>
                                                                        <w:left w:val="none" w:sz="0" w:space="0" w:color="auto"/>
                                                                        <w:bottom w:val="none" w:sz="0" w:space="0" w:color="auto"/>
                                                                        <w:right w:val="none" w:sz="0" w:space="0" w:color="auto"/>
                                                                      </w:divBdr>
                                                                    </w:div>
                                                                    <w:div w:id="1646664903">
                                                                      <w:marLeft w:val="720"/>
                                                                      <w:marRight w:val="0"/>
                                                                      <w:marTop w:val="0"/>
                                                                      <w:marBottom w:val="0"/>
                                                                      <w:divBdr>
                                                                        <w:top w:val="none" w:sz="0" w:space="0" w:color="auto"/>
                                                                        <w:left w:val="none" w:sz="0" w:space="0" w:color="auto"/>
                                                                        <w:bottom w:val="none" w:sz="0" w:space="0" w:color="auto"/>
                                                                        <w:right w:val="none" w:sz="0" w:space="0" w:color="auto"/>
                                                                      </w:divBdr>
                                                                    </w:div>
                                                                    <w:div w:id="422579173">
                                                                      <w:marLeft w:val="720"/>
                                                                      <w:marRight w:val="0"/>
                                                                      <w:marTop w:val="0"/>
                                                                      <w:marBottom w:val="0"/>
                                                                      <w:divBdr>
                                                                        <w:top w:val="none" w:sz="0" w:space="0" w:color="auto"/>
                                                                        <w:left w:val="none" w:sz="0" w:space="0" w:color="auto"/>
                                                                        <w:bottom w:val="none" w:sz="0" w:space="0" w:color="auto"/>
                                                                        <w:right w:val="none" w:sz="0" w:space="0" w:color="auto"/>
                                                                      </w:divBdr>
                                                                    </w:div>
                                                                    <w:div w:id="1795826577">
                                                                      <w:marLeft w:val="720"/>
                                                                      <w:marRight w:val="0"/>
                                                                      <w:marTop w:val="0"/>
                                                                      <w:marBottom w:val="0"/>
                                                                      <w:divBdr>
                                                                        <w:top w:val="none" w:sz="0" w:space="0" w:color="auto"/>
                                                                        <w:left w:val="none" w:sz="0" w:space="0" w:color="auto"/>
                                                                        <w:bottom w:val="none" w:sz="0" w:space="0" w:color="auto"/>
                                                                        <w:right w:val="none" w:sz="0" w:space="0" w:color="auto"/>
                                                                      </w:divBdr>
                                                                    </w:div>
                                                                    <w:div w:id="2026512209">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54757769">
      <w:bodyDiv w:val="1"/>
      <w:marLeft w:val="0"/>
      <w:marRight w:val="0"/>
      <w:marTop w:val="0"/>
      <w:marBottom w:val="0"/>
      <w:divBdr>
        <w:top w:val="none" w:sz="0" w:space="0" w:color="auto"/>
        <w:left w:val="none" w:sz="0" w:space="0" w:color="auto"/>
        <w:bottom w:val="none" w:sz="0" w:space="0" w:color="auto"/>
        <w:right w:val="none" w:sz="0" w:space="0" w:color="auto"/>
      </w:divBdr>
      <w:divsChild>
        <w:div w:id="1953391436">
          <w:marLeft w:val="0"/>
          <w:marRight w:val="0"/>
          <w:marTop w:val="0"/>
          <w:marBottom w:val="375"/>
          <w:divBdr>
            <w:top w:val="none" w:sz="0" w:space="0" w:color="auto"/>
            <w:left w:val="none" w:sz="0" w:space="0" w:color="auto"/>
            <w:bottom w:val="none" w:sz="0" w:space="0" w:color="auto"/>
            <w:right w:val="none" w:sz="0" w:space="0" w:color="auto"/>
          </w:divBdr>
          <w:divsChild>
            <w:div w:id="1018431928">
              <w:marLeft w:val="0"/>
              <w:marRight w:val="0"/>
              <w:marTop w:val="0"/>
              <w:marBottom w:val="0"/>
              <w:divBdr>
                <w:top w:val="none" w:sz="0" w:space="0" w:color="auto"/>
                <w:left w:val="none" w:sz="0" w:space="0" w:color="auto"/>
                <w:bottom w:val="none" w:sz="0" w:space="0" w:color="auto"/>
                <w:right w:val="none" w:sz="0" w:space="0" w:color="auto"/>
              </w:divBdr>
              <w:divsChild>
                <w:div w:id="40177263">
                  <w:marLeft w:val="0"/>
                  <w:marRight w:val="0"/>
                  <w:marTop w:val="0"/>
                  <w:marBottom w:val="0"/>
                  <w:divBdr>
                    <w:top w:val="none" w:sz="0" w:space="0" w:color="auto"/>
                    <w:left w:val="none" w:sz="0" w:space="0" w:color="auto"/>
                    <w:bottom w:val="none" w:sz="0" w:space="0" w:color="auto"/>
                    <w:right w:val="none" w:sz="0" w:space="0" w:color="auto"/>
                  </w:divBdr>
                </w:div>
              </w:divsChild>
            </w:div>
            <w:div w:id="1861581512">
              <w:marLeft w:val="0"/>
              <w:marRight w:val="0"/>
              <w:marTop w:val="300"/>
              <w:marBottom w:val="0"/>
              <w:divBdr>
                <w:top w:val="none" w:sz="0" w:space="0" w:color="auto"/>
                <w:left w:val="none" w:sz="0" w:space="0" w:color="auto"/>
                <w:bottom w:val="none" w:sz="0" w:space="0" w:color="auto"/>
                <w:right w:val="none" w:sz="0" w:space="0" w:color="auto"/>
              </w:divBdr>
            </w:div>
          </w:divsChild>
        </w:div>
        <w:div w:id="232931347">
          <w:marLeft w:val="0"/>
          <w:marRight w:val="0"/>
          <w:marTop w:val="0"/>
          <w:marBottom w:val="480"/>
          <w:divBdr>
            <w:top w:val="none" w:sz="0" w:space="0" w:color="auto"/>
            <w:left w:val="none" w:sz="0" w:space="0" w:color="auto"/>
            <w:bottom w:val="none" w:sz="0" w:space="0" w:color="auto"/>
            <w:right w:val="none" w:sz="0" w:space="0" w:color="auto"/>
          </w:divBdr>
          <w:divsChild>
            <w:div w:id="163908786">
              <w:marLeft w:val="0"/>
              <w:marRight w:val="0"/>
              <w:marTop w:val="0"/>
              <w:marBottom w:val="0"/>
              <w:divBdr>
                <w:top w:val="none" w:sz="0" w:space="0" w:color="auto"/>
                <w:left w:val="none" w:sz="0" w:space="0" w:color="auto"/>
                <w:bottom w:val="none" w:sz="0" w:space="0" w:color="auto"/>
                <w:right w:val="none" w:sz="0" w:space="0" w:color="auto"/>
              </w:divBdr>
            </w:div>
          </w:divsChild>
        </w:div>
        <w:div w:id="1206336087">
          <w:marLeft w:val="0"/>
          <w:marRight w:val="0"/>
          <w:marTop w:val="0"/>
          <w:marBottom w:val="0"/>
          <w:divBdr>
            <w:top w:val="none" w:sz="0" w:space="0" w:color="auto"/>
            <w:left w:val="none" w:sz="0" w:space="0" w:color="auto"/>
            <w:bottom w:val="none" w:sz="0" w:space="0" w:color="auto"/>
            <w:right w:val="none" w:sz="0" w:space="0" w:color="auto"/>
          </w:divBdr>
          <w:divsChild>
            <w:div w:id="931010437">
              <w:marLeft w:val="0"/>
              <w:marRight w:val="0"/>
              <w:marTop w:val="0"/>
              <w:marBottom w:val="0"/>
              <w:divBdr>
                <w:top w:val="none" w:sz="0" w:space="0" w:color="auto"/>
                <w:left w:val="none" w:sz="0" w:space="0" w:color="auto"/>
                <w:bottom w:val="none" w:sz="0" w:space="0" w:color="auto"/>
                <w:right w:val="none" w:sz="0" w:space="0" w:color="auto"/>
              </w:divBdr>
              <w:divsChild>
                <w:div w:id="1259144613">
                  <w:marLeft w:val="0"/>
                  <w:marRight w:val="0"/>
                  <w:marTop w:val="0"/>
                  <w:marBottom w:val="0"/>
                  <w:divBdr>
                    <w:top w:val="none" w:sz="0" w:space="0" w:color="auto"/>
                    <w:left w:val="none" w:sz="0" w:space="0" w:color="auto"/>
                    <w:bottom w:val="none" w:sz="0" w:space="0" w:color="auto"/>
                    <w:right w:val="none" w:sz="0" w:space="0" w:color="auto"/>
                  </w:divBdr>
                  <w:divsChild>
                    <w:div w:id="1080327425">
                      <w:marLeft w:val="0"/>
                      <w:marRight w:val="0"/>
                      <w:marTop w:val="75"/>
                      <w:marBottom w:val="0"/>
                      <w:divBdr>
                        <w:top w:val="none" w:sz="0" w:space="0" w:color="auto"/>
                        <w:left w:val="none" w:sz="0" w:space="0" w:color="auto"/>
                        <w:bottom w:val="none" w:sz="0" w:space="0" w:color="auto"/>
                        <w:right w:val="none" w:sz="0" w:space="0" w:color="auto"/>
                      </w:divBdr>
                    </w:div>
                  </w:divsChild>
                </w:div>
                <w:div w:id="203491874">
                  <w:marLeft w:val="0"/>
                  <w:marRight w:val="0"/>
                  <w:marTop w:val="0"/>
                  <w:marBottom w:val="0"/>
                  <w:divBdr>
                    <w:top w:val="none" w:sz="0" w:space="0" w:color="auto"/>
                    <w:left w:val="none" w:sz="0" w:space="0" w:color="auto"/>
                    <w:bottom w:val="none" w:sz="0" w:space="0" w:color="auto"/>
                    <w:right w:val="none" w:sz="0" w:space="0" w:color="auto"/>
                  </w:divBdr>
                  <w:divsChild>
                    <w:div w:id="388765736">
                      <w:marLeft w:val="0"/>
                      <w:marRight w:val="0"/>
                      <w:marTop w:val="0"/>
                      <w:marBottom w:val="0"/>
                      <w:divBdr>
                        <w:top w:val="none" w:sz="0" w:space="0" w:color="auto"/>
                        <w:left w:val="none" w:sz="0" w:space="0" w:color="auto"/>
                        <w:bottom w:val="none" w:sz="0" w:space="0" w:color="auto"/>
                        <w:right w:val="none" w:sz="0" w:space="0" w:color="auto"/>
                      </w:divBdr>
                    </w:div>
                    <w:div w:id="1470900324">
                      <w:marLeft w:val="0"/>
                      <w:marRight w:val="0"/>
                      <w:marTop w:val="195"/>
                      <w:marBottom w:val="195"/>
                      <w:divBdr>
                        <w:top w:val="none" w:sz="0" w:space="0" w:color="auto"/>
                        <w:left w:val="none" w:sz="0" w:space="0" w:color="auto"/>
                        <w:bottom w:val="none" w:sz="0" w:space="0" w:color="auto"/>
                        <w:right w:val="none" w:sz="0" w:space="0" w:color="auto"/>
                      </w:divBdr>
                      <w:divsChild>
                        <w:div w:id="251089009">
                          <w:marLeft w:val="0"/>
                          <w:marRight w:val="0"/>
                          <w:marTop w:val="0"/>
                          <w:marBottom w:val="0"/>
                          <w:divBdr>
                            <w:top w:val="none" w:sz="0" w:space="0" w:color="auto"/>
                            <w:left w:val="none" w:sz="0" w:space="0" w:color="auto"/>
                            <w:bottom w:val="none" w:sz="0" w:space="0" w:color="auto"/>
                            <w:right w:val="none" w:sz="0" w:space="0" w:color="auto"/>
                          </w:divBdr>
                        </w:div>
                        <w:div w:id="773865651">
                          <w:marLeft w:val="0"/>
                          <w:marRight w:val="0"/>
                          <w:marTop w:val="0"/>
                          <w:marBottom w:val="0"/>
                          <w:divBdr>
                            <w:top w:val="none" w:sz="0" w:space="0" w:color="auto"/>
                            <w:left w:val="none" w:sz="0" w:space="0" w:color="auto"/>
                            <w:bottom w:val="none" w:sz="0" w:space="0" w:color="auto"/>
                            <w:right w:val="none" w:sz="0" w:space="0" w:color="auto"/>
                          </w:divBdr>
                        </w:div>
                        <w:div w:id="879320986">
                          <w:marLeft w:val="0"/>
                          <w:marRight w:val="0"/>
                          <w:marTop w:val="0"/>
                          <w:marBottom w:val="0"/>
                          <w:divBdr>
                            <w:top w:val="none" w:sz="0" w:space="0" w:color="auto"/>
                            <w:left w:val="none" w:sz="0" w:space="0" w:color="auto"/>
                            <w:bottom w:val="none" w:sz="0" w:space="0" w:color="auto"/>
                            <w:right w:val="none" w:sz="0" w:space="0" w:color="auto"/>
                          </w:divBdr>
                        </w:div>
                      </w:divsChild>
                    </w:div>
                    <w:div w:id="864707761">
                      <w:marLeft w:val="0"/>
                      <w:marRight w:val="0"/>
                      <w:marTop w:val="195"/>
                      <w:marBottom w:val="195"/>
                      <w:divBdr>
                        <w:top w:val="none" w:sz="0" w:space="0" w:color="auto"/>
                        <w:left w:val="none" w:sz="0" w:space="0" w:color="auto"/>
                        <w:bottom w:val="none" w:sz="0" w:space="0" w:color="auto"/>
                        <w:right w:val="none" w:sz="0" w:space="0" w:color="auto"/>
                      </w:divBdr>
                    </w:div>
                  </w:divsChild>
                </w:div>
              </w:divsChild>
            </w:div>
          </w:divsChild>
        </w:div>
      </w:divsChild>
    </w:div>
    <w:div w:id="1455514787">
      <w:bodyDiv w:val="1"/>
      <w:marLeft w:val="0"/>
      <w:marRight w:val="0"/>
      <w:marTop w:val="0"/>
      <w:marBottom w:val="0"/>
      <w:divBdr>
        <w:top w:val="none" w:sz="0" w:space="0" w:color="auto"/>
        <w:left w:val="none" w:sz="0" w:space="0" w:color="auto"/>
        <w:bottom w:val="none" w:sz="0" w:space="0" w:color="auto"/>
        <w:right w:val="none" w:sz="0" w:space="0" w:color="auto"/>
      </w:divBdr>
    </w:div>
    <w:div w:id="1677918505">
      <w:bodyDiv w:val="1"/>
      <w:marLeft w:val="0"/>
      <w:marRight w:val="0"/>
      <w:marTop w:val="0"/>
      <w:marBottom w:val="0"/>
      <w:divBdr>
        <w:top w:val="none" w:sz="0" w:space="0" w:color="auto"/>
        <w:left w:val="none" w:sz="0" w:space="0" w:color="auto"/>
        <w:bottom w:val="none" w:sz="0" w:space="0" w:color="auto"/>
        <w:right w:val="none" w:sz="0" w:space="0" w:color="auto"/>
      </w:divBdr>
      <w:divsChild>
        <w:div w:id="883444920">
          <w:marLeft w:val="0"/>
          <w:marRight w:val="0"/>
          <w:marTop w:val="0"/>
          <w:marBottom w:val="375"/>
          <w:divBdr>
            <w:top w:val="none" w:sz="0" w:space="0" w:color="auto"/>
            <w:left w:val="none" w:sz="0" w:space="0" w:color="auto"/>
            <w:bottom w:val="none" w:sz="0" w:space="0" w:color="auto"/>
            <w:right w:val="none" w:sz="0" w:space="0" w:color="auto"/>
          </w:divBdr>
          <w:divsChild>
            <w:div w:id="1134178365">
              <w:marLeft w:val="0"/>
              <w:marRight w:val="0"/>
              <w:marTop w:val="0"/>
              <w:marBottom w:val="0"/>
              <w:divBdr>
                <w:top w:val="none" w:sz="0" w:space="0" w:color="auto"/>
                <w:left w:val="none" w:sz="0" w:space="0" w:color="auto"/>
                <w:bottom w:val="none" w:sz="0" w:space="0" w:color="auto"/>
                <w:right w:val="none" w:sz="0" w:space="0" w:color="auto"/>
              </w:divBdr>
              <w:divsChild>
                <w:div w:id="115874506">
                  <w:marLeft w:val="0"/>
                  <w:marRight w:val="0"/>
                  <w:marTop w:val="0"/>
                  <w:marBottom w:val="0"/>
                  <w:divBdr>
                    <w:top w:val="none" w:sz="0" w:space="0" w:color="auto"/>
                    <w:left w:val="none" w:sz="0" w:space="0" w:color="auto"/>
                    <w:bottom w:val="none" w:sz="0" w:space="0" w:color="auto"/>
                    <w:right w:val="none" w:sz="0" w:space="0" w:color="auto"/>
                  </w:divBdr>
                </w:div>
              </w:divsChild>
            </w:div>
            <w:div w:id="995763354">
              <w:marLeft w:val="0"/>
              <w:marRight w:val="0"/>
              <w:marTop w:val="300"/>
              <w:marBottom w:val="0"/>
              <w:divBdr>
                <w:top w:val="none" w:sz="0" w:space="0" w:color="auto"/>
                <w:left w:val="none" w:sz="0" w:space="0" w:color="auto"/>
                <w:bottom w:val="none" w:sz="0" w:space="0" w:color="auto"/>
                <w:right w:val="none" w:sz="0" w:space="0" w:color="auto"/>
              </w:divBdr>
            </w:div>
          </w:divsChild>
        </w:div>
        <w:div w:id="278874046">
          <w:marLeft w:val="0"/>
          <w:marRight w:val="0"/>
          <w:marTop w:val="0"/>
          <w:marBottom w:val="480"/>
          <w:divBdr>
            <w:top w:val="none" w:sz="0" w:space="0" w:color="auto"/>
            <w:left w:val="none" w:sz="0" w:space="0" w:color="auto"/>
            <w:bottom w:val="none" w:sz="0" w:space="0" w:color="auto"/>
            <w:right w:val="none" w:sz="0" w:space="0" w:color="auto"/>
          </w:divBdr>
          <w:divsChild>
            <w:div w:id="1093823843">
              <w:marLeft w:val="0"/>
              <w:marRight w:val="0"/>
              <w:marTop w:val="0"/>
              <w:marBottom w:val="0"/>
              <w:divBdr>
                <w:top w:val="none" w:sz="0" w:space="0" w:color="auto"/>
                <w:left w:val="none" w:sz="0" w:space="0" w:color="auto"/>
                <w:bottom w:val="none" w:sz="0" w:space="0" w:color="auto"/>
                <w:right w:val="none" w:sz="0" w:space="0" w:color="auto"/>
              </w:divBdr>
            </w:div>
          </w:divsChild>
        </w:div>
        <w:div w:id="19672233">
          <w:marLeft w:val="0"/>
          <w:marRight w:val="0"/>
          <w:marTop w:val="0"/>
          <w:marBottom w:val="0"/>
          <w:divBdr>
            <w:top w:val="none" w:sz="0" w:space="0" w:color="auto"/>
            <w:left w:val="none" w:sz="0" w:space="0" w:color="auto"/>
            <w:bottom w:val="none" w:sz="0" w:space="0" w:color="auto"/>
            <w:right w:val="none" w:sz="0" w:space="0" w:color="auto"/>
          </w:divBdr>
          <w:divsChild>
            <w:div w:id="71003133">
              <w:marLeft w:val="0"/>
              <w:marRight w:val="0"/>
              <w:marTop w:val="0"/>
              <w:marBottom w:val="0"/>
              <w:divBdr>
                <w:top w:val="none" w:sz="0" w:space="0" w:color="auto"/>
                <w:left w:val="none" w:sz="0" w:space="0" w:color="auto"/>
                <w:bottom w:val="none" w:sz="0" w:space="0" w:color="auto"/>
                <w:right w:val="none" w:sz="0" w:space="0" w:color="auto"/>
              </w:divBdr>
              <w:divsChild>
                <w:div w:id="1097335131">
                  <w:marLeft w:val="0"/>
                  <w:marRight w:val="0"/>
                  <w:marTop w:val="0"/>
                  <w:marBottom w:val="0"/>
                  <w:divBdr>
                    <w:top w:val="none" w:sz="0" w:space="0" w:color="auto"/>
                    <w:left w:val="none" w:sz="0" w:space="0" w:color="auto"/>
                    <w:bottom w:val="none" w:sz="0" w:space="0" w:color="auto"/>
                    <w:right w:val="none" w:sz="0" w:space="0" w:color="auto"/>
                  </w:divBdr>
                  <w:divsChild>
                    <w:div w:id="1951086361">
                      <w:marLeft w:val="0"/>
                      <w:marRight w:val="0"/>
                      <w:marTop w:val="75"/>
                      <w:marBottom w:val="0"/>
                      <w:divBdr>
                        <w:top w:val="none" w:sz="0" w:space="0" w:color="auto"/>
                        <w:left w:val="none" w:sz="0" w:space="0" w:color="auto"/>
                        <w:bottom w:val="none" w:sz="0" w:space="0" w:color="auto"/>
                        <w:right w:val="none" w:sz="0" w:space="0" w:color="auto"/>
                      </w:divBdr>
                    </w:div>
                  </w:divsChild>
                </w:div>
                <w:div w:id="1530798900">
                  <w:marLeft w:val="0"/>
                  <w:marRight w:val="0"/>
                  <w:marTop w:val="0"/>
                  <w:marBottom w:val="0"/>
                  <w:divBdr>
                    <w:top w:val="none" w:sz="0" w:space="0" w:color="auto"/>
                    <w:left w:val="none" w:sz="0" w:space="0" w:color="auto"/>
                    <w:bottom w:val="none" w:sz="0" w:space="0" w:color="auto"/>
                    <w:right w:val="none" w:sz="0" w:space="0" w:color="auto"/>
                  </w:divBdr>
                  <w:divsChild>
                    <w:div w:id="17970528">
                      <w:marLeft w:val="0"/>
                      <w:marRight w:val="0"/>
                      <w:marTop w:val="0"/>
                      <w:marBottom w:val="0"/>
                      <w:divBdr>
                        <w:top w:val="none" w:sz="0" w:space="0" w:color="auto"/>
                        <w:left w:val="none" w:sz="0" w:space="0" w:color="auto"/>
                        <w:bottom w:val="none" w:sz="0" w:space="0" w:color="auto"/>
                        <w:right w:val="none" w:sz="0" w:space="0" w:color="auto"/>
                      </w:divBdr>
                    </w:div>
                    <w:div w:id="237330339">
                      <w:marLeft w:val="0"/>
                      <w:marRight w:val="0"/>
                      <w:marTop w:val="195"/>
                      <w:marBottom w:val="195"/>
                      <w:divBdr>
                        <w:top w:val="none" w:sz="0" w:space="0" w:color="auto"/>
                        <w:left w:val="none" w:sz="0" w:space="0" w:color="auto"/>
                        <w:bottom w:val="none" w:sz="0" w:space="0" w:color="auto"/>
                        <w:right w:val="none" w:sz="0" w:space="0" w:color="auto"/>
                      </w:divBdr>
                      <w:divsChild>
                        <w:div w:id="669797410">
                          <w:marLeft w:val="0"/>
                          <w:marRight w:val="0"/>
                          <w:marTop w:val="0"/>
                          <w:marBottom w:val="0"/>
                          <w:divBdr>
                            <w:top w:val="none" w:sz="0" w:space="0" w:color="auto"/>
                            <w:left w:val="none" w:sz="0" w:space="0" w:color="auto"/>
                            <w:bottom w:val="none" w:sz="0" w:space="0" w:color="auto"/>
                            <w:right w:val="none" w:sz="0" w:space="0" w:color="auto"/>
                          </w:divBdr>
                        </w:div>
                        <w:div w:id="1281693151">
                          <w:marLeft w:val="0"/>
                          <w:marRight w:val="0"/>
                          <w:marTop w:val="0"/>
                          <w:marBottom w:val="0"/>
                          <w:divBdr>
                            <w:top w:val="none" w:sz="0" w:space="0" w:color="auto"/>
                            <w:left w:val="none" w:sz="0" w:space="0" w:color="auto"/>
                            <w:bottom w:val="none" w:sz="0" w:space="0" w:color="auto"/>
                            <w:right w:val="none" w:sz="0" w:space="0" w:color="auto"/>
                          </w:divBdr>
                        </w:div>
                        <w:div w:id="445580975">
                          <w:marLeft w:val="0"/>
                          <w:marRight w:val="0"/>
                          <w:marTop w:val="0"/>
                          <w:marBottom w:val="0"/>
                          <w:divBdr>
                            <w:top w:val="none" w:sz="0" w:space="0" w:color="auto"/>
                            <w:left w:val="none" w:sz="0" w:space="0" w:color="auto"/>
                            <w:bottom w:val="none" w:sz="0" w:space="0" w:color="auto"/>
                            <w:right w:val="none" w:sz="0" w:space="0" w:color="auto"/>
                          </w:divBdr>
                        </w:div>
                        <w:div w:id="1868594460">
                          <w:marLeft w:val="0"/>
                          <w:marRight w:val="0"/>
                          <w:marTop w:val="0"/>
                          <w:marBottom w:val="0"/>
                          <w:divBdr>
                            <w:top w:val="none" w:sz="0" w:space="0" w:color="auto"/>
                            <w:left w:val="none" w:sz="0" w:space="0" w:color="auto"/>
                            <w:bottom w:val="none" w:sz="0" w:space="0" w:color="auto"/>
                            <w:right w:val="none" w:sz="0" w:space="0" w:color="auto"/>
                          </w:divBdr>
                        </w:div>
                        <w:div w:id="1282877750">
                          <w:marLeft w:val="0"/>
                          <w:marRight w:val="0"/>
                          <w:marTop w:val="0"/>
                          <w:marBottom w:val="0"/>
                          <w:divBdr>
                            <w:top w:val="none" w:sz="0" w:space="0" w:color="auto"/>
                            <w:left w:val="none" w:sz="0" w:space="0" w:color="auto"/>
                            <w:bottom w:val="none" w:sz="0" w:space="0" w:color="auto"/>
                            <w:right w:val="none" w:sz="0" w:space="0" w:color="auto"/>
                          </w:divBdr>
                        </w:div>
                        <w:div w:id="71659585">
                          <w:marLeft w:val="0"/>
                          <w:marRight w:val="0"/>
                          <w:marTop w:val="0"/>
                          <w:marBottom w:val="0"/>
                          <w:divBdr>
                            <w:top w:val="none" w:sz="0" w:space="0" w:color="auto"/>
                            <w:left w:val="none" w:sz="0" w:space="0" w:color="auto"/>
                            <w:bottom w:val="none" w:sz="0" w:space="0" w:color="auto"/>
                            <w:right w:val="none" w:sz="0" w:space="0" w:color="auto"/>
                          </w:divBdr>
                        </w:div>
                        <w:div w:id="515077919">
                          <w:marLeft w:val="0"/>
                          <w:marRight w:val="0"/>
                          <w:marTop w:val="0"/>
                          <w:marBottom w:val="0"/>
                          <w:divBdr>
                            <w:top w:val="none" w:sz="0" w:space="0" w:color="auto"/>
                            <w:left w:val="none" w:sz="0" w:space="0" w:color="auto"/>
                            <w:bottom w:val="none" w:sz="0" w:space="0" w:color="auto"/>
                            <w:right w:val="none" w:sz="0" w:space="0" w:color="auto"/>
                          </w:divBdr>
                        </w:div>
                        <w:div w:id="289212396">
                          <w:marLeft w:val="0"/>
                          <w:marRight w:val="0"/>
                          <w:marTop w:val="0"/>
                          <w:marBottom w:val="0"/>
                          <w:divBdr>
                            <w:top w:val="none" w:sz="0" w:space="0" w:color="auto"/>
                            <w:left w:val="none" w:sz="0" w:space="0" w:color="auto"/>
                            <w:bottom w:val="none" w:sz="0" w:space="0" w:color="auto"/>
                            <w:right w:val="none" w:sz="0" w:space="0" w:color="auto"/>
                          </w:divBdr>
                        </w:div>
                        <w:div w:id="50622319">
                          <w:marLeft w:val="0"/>
                          <w:marRight w:val="0"/>
                          <w:marTop w:val="0"/>
                          <w:marBottom w:val="0"/>
                          <w:divBdr>
                            <w:top w:val="none" w:sz="0" w:space="0" w:color="auto"/>
                            <w:left w:val="none" w:sz="0" w:space="0" w:color="auto"/>
                            <w:bottom w:val="none" w:sz="0" w:space="0" w:color="auto"/>
                            <w:right w:val="none" w:sz="0" w:space="0" w:color="auto"/>
                          </w:divBdr>
                        </w:div>
                        <w:div w:id="366375113">
                          <w:marLeft w:val="0"/>
                          <w:marRight w:val="0"/>
                          <w:marTop w:val="0"/>
                          <w:marBottom w:val="0"/>
                          <w:divBdr>
                            <w:top w:val="none" w:sz="0" w:space="0" w:color="auto"/>
                            <w:left w:val="none" w:sz="0" w:space="0" w:color="auto"/>
                            <w:bottom w:val="none" w:sz="0" w:space="0" w:color="auto"/>
                            <w:right w:val="none" w:sz="0" w:space="0" w:color="auto"/>
                          </w:divBdr>
                        </w:div>
                        <w:div w:id="1819571263">
                          <w:marLeft w:val="0"/>
                          <w:marRight w:val="0"/>
                          <w:marTop w:val="0"/>
                          <w:marBottom w:val="0"/>
                          <w:divBdr>
                            <w:top w:val="none" w:sz="0" w:space="0" w:color="auto"/>
                            <w:left w:val="none" w:sz="0" w:space="0" w:color="auto"/>
                            <w:bottom w:val="none" w:sz="0" w:space="0" w:color="auto"/>
                            <w:right w:val="none" w:sz="0" w:space="0" w:color="auto"/>
                          </w:divBdr>
                        </w:div>
                        <w:div w:id="948658090">
                          <w:marLeft w:val="0"/>
                          <w:marRight w:val="0"/>
                          <w:marTop w:val="0"/>
                          <w:marBottom w:val="0"/>
                          <w:divBdr>
                            <w:top w:val="none" w:sz="0" w:space="0" w:color="auto"/>
                            <w:left w:val="none" w:sz="0" w:space="0" w:color="auto"/>
                            <w:bottom w:val="none" w:sz="0" w:space="0" w:color="auto"/>
                            <w:right w:val="none" w:sz="0" w:space="0" w:color="auto"/>
                          </w:divBdr>
                        </w:div>
                        <w:div w:id="824398838">
                          <w:marLeft w:val="0"/>
                          <w:marRight w:val="0"/>
                          <w:marTop w:val="0"/>
                          <w:marBottom w:val="0"/>
                          <w:divBdr>
                            <w:top w:val="none" w:sz="0" w:space="0" w:color="auto"/>
                            <w:left w:val="none" w:sz="0" w:space="0" w:color="auto"/>
                            <w:bottom w:val="none" w:sz="0" w:space="0" w:color="auto"/>
                            <w:right w:val="none" w:sz="0" w:space="0" w:color="auto"/>
                          </w:divBdr>
                        </w:div>
                        <w:div w:id="431127934">
                          <w:marLeft w:val="0"/>
                          <w:marRight w:val="0"/>
                          <w:marTop w:val="0"/>
                          <w:marBottom w:val="0"/>
                          <w:divBdr>
                            <w:top w:val="none" w:sz="0" w:space="0" w:color="auto"/>
                            <w:left w:val="none" w:sz="0" w:space="0" w:color="auto"/>
                            <w:bottom w:val="none" w:sz="0" w:space="0" w:color="auto"/>
                            <w:right w:val="none" w:sz="0" w:space="0" w:color="auto"/>
                          </w:divBdr>
                        </w:div>
                        <w:div w:id="1770271480">
                          <w:marLeft w:val="0"/>
                          <w:marRight w:val="0"/>
                          <w:marTop w:val="0"/>
                          <w:marBottom w:val="0"/>
                          <w:divBdr>
                            <w:top w:val="none" w:sz="0" w:space="0" w:color="auto"/>
                            <w:left w:val="none" w:sz="0" w:space="0" w:color="auto"/>
                            <w:bottom w:val="none" w:sz="0" w:space="0" w:color="auto"/>
                            <w:right w:val="none" w:sz="0" w:space="0" w:color="auto"/>
                          </w:divBdr>
                        </w:div>
                        <w:div w:id="1697265538">
                          <w:marLeft w:val="0"/>
                          <w:marRight w:val="0"/>
                          <w:marTop w:val="0"/>
                          <w:marBottom w:val="0"/>
                          <w:divBdr>
                            <w:top w:val="none" w:sz="0" w:space="0" w:color="auto"/>
                            <w:left w:val="none" w:sz="0" w:space="0" w:color="auto"/>
                            <w:bottom w:val="none" w:sz="0" w:space="0" w:color="auto"/>
                            <w:right w:val="none" w:sz="0" w:space="0" w:color="auto"/>
                          </w:divBdr>
                        </w:div>
                        <w:div w:id="101460009">
                          <w:marLeft w:val="0"/>
                          <w:marRight w:val="0"/>
                          <w:marTop w:val="0"/>
                          <w:marBottom w:val="0"/>
                          <w:divBdr>
                            <w:top w:val="none" w:sz="0" w:space="0" w:color="auto"/>
                            <w:left w:val="none" w:sz="0" w:space="0" w:color="auto"/>
                            <w:bottom w:val="none" w:sz="0" w:space="0" w:color="auto"/>
                            <w:right w:val="none" w:sz="0" w:space="0" w:color="auto"/>
                          </w:divBdr>
                        </w:div>
                        <w:div w:id="808589493">
                          <w:marLeft w:val="0"/>
                          <w:marRight w:val="0"/>
                          <w:marTop w:val="0"/>
                          <w:marBottom w:val="0"/>
                          <w:divBdr>
                            <w:top w:val="none" w:sz="0" w:space="0" w:color="auto"/>
                            <w:left w:val="none" w:sz="0" w:space="0" w:color="auto"/>
                            <w:bottom w:val="none" w:sz="0" w:space="0" w:color="auto"/>
                            <w:right w:val="none" w:sz="0" w:space="0" w:color="auto"/>
                          </w:divBdr>
                        </w:div>
                        <w:div w:id="1985502965">
                          <w:marLeft w:val="0"/>
                          <w:marRight w:val="0"/>
                          <w:marTop w:val="0"/>
                          <w:marBottom w:val="0"/>
                          <w:divBdr>
                            <w:top w:val="none" w:sz="0" w:space="0" w:color="auto"/>
                            <w:left w:val="none" w:sz="0" w:space="0" w:color="auto"/>
                            <w:bottom w:val="none" w:sz="0" w:space="0" w:color="auto"/>
                            <w:right w:val="none" w:sz="0" w:space="0" w:color="auto"/>
                          </w:divBdr>
                        </w:div>
                        <w:div w:id="65807448">
                          <w:marLeft w:val="0"/>
                          <w:marRight w:val="0"/>
                          <w:marTop w:val="0"/>
                          <w:marBottom w:val="0"/>
                          <w:divBdr>
                            <w:top w:val="none" w:sz="0" w:space="0" w:color="auto"/>
                            <w:left w:val="none" w:sz="0" w:space="0" w:color="auto"/>
                            <w:bottom w:val="none" w:sz="0" w:space="0" w:color="auto"/>
                            <w:right w:val="none" w:sz="0" w:space="0" w:color="auto"/>
                          </w:divBdr>
                        </w:div>
                        <w:div w:id="1345790517">
                          <w:marLeft w:val="0"/>
                          <w:marRight w:val="0"/>
                          <w:marTop w:val="0"/>
                          <w:marBottom w:val="0"/>
                          <w:divBdr>
                            <w:top w:val="none" w:sz="0" w:space="0" w:color="auto"/>
                            <w:left w:val="none" w:sz="0" w:space="0" w:color="auto"/>
                            <w:bottom w:val="none" w:sz="0" w:space="0" w:color="auto"/>
                            <w:right w:val="none" w:sz="0" w:space="0" w:color="auto"/>
                          </w:divBdr>
                        </w:div>
                        <w:div w:id="1595822933">
                          <w:marLeft w:val="0"/>
                          <w:marRight w:val="0"/>
                          <w:marTop w:val="0"/>
                          <w:marBottom w:val="0"/>
                          <w:divBdr>
                            <w:top w:val="none" w:sz="0" w:space="0" w:color="auto"/>
                            <w:left w:val="none" w:sz="0" w:space="0" w:color="auto"/>
                            <w:bottom w:val="none" w:sz="0" w:space="0" w:color="auto"/>
                            <w:right w:val="none" w:sz="0" w:space="0" w:color="auto"/>
                          </w:divBdr>
                        </w:div>
                        <w:div w:id="2127851600">
                          <w:marLeft w:val="0"/>
                          <w:marRight w:val="0"/>
                          <w:marTop w:val="0"/>
                          <w:marBottom w:val="0"/>
                          <w:divBdr>
                            <w:top w:val="none" w:sz="0" w:space="0" w:color="auto"/>
                            <w:left w:val="none" w:sz="0" w:space="0" w:color="auto"/>
                            <w:bottom w:val="none" w:sz="0" w:space="0" w:color="auto"/>
                            <w:right w:val="none" w:sz="0" w:space="0" w:color="auto"/>
                          </w:divBdr>
                        </w:div>
                        <w:div w:id="1144394641">
                          <w:marLeft w:val="0"/>
                          <w:marRight w:val="0"/>
                          <w:marTop w:val="0"/>
                          <w:marBottom w:val="0"/>
                          <w:divBdr>
                            <w:top w:val="none" w:sz="0" w:space="0" w:color="auto"/>
                            <w:left w:val="none" w:sz="0" w:space="0" w:color="auto"/>
                            <w:bottom w:val="none" w:sz="0" w:space="0" w:color="auto"/>
                            <w:right w:val="none" w:sz="0" w:space="0" w:color="auto"/>
                          </w:divBdr>
                        </w:div>
                        <w:div w:id="608514354">
                          <w:marLeft w:val="0"/>
                          <w:marRight w:val="0"/>
                          <w:marTop w:val="0"/>
                          <w:marBottom w:val="0"/>
                          <w:divBdr>
                            <w:top w:val="none" w:sz="0" w:space="0" w:color="auto"/>
                            <w:left w:val="none" w:sz="0" w:space="0" w:color="auto"/>
                            <w:bottom w:val="none" w:sz="0" w:space="0" w:color="auto"/>
                            <w:right w:val="none" w:sz="0" w:space="0" w:color="auto"/>
                          </w:divBdr>
                        </w:div>
                        <w:div w:id="1558054274">
                          <w:marLeft w:val="0"/>
                          <w:marRight w:val="0"/>
                          <w:marTop w:val="0"/>
                          <w:marBottom w:val="0"/>
                          <w:divBdr>
                            <w:top w:val="none" w:sz="0" w:space="0" w:color="auto"/>
                            <w:left w:val="none" w:sz="0" w:space="0" w:color="auto"/>
                            <w:bottom w:val="none" w:sz="0" w:space="0" w:color="auto"/>
                            <w:right w:val="none" w:sz="0" w:space="0" w:color="auto"/>
                          </w:divBdr>
                        </w:div>
                        <w:div w:id="1535583201">
                          <w:marLeft w:val="0"/>
                          <w:marRight w:val="0"/>
                          <w:marTop w:val="0"/>
                          <w:marBottom w:val="0"/>
                          <w:divBdr>
                            <w:top w:val="none" w:sz="0" w:space="0" w:color="auto"/>
                            <w:left w:val="none" w:sz="0" w:space="0" w:color="auto"/>
                            <w:bottom w:val="none" w:sz="0" w:space="0" w:color="auto"/>
                            <w:right w:val="none" w:sz="0" w:space="0" w:color="auto"/>
                          </w:divBdr>
                        </w:div>
                        <w:div w:id="2123109216">
                          <w:marLeft w:val="0"/>
                          <w:marRight w:val="0"/>
                          <w:marTop w:val="0"/>
                          <w:marBottom w:val="0"/>
                          <w:divBdr>
                            <w:top w:val="none" w:sz="0" w:space="0" w:color="auto"/>
                            <w:left w:val="none" w:sz="0" w:space="0" w:color="auto"/>
                            <w:bottom w:val="none" w:sz="0" w:space="0" w:color="auto"/>
                            <w:right w:val="none" w:sz="0" w:space="0" w:color="auto"/>
                          </w:divBdr>
                        </w:div>
                        <w:div w:id="1311596172">
                          <w:marLeft w:val="0"/>
                          <w:marRight w:val="0"/>
                          <w:marTop w:val="0"/>
                          <w:marBottom w:val="0"/>
                          <w:divBdr>
                            <w:top w:val="none" w:sz="0" w:space="0" w:color="auto"/>
                            <w:left w:val="none" w:sz="0" w:space="0" w:color="auto"/>
                            <w:bottom w:val="none" w:sz="0" w:space="0" w:color="auto"/>
                            <w:right w:val="none" w:sz="0" w:space="0" w:color="auto"/>
                          </w:divBdr>
                        </w:div>
                        <w:div w:id="1126310737">
                          <w:marLeft w:val="0"/>
                          <w:marRight w:val="0"/>
                          <w:marTop w:val="0"/>
                          <w:marBottom w:val="0"/>
                          <w:divBdr>
                            <w:top w:val="none" w:sz="0" w:space="0" w:color="auto"/>
                            <w:left w:val="none" w:sz="0" w:space="0" w:color="auto"/>
                            <w:bottom w:val="none" w:sz="0" w:space="0" w:color="auto"/>
                            <w:right w:val="none" w:sz="0" w:space="0" w:color="auto"/>
                          </w:divBdr>
                        </w:div>
                        <w:div w:id="1569727763">
                          <w:marLeft w:val="0"/>
                          <w:marRight w:val="0"/>
                          <w:marTop w:val="0"/>
                          <w:marBottom w:val="0"/>
                          <w:divBdr>
                            <w:top w:val="none" w:sz="0" w:space="0" w:color="auto"/>
                            <w:left w:val="none" w:sz="0" w:space="0" w:color="auto"/>
                            <w:bottom w:val="none" w:sz="0" w:space="0" w:color="auto"/>
                            <w:right w:val="none" w:sz="0" w:space="0" w:color="auto"/>
                          </w:divBdr>
                        </w:div>
                        <w:div w:id="1786729724">
                          <w:marLeft w:val="0"/>
                          <w:marRight w:val="0"/>
                          <w:marTop w:val="0"/>
                          <w:marBottom w:val="0"/>
                          <w:divBdr>
                            <w:top w:val="none" w:sz="0" w:space="0" w:color="auto"/>
                            <w:left w:val="none" w:sz="0" w:space="0" w:color="auto"/>
                            <w:bottom w:val="none" w:sz="0" w:space="0" w:color="auto"/>
                            <w:right w:val="none" w:sz="0" w:space="0" w:color="auto"/>
                          </w:divBdr>
                        </w:div>
                        <w:div w:id="1670257036">
                          <w:marLeft w:val="0"/>
                          <w:marRight w:val="0"/>
                          <w:marTop w:val="0"/>
                          <w:marBottom w:val="0"/>
                          <w:divBdr>
                            <w:top w:val="none" w:sz="0" w:space="0" w:color="auto"/>
                            <w:left w:val="none" w:sz="0" w:space="0" w:color="auto"/>
                            <w:bottom w:val="none" w:sz="0" w:space="0" w:color="auto"/>
                            <w:right w:val="none" w:sz="0" w:space="0" w:color="auto"/>
                          </w:divBdr>
                        </w:div>
                        <w:div w:id="313608892">
                          <w:marLeft w:val="0"/>
                          <w:marRight w:val="0"/>
                          <w:marTop w:val="0"/>
                          <w:marBottom w:val="0"/>
                          <w:divBdr>
                            <w:top w:val="none" w:sz="0" w:space="0" w:color="auto"/>
                            <w:left w:val="none" w:sz="0" w:space="0" w:color="auto"/>
                            <w:bottom w:val="none" w:sz="0" w:space="0" w:color="auto"/>
                            <w:right w:val="none" w:sz="0" w:space="0" w:color="auto"/>
                          </w:divBdr>
                        </w:div>
                        <w:div w:id="450395768">
                          <w:marLeft w:val="0"/>
                          <w:marRight w:val="0"/>
                          <w:marTop w:val="0"/>
                          <w:marBottom w:val="0"/>
                          <w:divBdr>
                            <w:top w:val="none" w:sz="0" w:space="0" w:color="auto"/>
                            <w:left w:val="none" w:sz="0" w:space="0" w:color="auto"/>
                            <w:bottom w:val="none" w:sz="0" w:space="0" w:color="auto"/>
                            <w:right w:val="none" w:sz="0" w:space="0" w:color="auto"/>
                          </w:divBdr>
                        </w:div>
                        <w:div w:id="1799378299">
                          <w:marLeft w:val="0"/>
                          <w:marRight w:val="0"/>
                          <w:marTop w:val="0"/>
                          <w:marBottom w:val="0"/>
                          <w:divBdr>
                            <w:top w:val="none" w:sz="0" w:space="0" w:color="auto"/>
                            <w:left w:val="none" w:sz="0" w:space="0" w:color="auto"/>
                            <w:bottom w:val="none" w:sz="0" w:space="0" w:color="auto"/>
                            <w:right w:val="none" w:sz="0" w:space="0" w:color="auto"/>
                          </w:divBdr>
                        </w:div>
                        <w:div w:id="1661427540">
                          <w:marLeft w:val="0"/>
                          <w:marRight w:val="0"/>
                          <w:marTop w:val="0"/>
                          <w:marBottom w:val="0"/>
                          <w:divBdr>
                            <w:top w:val="none" w:sz="0" w:space="0" w:color="auto"/>
                            <w:left w:val="none" w:sz="0" w:space="0" w:color="auto"/>
                            <w:bottom w:val="none" w:sz="0" w:space="0" w:color="auto"/>
                            <w:right w:val="none" w:sz="0" w:space="0" w:color="auto"/>
                          </w:divBdr>
                        </w:div>
                        <w:div w:id="778378453">
                          <w:marLeft w:val="0"/>
                          <w:marRight w:val="0"/>
                          <w:marTop w:val="0"/>
                          <w:marBottom w:val="0"/>
                          <w:divBdr>
                            <w:top w:val="none" w:sz="0" w:space="0" w:color="auto"/>
                            <w:left w:val="none" w:sz="0" w:space="0" w:color="auto"/>
                            <w:bottom w:val="none" w:sz="0" w:space="0" w:color="auto"/>
                            <w:right w:val="none" w:sz="0" w:space="0" w:color="auto"/>
                          </w:divBdr>
                        </w:div>
                        <w:div w:id="419260570">
                          <w:marLeft w:val="0"/>
                          <w:marRight w:val="0"/>
                          <w:marTop w:val="0"/>
                          <w:marBottom w:val="0"/>
                          <w:divBdr>
                            <w:top w:val="none" w:sz="0" w:space="0" w:color="auto"/>
                            <w:left w:val="none" w:sz="0" w:space="0" w:color="auto"/>
                            <w:bottom w:val="none" w:sz="0" w:space="0" w:color="auto"/>
                            <w:right w:val="none" w:sz="0" w:space="0" w:color="auto"/>
                          </w:divBdr>
                        </w:div>
                        <w:div w:id="46489582">
                          <w:marLeft w:val="0"/>
                          <w:marRight w:val="0"/>
                          <w:marTop w:val="0"/>
                          <w:marBottom w:val="0"/>
                          <w:divBdr>
                            <w:top w:val="none" w:sz="0" w:space="0" w:color="auto"/>
                            <w:left w:val="none" w:sz="0" w:space="0" w:color="auto"/>
                            <w:bottom w:val="none" w:sz="0" w:space="0" w:color="auto"/>
                            <w:right w:val="none" w:sz="0" w:space="0" w:color="auto"/>
                          </w:divBdr>
                        </w:div>
                        <w:div w:id="1360593048">
                          <w:marLeft w:val="0"/>
                          <w:marRight w:val="0"/>
                          <w:marTop w:val="0"/>
                          <w:marBottom w:val="0"/>
                          <w:divBdr>
                            <w:top w:val="none" w:sz="0" w:space="0" w:color="auto"/>
                            <w:left w:val="none" w:sz="0" w:space="0" w:color="auto"/>
                            <w:bottom w:val="none" w:sz="0" w:space="0" w:color="auto"/>
                            <w:right w:val="none" w:sz="0" w:space="0" w:color="auto"/>
                          </w:divBdr>
                        </w:div>
                        <w:div w:id="1088692642">
                          <w:marLeft w:val="0"/>
                          <w:marRight w:val="0"/>
                          <w:marTop w:val="0"/>
                          <w:marBottom w:val="0"/>
                          <w:divBdr>
                            <w:top w:val="none" w:sz="0" w:space="0" w:color="auto"/>
                            <w:left w:val="none" w:sz="0" w:space="0" w:color="auto"/>
                            <w:bottom w:val="none" w:sz="0" w:space="0" w:color="auto"/>
                            <w:right w:val="none" w:sz="0" w:space="0" w:color="auto"/>
                          </w:divBdr>
                        </w:div>
                        <w:div w:id="1347094938">
                          <w:marLeft w:val="0"/>
                          <w:marRight w:val="0"/>
                          <w:marTop w:val="0"/>
                          <w:marBottom w:val="0"/>
                          <w:divBdr>
                            <w:top w:val="none" w:sz="0" w:space="0" w:color="auto"/>
                            <w:left w:val="none" w:sz="0" w:space="0" w:color="auto"/>
                            <w:bottom w:val="none" w:sz="0" w:space="0" w:color="auto"/>
                            <w:right w:val="none" w:sz="0" w:space="0" w:color="auto"/>
                          </w:divBdr>
                        </w:div>
                        <w:div w:id="1680233780">
                          <w:marLeft w:val="0"/>
                          <w:marRight w:val="0"/>
                          <w:marTop w:val="0"/>
                          <w:marBottom w:val="0"/>
                          <w:divBdr>
                            <w:top w:val="none" w:sz="0" w:space="0" w:color="auto"/>
                            <w:left w:val="none" w:sz="0" w:space="0" w:color="auto"/>
                            <w:bottom w:val="none" w:sz="0" w:space="0" w:color="auto"/>
                            <w:right w:val="none" w:sz="0" w:space="0" w:color="auto"/>
                          </w:divBdr>
                        </w:div>
                        <w:div w:id="1589578438">
                          <w:marLeft w:val="0"/>
                          <w:marRight w:val="0"/>
                          <w:marTop w:val="0"/>
                          <w:marBottom w:val="0"/>
                          <w:divBdr>
                            <w:top w:val="none" w:sz="0" w:space="0" w:color="auto"/>
                            <w:left w:val="none" w:sz="0" w:space="0" w:color="auto"/>
                            <w:bottom w:val="none" w:sz="0" w:space="0" w:color="auto"/>
                            <w:right w:val="none" w:sz="0" w:space="0" w:color="auto"/>
                          </w:divBdr>
                        </w:div>
                        <w:div w:id="1273899327">
                          <w:marLeft w:val="0"/>
                          <w:marRight w:val="0"/>
                          <w:marTop w:val="0"/>
                          <w:marBottom w:val="0"/>
                          <w:divBdr>
                            <w:top w:val="none" w:sz="0" w:space="0" w:color="auto"/>
                            <w:left w:val="none" w:sz="0" w:space="0" w:color="auto"/>
                            <w:bottom w:val="none" w:sz="0" w:space="0" w:color="auto"/>
                            <w:right w:val="none" w:sz="0" w:space="0" w:color="auto"/>
                          </w:divBdr>
                        </w:div>
                        <w:div w:id="1693528995">
                          <w:marLeft w:val="0"/>
                          <w:marRight w:val="0"/>
                          <w:marTop w:val="0"/>
                          <w:marBottom w:val="0"/>
                          <w:divBdr>
                            <w:top w:val="none" w:sz="0" w:space="0" w:color="auto"/>
                            <w:left w:val="none" w:sz="0" w:space="0" w:color="auto"/>
                            <w:bottom w:val="none" w:sz="0" w:space="0" w:color="auto"/>
                            <w:right w:val="none" w:sz="0" w:space="0" w:color="auto"/>
                          </w:divBdr>
                        </w:div>
                        <w:div w:id="23362974">
                          <w:marLeft w:val="0"/>
                          <w:marRight w:val="0"/>
                          <w:marTop w:val="0"/>
                          <w:marBottom w:val="0"/>
                          <w:divBdr>
                            <w:top w:val="none" w:sz="0" w:space="0" w:color="auto"/>
                            <w:left w:val="none" w:sz="0" w:space="0" w:color="auto"/>
                            <w:bottom w:val="none" w:sz="0" w:space="0" w:color="auto"/>
                            <w:right w:val="none" w:sz="0" w:space="0" w:color="auto"/>
                          </w:divBdr>
                        </w:div>
                        <w:div w:id="1429698896">
                          <w:marLeft w:val="0"/>
                          <w:marRight w:val="0"/>
                          <w:marTop w:val="0"/>
                          <w:marBottom w:val="0"/>
                          <w:divBdr>
                            <w:top w:val="none" w:sz="0" w:space="0" w:color="auto"/>
                            <w:left w:val="none" w:sz="0" w:space="0" w:color="auto"/>
                            <w:bottom w:val="none" w:sz="0" w:space="0" w:color="auto"/>
                            <w:right w:val="none" w:sz="0" w:space="0" w:color="auto"/>
                          </w:divBdr>
                        </w:div>
                        <w:div w:id="443964925">
                          <w:marLeft w:val="0"/>
                          <w:marRight w:val="0"/>
                          <w:marTop w:val="0"/>
                          <w:marBottom w:val="0"/>
                          <w:divBdr>
                            <w:top w:val="none" w:sz="0" w:space="0" w:color="auto"/>
                            <w:left w:val="none" w:sz="0" w:space="0" w:color="auto"/>
                            <w:bottom w:val="none" w:sz="0" w:space="0" w:color="auto"/>
                            <w:right w:val="none" w:sz="0" w:space="0" w:color="auto"/>
                          </w:divBdr>
                        </w:div>
                        <w:div w:id="1294825832">
                          <w:marLeft w:val="0"/>
                          <w:marRight w:val="0"/>
                          <w:marTop w:val="0"/>
                          <w:marBottom w:val="0"/>
                          <w:divBdr>
                            <w:top w:val="none" w:sz="0" w:space="0" w:color="auto"/>
                            <w:left w:val="none" w:sz="0" w:space="0" w:color="auto"/>
                            <w:bottom w:val="none" w:sz="0" w:space="0" w:color="auto"/>
                            <w:right w:val="none" w:sz="0" w:space="0" w:color="auto"/>
                          </w:divBdr>
                        </w:div>
                        <w:div w:id="1218904967">
                          <w:marLeft w:val="0"/>
                          <w:marRight w:val="0"/>
                          <w:marTop w:val="0"/>
                          <w:marBottom w:val="0"/>
                          <w:divBdr>
                            <w:top w:val="none" w:sz="0" w:space="0" w:color="auto"/>
                            <w:left w:val="none" w:sz="0" w:space="0" w:color="auto"/>
                            <w:bottom w:val="none" w:sz="0" w:space="0" w:color="auto"/>
                            <w:right w:val="none" w:sz="0" w:space="0" w:color="auto"/>
                          </w:divBdr>
                        </w:div>
                        <w:div w:id="1421482405">
                          <w:marLeft w:val="0"/>
                          <w:marRight w:val="0"/>
                          <w:marTop w:val="0"/>
                          <w:marBottom w:val="0"/>
                          <w:divBdr>
                            <w:top w:val="none" w:sz="0" w:space="0" w:color="auto"/>
                            <w:left w:val="none" w:sz="0" w:space="0" w:color="auto"/>
                            <w:bottom w:val="none" w:sz="0" w:space="0" w:color="auto"/>
                            <w:right w:val="none" w:sz="0" w:space="0" w:color="auto"/>
                          </w:divBdr>
                        </w:div>
                        <w:div w:id="1637178947">
                          <w:marLeft w:val="0"/>
                          <w:marRight w:val="0"/>
                          <w:marTop w:val="0"/>
                          <w:marBottom w:val="0"/>
                          <w:divBdr>
                            <w:top w:val="none" w:sz="0" w:space="0" w:color="auto"/>
                            <w:left w:val="none" w:sz="0" w:space="0" w:color="auto"/>
                            <w:bottom w:val="none" w:sz="0" w:space="0" w:color="auto"/>
                            <w:right w:val="none" w:sz="0" w:space="0" w:color="auto"/>
                          </w:divBdr>
                        </w:div>
                        <w:div w:id="1137726954">
                          <w:marLeft w:val="0"/>
                          <w:marRight w:val="0"/>
                          <w:marTop w:val="0"/>
                          <w:marBottom w:val="0"/>
                          <w:divBdr>
                            <w:top w:val="none" w:sz="0" w:space="0" w:color="auto"/>
                            <w:left w:val="none" w:sz="0" w:space="0" w:color="auto"/>
                            <w:bottom w:val="none" w:sz="0" w:space="0" w:color="auto"/>
                            <w:right w:val="none" w:sz="0" w:space="0" w:color="auto"/>
                          </w:divBdr>
                        </w:div>
                        <w:div w:id="628171080">
                          <w:marLeft w:val="0"/>
                          <w:marRight w:val="0"/>
                          <w:marTop w:val="0"/>
                          <w:marBottom w:val="0"/>
                          <w:divBdr>
                            <w:top w:val="none" w:sz="0" w:space="0" w:color="auto"/>
                            <w:left w:val="none" w:sz="0" w:space="0" w:color="auto"/>
                            <w:bottom w:val="none" w:sz="0" w:space="0" w:color="auto"/>
                            <w:right w:val="none" w:sz="0" w:space="0" w:color="auto"/>
                          </w:divBdr>
                        </w:div>
                        <w:div w:id="1716661831">
                          <w:marLeft w:val="0"/>
                          <w:marRight w:val="0"/>
                          <w:marTop w:val="0"/>
                          <w:marBottom w:val="0"/>
                          <w:divBdr>
                            <w:top w:val="none" w:sz="0" w:space="0" w:color="auto"/>
                            <w:left w:val="none" w:sz="0" w:space="0" w:color="auto"/>
                            <w:bottom w:val="none" w:sz="0" w:space="0" w:color="auto"/>
                            <w:right w:val="none" w:sz="0" w:space="0" w:color="auto"/>
                          </w:divBdr>
                        </w:div>
                        <w:div w:id="2018578061">
                          <w:marLeft w:val="0"/>
                          <w:marRight w:val="0"/>
                          <w:marTop w:val="0"/>
                          <w:marBottom w:val="0"/>
                          <w:divBdr>
                            <w:top w:val="none" w:sz="0" w:space="0" w:color="auto"/>
                            <w:left w:val="none" w:sz="0" w:space="0" w:color="auto"/>
                            <w:bottom w:val="none" w:sz="0" w:space="0" w:color="auto"/>
                            <w:right w:val="none" w:sz="0" w:space="0" w:color="auto"/>
                          </w:divBdr>
                        </w:div>
                        <w:div w:id="1415784705">
                          <w:marLeft w:val="0"/>
                          <w:marRight w:val="0"/>
                          <w:marTop w:val="0"/>
                          <w:marBottom w:val="0"/>
                          <w:divBdr>
                            <w:top w:val="none" w:sz="0" w:space="0" w:color="auto"/>
                            <w:left w:val="none" w:sz="0" w:space="0" w:color="auto"/>
                            <w:bottom w:val="none" w:sz="0" w:space="0" w:color="auto"/>
                            <w:right w:val="none" w:sz="0" w:space="0" w:color="auto"/>
                          </w:divBdr>
                        </w:div>
                        <w:div w:id="329410564">
                          <w:marLeft w:val="0"/>
                          <w:marRight w:val="0"/>
                          <w:marTop w:val="0"/>
                          <w:marBottom w:val="0"/>
                          <w:divBdr>
                            <w:top w:val="none" w:sz="0" w:space="0" w:color="auto"/>
                            <w:left w:val="none" w:sz="0" w:space="0" w:color="auto"/>
                            <w:bottom w:val="none" w:sz="0" w:space="0" w:color="auto"/>
                            <w:right w:val="none" w:sz="0" w:space="0" w:color="auto"/>
                          </w:divBdr>
                        </w:div>
                        <w:div w:id="294334282">
                          <w:marLeft w:val="0"/>
                          <w:marRight w:val="0"/>
                          <w:marTop w:val="0"/>
                          <w:marBottom w:val="0"/>
                          <w:divBdr>
                            <w:top w:val="none" w:sz="0" w:space="0" w:color="auto"/>
                            <w:left w:val="none" w:sz="0" w:space="0" w:color="auto"/>
                            <w:bottom w:val="none" w:sz="0" w:space="0" w:color="auto"/>
                            <w:right w:val="none" w:sz="0" w:space="0" w:color="auto"/>
                          </w:divBdr>
                        </w:div>
                        <w:div w:id="1194346950">
                          <w:marLeft w:val="0"/>
                          <w:marRight w:val="0"/>
                          <w:marTop w:val="0"/>
                          <w:marBottom w:val="0"/>
                          <w:divBdr>
                            <w:top w:val="none" w:sz="0" w:space="0" w:color="auto"/>
                            <w:left w:val="none" w:sz="0" w:space="0" w:color="auto"/>
                            <w:bottom w:val="none" w:sz="0" w:space="0" w:color="auto"/>
                            <w:right w:val="none" w:sz="0" w:space="0" w:color="auto"/>
                          </w:divBdr>
                        </w:div>
                        <w:div w:id="1082413968">
                          <w:marLeft w:val="0"/>
                          <w:marRight w:val="0"/>
                          <w:marTop w:val="0"/>
                          <w:marBottom w:val="0"/>
                          <w:divBdr>
                            <w:top w:val="none" w:sz="0" w:space="0" w:color="auto"/>
                            <w:left w:val="none" w:sz="0" w:space="0" w:color="auto"/>
                            <w:bottom w:val="none" w:sz="0" w:space="0" w:color="auto"/>
                            <w:right w:val="none" w:sz="0" w:space="0" w:color="auto"/>
                          </w:divBdr>
                        </w:div>
                        <w:div w:id="1593315742">
                          <w:marLeft w:val="0"/>
                          <w:marRight w:val="0"/>
                          <w:marTop w:val="0"/>
                          <w:marBottom w:val="0"/>
                          <w:divBdr>
                            <w:top w:val="none" w:sz="0" w:space="0" w:color="auto"/>
                            <w:left w:val="none" w:sz="0" w:space="0" w:color="auto"/>
                            <w:bottom w:val="none" w:sz="0" w:space="0" w:color="auto"/>
                            <w:right w:val="none" w:sz="0" w:space="0" w:color="auto"/>
                          </w:divBdr>
                        </w:div>
                        <w:div w:id="1496990921">
                          <w:marLeft w:val="0"/>
                          <w:marRight w:val="0"/>
                          <w:marTop w:val="0"/>
                          <w:marBottom w:val="0"/>
                          <w:divBdr>
                            <w:top w:val="none" w:sz="0" w:space="0" w:color="auto"/>
                            <w:left w:val="none" w:sz="0" w:space="0" w:color="auto"/>
                            <w:bottom w:val="none" w:sz="0" w:space="0" w:color="auto"/>
                            <w:right w:val="none" w:sz="0" w:space="0" w:color="auto"/>
                          </w:divBdr>
                        </w:div>
                        <w:div w:id="1733624905">
                          <w:marLeft w:val="0"/>
                          <w:marRight w:val="0"/>
                          <w:marTop w:val="0"/>
                          <w:marBottom w:val="0"/>
                          <w:divBdr>
                            <w:top w:val="none" w:sz="0" w:space="0" w:color="auto"/>
                            <w:left w:val="none" w:sz="0" w:space="0" w:color="auto"/>
                            <w:bottom w:val="none" w:sz="0" w:space="0" w:color="auto"/>
                            <w:right w:val="none" w:sz="0" w:space="0" w:color="auto"/>
                          </w:divBdr>
                        </w:div>
                        <w:div w:id="1666857493">
                          <w:marLeft w:val="0"/>
                          <w:marRight w:val="0"/>
                          <w:marTop w:val="0"/>
                          <w:marBottom w:val="0"/>
                          <w:divBdr>
                            <w:top w:val="none" w:sz="0" w:space="0" w:color="auto"/>
                            <w:left w:val="none" w:sz="0" w:space="0" w:color="auto"/>
                            <w:bottom w:val="none" w:sz="0" w:space="0" w:color="auto"/>
                            <w:right w:val="none" w:sz="0" w:space="0" w:color="auto"/>
                          </w:divBdr>
                        </w:div>
                        <w:div w:id="1550074136">
                          <w:marLeft w:val="0"/>
                          <w:marRight w:val="0"/>
                          <w:marTop w:val="0"/>
                          <w:marBottom w:val="0"/>
                          <w:divBdr>
                            <w:top w:val="none" w:sz="0" w:space="0" w:color="auto"/>
                            <w:left w:val="none" w:sz="0" w:space="0" w:color="auto"/>
                            <w:bottom w:val="none" w:sz="0" w:space="0" w:color="auto"/>
                            <w:right w:val="none" w:sz="0" w:space="0" w:color="auto"/>
                          </w:divBdr>
                        </w:div>
                        <w:div w:id="1201824400">
                          <w:marLeft w:val="0"/>
                          <w:marRight w:val="0"/>
                          <w:marTop w:val="0"/>
                          <w:marBottom w:val="0"/>
                          <w:divBdr>
                            <w:top w:val="none" w:sz="0" w:space="0" w:color="auto"/>
                            <w:left w:val="none" w:sz="0" w:space="0" w:color="auto"/>
                            <w:bottom w:val="none" w:sz="0" w:space="0" w:color="auto"/>
                            <w:right w:val="none" w:sz="0" w:space="0" w:color="auto"/>
                          </w:divBdr>
                        </w:div>
                        <w:div w:id="1103187376">
                          <w:marLeft w:val="0"/>
                          <w:marRight w:val="0"/>
                          <w:marTop w:val="0"/>
                          <w:marBottom w:val="0"/>
                          <w:divBdr>
                            <w:top w:val="none" w:sz="0" w:space="0" w:color="auto"/>
                            <w:left w:val="none" w:sz="0" w:space="0" w:color="auto"/>
                            <w:bottom w:val="none" w:sz="0" w:space="0" w:color="auto"/>
                            <w:right w:val="none" w:sz="0" w:space="0" w:color="auto"/>
                          </w:divBdr>
                        </w:div>
                        <w:div w:id="2096170986">
                          <w:marLeft w:val="0"/>
                          <w:marRight w:val="0"/>
                          <w:marTop w:val="0"/>
                          <w:marBottom w:val="0"/>
                          <w:divBdr>
                            <w:top w:val="none" w:sz="0" w:space="0" w:color="auto"/>
                            <w:left w:val="none" w:sz="0" w:space="0" w:color="auto"/>
                            <w:bottom w:val="none" w:sz="0" w:space="0" w:color="auto"/>
                            <w:right w:val="none" w:sz="0" w:space="0" w:color="auto"/>
                          </w:divBdr>
                        </w:div>
                        <w:div w:id="668364220">
                          <w:marLeft w:val="0"/>
                          <w:marRight w:val="0"/>
                          <w:marTop w:val="0"/>
                          <w:marBottom w:val="0"/>
                          <w:divBdr>
                            <w:top w:val="none" w:sz="0" w:space="0" w:color="auto"/>
                            <w:left w:val="none" w:sz="0" w:space="0" w:color="auto"/>
                            <w:bottom w:val="none" w:sz="0" w:space="0" w:color="auto"/>
                            <w:right w:val="none" w:sz="0" w:space="0" w:color="auto"/>
                          </w:divBdr>
                        </w:div>
                        <w:div w:id="1828398164">
                          <w:marLeft w:val="0"/>
                          <w:marRight w:val="0"/>
                          <w:marTop w:val="0"/>
                          <w:marBottom w:val="0"/>
                          <w:divBdr>
                            <w:top w:val="none" w:sz="0" w:space="0" w:color="auto"/>
                            <w:left w:val="none" w:sz="0" w:space="0" w:color="auto"/>
                            <w:bottom w:val="none" w:sz="0" w:space="0" w:color="auto"/>
                            <w:right w:val="none" w:sz="0" w:space="0" w:color="auto"/>
                          </w:divBdr>
                        </w:div>
                        <w:div w:id="1058017779">
                          <w:marLeft w:val="0"/>
                          <w:marRight w:val="0"/>
                          <w:marTop w:val="0"/>
                          <w:marBottom w:val="0"/>
                          <w:divBdr>
                            <w:top w:val="none" w:sz="0" w:space="0" w:color="auto"/>
                            <w:left w:val="none" w:sz="0" w:space="0" w:color="auto"/>
                            <w:bottom w:val="none" w:sz="0" w:space="0" w:color="auto"/>
                            <w:right w:val="none" w:sz="0" w:space="0" w:color="auto"/>
                          </w:divBdr>
                        </w:div>
                        <w:div w:id="568659223">
                          <w:marLeft w:val="0"/>
                          <w:marRight w:val="0"/>
                          <w:marTop w:val="0"/>
                          <w:marBottom w:val="0"/>
                          <w:divBdr>
                            <w:top w:val="none" w:sz="0" w:space="0" w:color="auto"/>
                            <w:left w:val="none" w:sz="0" w:space="0" w:color="auto"/>
                            <w:bottom w:val="none" w:sz="0" w:space="0" w:color="auto"/>
                            <w:right w:val="none" w:sz="0" w:space="0" w:color="auto"/>
                          </w:divBdr>
                        </w:div>
                        <w:div w:id="706492307">
                          <w:marLeft w:val="0"/>
                          <w:marRight w:val="0"/>
                          <w:marTop w:val="0"/>
                          <w:marBottom w:val="0"/>
                          <w:divBdr>
                            <w:top w:val="none" w:sz="0" w:space="0" w:color="auto"/>
                            <w:left w:val="none" w:sz="0" w:space="0" w:color="auto"/>
                            <w:bottom w:val="none" w:sz="0" w:space="0" w:color="auto"/>
                            <w:right w:val="none" w:sz="0" w:space="0" w:color="auto"/>
                          </w:divBdr>
                        </w:div>
                        <w:div w:id="273682507">
                          <w:marLeft w:val="0"/>
                          <w:marRight w:val="0"/>
                          <w:marTop w:val="0"/>
                          <w:marBottom w:val="0"/>
                          <w:divBdr>
                            <w:top w:val="none" w:sz="0" w:space="0" w:color="auto"/>
                            <w:left w:val="none" w:sz="0" w:space="0" w:color="auto"/>
                            <w:bottom w:val="none" w:sz="0" w:space="0" w:color="auto"/>
                            <w:right w:val="none" w:sz="0" w:space="0" w:color="auto"/>
                          </w:divBdr>
                        </w:div>
                        <w:div w:id="388654241">
                          <w:marLeft w:val="0"/>
                          <w:marRight w:val="0"/>
                          <w:marTop w:val="0"/>
                          <w:marBottom w:val="0"/>
                          <w:divBdr>
                            <w:top w:val="none" w:sz="0" w:space="0" w:color="auto"/>
                            <w:left w:val="none" w:sz="0" w:space="0" w:color="auto"/>
                            <w:bottom w:val="none" w:sz="0" w:space="0" w:color="auto"/>
                            <w:right w:val="none" w:sz="0" w:space="0" w:color="auto"/>
                          </w:divBdr>
                        </w:div>
                        <w:div w:id="575483092">
                          <w:marLeft w:val="0"/>
                          <w:marRight w:val="0"/>
                          <w:marTop w:val="0"/>
                          <w:marBottom w:val="0"/>
                          <w:divBdr>
                            <w:top w:val="none" w:sz="0" w:space="0" w:color="auto"/>
                            <w:left w:val="none" w:sz="0" w:space="0" w:color="auto"/>
                            <w:bottom w:val="none" w:sz="0" w:space="0" w:color="auto"/>
                            <w:right w:val="none" w:sz="0" w:space="0" w:color="auto"/>
                          </w:divBdr>
                        </w:div>
                        <w:div w:id="1284995822">
                          <w:marLeft w:val="0"/>
                          <w:marRight w:val="0"/>
                          <w:marTop w:val="0"/>
                          <w:marBottom w:val="0"/>
                          <w:divBdr>
                            <w:top w:val="none" w:sz="0" w:space="0" w:color="auto"/>
                            <w:left w:val="none" w:sz="0" w:space="0" w:color="auto"/>
                            <w:bottom w:val="none" w:sz="0" w:space="0" w:color="auto"/>
                            <w:right w:val="none" w:sz="0" w:space="0" w:color="auto"/>
                          </w:divBdr>
                        </w:div>
                        <w:div w:id="510679339">
                          <w:marLeft w:val="0"/>
                          <w:marRight w:val="0"/>
                          <w:marTop w:val="0"/>
                          <w:marBottom w:val="0"/>
                          <w:divBdr>
                            <w:top w:val="none" w:sz="0" w:space="0" w:color="auto"/>
                            <w:left w:val="none" w:sz="0" w:space="0" w:color="auto"/>
                            <w:bottom w:val="none" w:sz="0" w:space="0" w:color="auto"/>
                            <w:right w:val="none" w:sz="0" w:space="0" w:color="auto"/>
                          </w:divBdr>
                        </w:div>
                        <w:div w:id="1786119894">
                          <w:marLeft w:val="0"/>
                          <w:marRight w:val="0"/>
                          <w:marTop w:val="0"/>
                          <w:marBottom w:val="0"/>
                          <w:divBdr>
                            <w:top w:val="none" w:sz="0" w:space="0" w:color="auto"/>
                            <w:left w:val="none" w:sz="0" w:space="0" w:color="auto"/>
                            <w:bottom w:val="none" w:sz="0" w:space="0" w:color="auto"/>
                            <w:right w:val="none" w:sz="0" w:space="0" w:color="auto"/>
                          </w:divBdr>
                        </w:div>
                        <w:div w:id="942568414">
                          <w:marLeft w:val="0"/>
                          <w:marRight w:val="0"/>
                          <w:marTop w:val="0"/>
                          <w:marBottom w:val="0"/>
                          <w:divBdr>
                            <w:top w:val="none" w:sz="0" w:space="0" w:color="auto"/>
                            <w:left w:val="none" w:sz="0" w:space="0" w:color="auto"/>
                            <w:bottom w:val="none" w:sz="0" w:space="0" w:color="auto"/>
                            <w:right w:val="none" w:sz="0" w:space="0" w:color="auto"/>
                          </w:divBdr>
                        </w:div>
                        <w:div w:id="1143353565">
                          <w:marLeft w:val="0"/>
                          <w:marRight w:val="0"/>
                          <w:marTop w:val="0"/>
                          <w:marBottom w:val="0"/>
                          <w:divBdr>
                            <w:top w:val="none" w:sz="0" w:space="0" w:color="auto"/>
                            <w:left w:val="none" w:sz="0" w:space="0" w:color="auto"/>
                            <w:bottom w:val="none" w:sz="0" w:space="0" w:color="auto"/>
                            <w:right w:val="none" w:sz="0" w:space="0" w:color="auto"/>
                          </w:divBdr>
                        </w:div>
                        <w:div w:id="886450255">
                          <w:marLeft w:val="0"/>
                          <w:marRight w:val="0"/>
                          <w:marTop w:val="0"/>
                          <w:marBottom w:val="0"/>
                          <w:divBdr>
                            <w:top w:val="none" w:sz="0" w:space="0" w:color="auto"/>
                            <w:left w:val="none" w:sz="0" w:space="0" w:color="auto"/>
                            <w:bottom w:val="none" w:sz="0" w:space="0" w:color="auto"/>
                            <w:right w:val="none" w:sz="0" w:space="0" w:color="auto"/>
                          </w:divBdr>
                        </w:div>
                        <w:div w:id="1945840282">
                          <w:marLeft w:val="0"/>
                          <w:marRight w:val="0"/>
                          <w:marTop w:val="0"/>
                          <w:marBottom w:val="0"/>
                          <w:divBdr>
                            <w:top w:val="none" w:sz="0" w:space="0" w:color="auto"/>
                            <w:left w:val="none" w:sz="0" w:space="0" w:color="auto"/>
                            <w:bottom w:val="none" w:sz="0" w:space="0" w:color="auto"/>
                            <w:right w:val="none" w:sz="0" w:space="0" w:color="auto"/>
                          </w:divBdr>
                        </w:div>
                        <w:div w:id="2109231614">
                          <w:marLeft w:val="0"/>
                          <w:marRight w:val="0"/>
                          <w:marTop w:val="0"/>
                          <w:marBottom w:val="0"/>
                          <w:divBdr>
                            <w:top w:val="none" w:sz="0" w:space="0" w:color="auto"/>
                            <w:left w:val="none" w:sz="0" w:space="0" w:color="auto"/>
                            <w:bottom w:val="none" w:sz="0" w:space="0" w:color="auto"/>
                            <w:right w:val="none" w:sz="0" w:space="0" w:color="auto"/>
                          </w:divBdr>
                        </w:div>
                        <w:div w:id="657271363">
                          <w:marLeft w:val="0"/>
                          <w:marRight w:val="0"/>
                          <w:marTop w:val="0"/>
                          <w:marBottom w:val="0"/>
                          <w:divBdr>
                            <w:top w:val="none" w:sz="0" w:space="0" w:color="auto"/>
                            <w:left w:val="none" w:sz="0" w:space="0" w:color="auto"/>
                            <w:bottom w:val="none" w:sz="0" w:space="0" w:color="auto"/>
                            <w:right w:val="none" w:sz="0" w:space="0" w:color="auto"/>
                          </w:divBdr>
                        </w:div>
                        <w:div w:id="1847284005">
                          <w:marLeft w:val="0"/>
                          <w:marRight w:val="0"/>
                          <w:marTop w:val="0"/>
                          <w:marBottom w:val="0"/>
                          <w:divBdr>
                            <w:top w:val="none" w:sz="0" w:space="0" w:color="auto"/>
                            <w:left w:val="none" w:sz="0" w:space="0" w:color="auto"/>
                            <w:bottom w:val="none" w:sz="0" w:space="0" w:color="auto"/>
                            <w:right w:val="none" w:sz="0" w:space="0" w:color="auto"/>
                          </w:divBdr>
                        </w:div>
                        <w:div w:id="664556103">
                          <w:marLeft w:val="0"/>
                          <w:marRight w:val="0"/>
                          <w:marTop w:val="0"/>
                          <w:marBottom w:val="0"/>
                          <w:divBdr>
                            <w:top w:val="none" w:sz="0" w:space="0" w:color="auto"/>
                            <w:left w:val="none" w:sz="0" w:space="0" w:color="auto"/>
                            <w:bottom w:val="none" w:sz="0" w:space="0" w:color="auto"/>
                            <w:right w:val="none" w:sz="0" w:space="0" w:color="auto"/>
                          </w:divBdr>
                        </w:div>
                        <w:div w:id="5138710">
                          <w:marLeft w:val="0"/>
                          <w:marRight w:val="0"/>
                          <w:marTop w:val="0"/>
                          <w:marBottom w:val="0"/>
                          <w:divBdr>
                            <w:top w:val="none" w:sz="0" w:space="0" w:color="auto"/>
                            <w:left w:val="none" w:sz="0" w:space="0" w:color="auto"/>
                            <w:bottom w:val="none" w:sz="0" w:space="0" w:color="auto"/>
                            <w:right w:val="none" w:sz="0" w:space="0" w:color="auto"/>
                          </w:divBdr>
                        </w:div>
                        <w:div w:id="235819029">
                          <w:marLeft w:val="0"/>
                          <w:marRight w:val="0"/>
                          <w:marTop w:val="0"/>
                          <w:marBottom w:val="0"/>
                          <w:divBdr>
                            <w:top w:val="none" w:sz="0" w:space="0" w:color="auto"/>
                            <w:left w:val="none" w:sz="0" w:space="0" w:color="auto"/>
                            <w:bottom w:val="none" w:sz="0" w:space="0" w:color="auto"/>
                            <w:right w:val="none" w:sz="0" w:space="0" w:color="auto"/>
                          </w:divBdr>
                        </w:div>
                        <w:div w:id="1362584258">
                          <w:marLeft w:val="0"/>
                          <w:marRight w:val="0"/>
                          <w:marTop w:val="0"/>
                          <w:marBottom w:val="0"/>
                          <w:divBdr>
                            <w:top w:val="none" w:sz="0" w:space="0" w:color="auto"/>
                            <w:left w:val="none" w:sz="0" w:space="0" w:color="auto"/>
                            <w:bottom w:val="none" w:sz="0" w:space="0" w:color="auto"/>
                            <w:right w:val="none" w:sz="0" w:space="0" w:color="auto"/>
                          </w:divBdr>
                        </w:div>
                        <w:div w:id="1270164693">
                          <w:marLeft w:val="0"/>
                          <w:marRight w:val="0"/>
                          <w:marTop w:val="0"/>
                          <w:marBottom w:val="0"/>
                          <w:divBdr>
                            <w:top w:val="none" w:sz="0" w:space="0" w:color="auto"/>
                            <w:left w:val="none" w:sz="0" w:space="0" w:color="auto"/>
                            <w:bottom w:val="none" w:sz="0" w:space="0" w:color="auto"/>
                            <w:right w:val="none" w:sz="0" w:space="0" w:color="auto"/>
                          </w:divBdr>
                        </w:div>
                        <w:div w:id="1867791117">
                          <w:marLeft w:val="0"/>
                          <w:marRight w:val="0"/>
                          <w:marTop w:val="0"/>
                          <w:marBottom w:val="0"/>
                          <w:divBdr>
                            <w:top w:val="none" w:sz="0" w:space="0" w:color="auto"/>
                            <w:left w:val="none" w:sz="0" w:space="0" w:color="auto"/>
                            <w:bottom w:val="none" w:sz="0" w:space="0" w:color="auto"/>
                            <w:right w:val="none" w:sz="0" w:space="0" w:color="auto"/>
                          </w:divBdr>
                        </w:div>
                        <w:div w:id="2111704078">
                          <w:marLeft w:val="0"/>
                          <w:marRight w:val="0"/>
                          <w:marTop w:val="0"/>
                          <w:marBottom w:val="0"/>
                          <w:divBdr>
                            <w:top w:val="none" w:sz="0" w:space="0" w:color="auto"/>
                            <w:left w:val="none" w:sz="0" w:space="0" w:color="auto"/>
                            <w:bottom w:val="none" w:sz="0" w:space="0" w:color="auto"/>
                            <w:right w:val="none" w:sz="0" w:space="0" w:color="auto"/>
                          </w:divBdr>
                        </w:div>
                        <w:div w:id="144441371">
                          <w:marLeft w:val="0"/>
                          <w:marRight w:val="0"/>
                          <w:marTop w:val="0"/>
                          <w:marBottom w:val="0"/>
                          <w:divBdr>
                            <w:top w:val="none" w:sz="0" w:space="0" w:color="auto"/>
                            <w:left w:val="none" w:sz="0" w:space="0" w:color="auto"/>
                            <w:bottom w:val="none" w:sz="0" w:space="0" w:color="auto"/>
                            <w:right w:val="none" w:sz="0" w:space="0" w:color="auto"/>
                          </w:divBdr>
                        </w:div>
                        <w:div w:id="220094207">
                          <w:marLeft w:val="0"/>
                          <w:marRight w:val="0"/>
                          <w:marTop w:val="0"/>
                          <w:marBottom w:val="0"/>
                          <w:divBdr>
                            <w:top w:val="none" w:sz="0" w:space="0" w:color="auto"/>
                            <w:left w:val="none" w:sz="0" w:space="0" w:color="auto"/>
                            <w:bottom w:val="none" w:sz="0" w:space="0" w:color="auto"/>
                            <w:right w:val="none" w:sz="0" w:space="0" w:color="auto"/>
                          </w:divBdr>
                        </w:div>
                      </w:divsChild>
                    </w:div>
                    <w:div w:id="48383175">
                      <w:marLeft w:val="0"/>
                      <w:marRight w:val="0"/>
                      <w:marTop w:val="195"/>
                      <w:marBottom w:val="195"/>
                      <w:divBdr>
                        <w:top w:val="none" w:sz="0" w:space="0" w:color="auto"/>
                        <w:left w:val="none" w:sz="0" w:space="0" w:color="auto"/>
                        <w:bottom w:val="none" w:sz="0" w:space="0" w:color="auto"/>
                        <w:right w:val="none" w:sz="0" w:space="0" w:color="auto"/>
                      </w:divBdr>
                    </w:div>
                    <w:div w:id="64304347">
                      <w:marLeft w:val="0"/>
                      <w:marRight w:val="0"/>
                      <w:marTop w:val="195"/>
                      <w:marBottom w:val="195"/>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ow2electronics.com/wp-content/uploads/2023/07/I2C-Address-Selection.jpg" TargetMode="External"/><Relationship Id="rId117" Type="http://schemas.openxmlformats.org/officeDocument/2006/relationships/fontTable" Target="fontTable.xml"/><Relationship Id="rId21" Type="http://schemas.openxmlformats.org/officeDocument/2006/relationships/image" Target="media/image9.png"/><Relationship Id="rId42" Type="http://schemas.openxmlformats.org/officeDocument/2006/relationships/hyperlink" Target="https://how2electronics.com/wp-content/uploads/2023/07/9V-Bat.png" TargetMode="External"/><Relationship Id="rId47" Type="http://schemas.openxmlformats.org/officeDocument/2006/relationships/hyperlink" Target="https://www.hqonline.com/" TargetMode="External"/><Relationship Id="rId63" Type="http://schemas.openxmlformats.org/officeDocument/2006/relationships/image" Target="media/image27.jpeg"/><Relationship Id="rId68" Type="http://schemas.openxmlformats.org/officeDocument/2006/relationships/image" Target="media/image29.png"/><Relationship Id="rId84" Type="http://schemas.openxmlformats.org/officeDocument/2006/relationships/hyperlink" Target="https://blogger.googleusercontent.com/img/b/R29vZ2xl/AVvXsEg96TiEtI0s4LWQHLF7su0dwvuS7xvjflTVubPFij_KttRw7zy5zWeNV9d4SO4thIJuwr52WgIBktct0t0YFsPqwKDhQiU0DRCm8HvS4FK-XfKT9SJEnjT5e25dlMltyGA3zRQaA6IGbZlK/s1600/INA226+board+sch.jpg" TargetMode="External"/><Relationship Id="rId89" Type="http://schemas.openxmlformats.org/officeDocument/2006/relationships/image" Target="media/image40.jpeg"/><Relationship Id="rId112" Type="http://schemas.openxmlformats.org/officeDocument/2006/relationships/image" Target="media/image49.png"/><Relationship Id="rId16" Type="http://schemas.openxmlformats.org/officeDocument/2006/relationships/hyperlink" Target="https://how2electronics.com/wp-content/uploads/2023/07/INA226-board.jpg" TargetMode="External"/><Relationship Id="rId107" Type="http://schemas.openxmlformats.org/officeDocument/2006/relationships/hyperlink" Target="https://github.com/wollewald/INA226_WE" TargetMode="External"/><Relationship Id="rId11" Type="http://schemas.openxmlformats.org/officeDocument/2006/relationships/hyperlink" Target="https://how2electronics.com/iot-based-12v-battery-monitoring-system-with-esp8266/" TargetMode="External"/><Relationship Id="rId32" Type="http://schemas.openxmlformats.org/officeDocument/2006/relationships/image" Target="media/image15.jpeg"/><Relationship Id="rId37" Type="http://schemas.openxmlformats.org/officeDocument/2006/relationships/image" Target="media/image17.jpeg"/><Relationship Id="rId53" Type="http://schemas.openxmlformats.org/officeDocument/2006/relationships/hyperlink" Target="https://how2electronics.com/how-to-use-ina219-dc-current-sensor-module-with-arduino/" TargetMode="External"/><Relationship Id="rId58" Type="http://schemas.openxmlformats.org/officeDocument/2006/relationships/image" Target="media/image25.jpeg"/><Relationship Id="rId74" Type="http://schemas.openxmlformats.org/officeDocument/2006/relationships/hyperlink" Target="http://ardupiclab.blogspot.it/" TargetMode="External"/><Relationship Id="rId79" Type="http://schemas.openxmlformats.org/officeDocument/2006/relationships/image" Target="media/image35.png"/><Relationship Id="rId102" Type="http://schemas.openxmlformats.org/officeDocument/2006/relationships/hyperlink" Target="https://github.com/jarzebski/Arduino-INA226-" TargetMode="External"/><Relationship Id="rId5" Type="http://schemas.openxmlformats.org/officeDocument/2006/relationships/image" Target="media/image1.png"/><Relationship Id="rId90" Type="http://schemas.openxmlformats.org/officeDocument/2006/relationships/hyperlink" Target="https://blogger.googleusercontent.com/img/b/R29vZ2xl/AVvXsEiKcPvC6y6HGvsyn0GdEnvwZ2lnDFJuPxycjVgthUTPf5gsKVeKYjemA7iBiH9m6B2aLrp0VHUsTFVcPIYhNQTVUA-r8ujOOrAGzDB7v5L3e0hfkBAOUHh9xw64sQ5iyaUgAQkRgXq1RgfP/s1600/ArduINA226_V2.jpg" TargetMode="External"/><Relationship Id="rId95" Type="http://schemas.openxmlformats.org/officeDocument/2006/relationships/image" Target="media/image43.jpeg"/><Relationship Id="rId22" Type="http://schemas.openxmlformats.org/officeDocument/2006/relationships/image" Target="media/image10.jpeg"/><Relationship Id="rId27" Type="http://schemas.openxmlformats.org/officeDocument/2006/relationships/image" Target="media/image13.jpeg"/><Relationship Id="rId43" Type="http://schemas.openxmlformats.org/officeDocument/2006/relationships/image" Target="media/image20.png"/><Relationship Id="rId48" Type="http://schemas.openxmlformats.org/officeDocument/2006/relationships/image" Target="media/image23.gif"/><Relationship Id="rId64" Type="http://schemas.openxmlformats.org/officeDocument/2006/relationships/hyperlink" Target="https://github.com/wollewald/INA226_WE" TargetMode="External"/><Relationship Id="rId69" Type="http://schemas.openxmlformats.org/officeDocument/2006/relationships/hyperlink" Target="https://www.hackster.io/projects?difficulty=intermediate" TargetMode="External"/><Relationship Id="rId113" Type="http://schemas.openxmlformats.org/officeDocument/2006/relationships/hyperlink" Target="https://wolles-elektronikkiste.de/wp-content/uploads/2020/06/Ausgabe_Cont_INA226.png" TargetMode="External"/><Relationship Id="rId118" Type="http://schemas.openxmlformats.org/officeDocument/2006/relationships/theme" Target="theme/theme1.xml"/><Relationship Id="rId80" Type="http://schemas.openxmlformats.org/officeDocument/2006/relationships/hyperlink" Target="https://blogger.googleusercontent.com/img/b/R29vZ2xl/AVvXsEhW8o9BTEWYr81vEFmNqadj-1tDSKOtg-8uxpAVBr1rv2bpEFwKgRFz5BPUsmctIsuGQR89Ga_0fEqyGj_HhOPrtlaiObP2RH8jfa4ReqvSRiXxWAzkdrkhxtwy1-iazZnirMvSRvXeXO4j/s1600/INA226+func.jpg" TargetMode="External"/><Relationship Id="rId85" Type="http://schemas.openxmlformats.org/officeDocument/2006/relationships/image" Target="media/image38.jpeg"/><Relationship Id="rId12" Type="http://schemas.openxmlformats.org/officeDocument/2006/relationships/hyperlink" Target="https://amzn.to/3F8fLhW" TargetMode="External"/><Relationship Id="rId17" Type="http://schemas.openxmlformats.org/officeDocument/2006/relationships/image" Target="media/image6.jpeg"/><Relationship Id="rId33" Type="http://schemas.openxmlformats.org/officeDocument/2006/relationships/hyperlink" Target="https://how2electronics.com/wp-content/uploads/2023/07/INA226-Current-Sensor-Arduino-Connection.jpg" TargetMode="External"/><Relationship Id="rId38" Type="http://schemas.openxmlformats.org/officeDocument/2006/relationships/hyperlink" Target="https://how2electronics.com/wp-content/uploads/2023/07/3.7V-Bat.png" TargetMode="External"/><Relationship Id="rId59" Type="http://schemas.openxmlformats.org/officeDocument/2006/relationships/hyperlink" Target="https://thingspeak.com/" TargetMode="External"/><Relationship Id="rId103" Type="http://schemas.openxmlformats.org/officeDocument/2006/relationships/hyperlink" Target="https://www.hackster.io/ArduPic/arduammeter-b59d40" TargetMode="External"/><Relationship Id="rId108" Type="http://schemas.openxmlformats.org/officeDocument/2006/relationships/hyperlink" Target="https://wolles-elektronikkiste.de/wp-content/uploads/2020/06/INA226_Modul-1024x498.jpg" TargetMode="External"/><Relationship Id="rId54" Type="http://schemas.openxmlformats.org/officeDocument/2006/relationships/hyperlink" Target="https://how2electronics.com/how-to-use-ina226-dc-current-sensor-with-arduino/" TargetMode="External"/><Relationship Id="rId70" Type="http://schemas.openxmlformats.org/officeDocument/2006/relationships/image" Target="media/image30.jpeg"/><Relationship Id="rId75" Type="http://schemas.openxmlformats.org/officeDocument/2006/relationships/image" Target="media/image33.jpeg"/><Relationship Id="rId91" Type="http://schemas.openxmlformats.org/officeDocument/2006/relationships/image" Target="media/image41.jpeg"/><Relationship Id="rId96" Type="http://schemas.openxmlformats.org/officeDocument/2006/relationships/hyperlink" Target="https://blogger.googleusercontent.com/img/b/R29vZ2xl/AVvXsEgoz3A3vJZhC6eVe7TkmLCzvkae7hCxMZqPL1tHPmmLqTfX1fBRGFBMl0xFONiCA-hlm0-Pe0LDdzsVRkwx1k1vCtwOCHFhJvItC5ZwZN8Mo9UQHtT5QvWXwtIRu5wjliWPuCddE1s6xxiQ/s1600/grafico.jpg" TargetMode="Externa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1.jpeg"/><Relationship Id="rId28" Type="http://schemas.openxmlformats.org/officeDocument/2006/relationships/hyperlink" Target="https://how2electronics.com/wp-content/uploads/2023/07/Register-Address.jpg" TargetMode="External"/><Relationship Id="rId49" Type="http://schemas.openxmlformats.org/officeDocument/2006/relationships/hyperlink" Target="https://how2electronics.com/how-to-use-ina226-dc-current-sensor-with-arduino/" TargetMode="External"/><Relationship Id="rId114" Type="http://schemas.openxmlformats.org/officeDocument/2006/relationships/image" Target="media/image50.png"/><Relationship Id="rId10" Type="http://schemas.openxmlformats.org/officeDocument/2006/relationships/hyperlink" Target="https://how2electronics.com/iot-dc-energy-meter-using-esp8266-blynk-36v-30a/" TargetMode="External"/><Relationship Id="rId31" Type="http://schemas.openxmlformats.org/officeDocument/2006/relationships/hyperlink" Target="https://how2electronics.com/wp-content/uploads/2023/07/INA226-DC-Current-Sensor-with-Arduino.jpg" TargetMode="External"/><Relationship Id="rId44" Type="http://schemas.openxmlformats.org/officeDocument/2006/relationships/image" Target="media/image21.jpeg"/><Relationship Id="rId52" Type="http://schemas.openxmlformats.org/officeDocument/2006/relationships/hyperlink" Target="https://amzn.to/3F8fLhW" TargetMode="External"/><Relationship Id="rId60" Type="http://schemas.openxmlformats.org/officeDocument/2006/relationships/hyperlink" Target="https://how2electronics.com/wp-content/uploads/2023/08/Setup.jpg" TargetMode="External"/><Relationship Id="rId65" Type="http://schemas.openxmlformats.org/officeDocument/2006/relationships/hyperlink" Target="https://how2electronics.com/wp-content/uploads/2023/08/Serial.png" TargetMode="External"/><Relationship Id="rId73" Type="http://schemas.openxmlformats.org/officeDocument/2006/relationships/image" Target="media/image32.jpeg"/><Relationship Id="rId78" Type="http://schemas.openxmlformats.org/officeDocument/2006/relationships/hyperlink" Target="https://translate.google.com/" TargetMode="External"/><Relationship Id="rId81" Type="http://schemas.openxmlformats.org/officeDocument/2006/relationships/image" Target="media/image36.jpeg"/><Relationship Id="rId86" Type="http://schemas.openxmlformats.org/officeDocument/2006/relationships/hyperlink" Target="https://blogger.googleusercontent.com/img/b/R29vZ2xl/AVvXsEjJKT3xb6Opyta-D8yU2LmyAeLaQJQpqGDRGbYYFBGV7pGdASOZkD63z_eX9xXbGzBGLbxr0m3QnPlorBy_Go3Uh5BtO-haEcgfUr17r-FOe0yy0XwiKc5035ahJRCy_7Um_avmdjlrz9GV/s1600/microSD+module.jpg" TargetMode="External"/><Relationship Id="rId94" Type="http://schemas.openxmlformats.org/officeDocument/2006/relationships/hyperlink" Target="https://blogger.googleusercontent.com/img/b/R29vZ2xl/AVvXsEgnd96PQfSxR1L-hIvP7Y4S6umucnSZPf1BmbB6FI6VdyASUrVX8W3QKXv3DBothgF6jZGjGHRrgxeJBG5ftWLAe5GLmVCjOP7zY7G4azDI7U6oPQQytNLtBuRzyqN2_z_Q2ojb-KzTnPwr/s1600/IMG_20200310_175510.jpg" TargetMode="External"/><Relationship Id="rId99" Type="http://schemas.openxmlformats.org/officeDocument/2006/relationships/image" Target="media/image45.jpeg"/><Relationship Id="rId101" Type="http://schemas.openxmlformats.org/officeDocument/2006/relationships/image" Target="media/image46.jpeg"/><Relationship Id="rId4" Type="http://schemas.openxmlformats.org/officeDocument/2006/relationships/webSettings" Target="webSettings.xml"/><Relationship Id="rId9" Type="http://schemas.openxmlformats.org/officeDocument/2006/relationships/hyperlink" Target="https://how2electronics.com/how-to-use-ina219-dc-current-sensor-module-with-arduino/" TargetMode="External"/><Relationship Id="rId13" Type="http://schemas.openxmlformats.org/officeDocument/2006/relationships/hyperlink" Target="https://how2electronics.com/wp-content/uploads/2023/07/INA226-.jpg" TargetMode="External"/><Relationship Id="rId18" Type="http://schemas.openxmlformats.org/officeDocument/2006/relationships/hyperlink" Target="https://how2electronics.com/wp-content/uploads/2023/07/INA226-board-sch.jpg" TargetMode="External"/><Relationship Id="rId39" Type="http://schemas.openxmlformats.org/officeDocument/2006/relationships/image" Target="media/image18.png"/><Relationship Id="rId109" Type="http://schemas.openxmlformats.org/officeDocument/2006/relationships/image" Target="media/image48.jpeg"/><Relationship Id="rId34" Type="http://schemas.openxmlformats.org/officeDocument/2006/relationships/image" Target="media/image16.jpeg"/><Relationship Id="rId50" Type="http://schemas.openxmlformats.org/officeDocument/2006/relationships/hyperlink" Target="https://how2electronics.com/iot-based-battery-status-monitoring-system-using-esp8266/" TargetMode="External"/><Relationship Id="rId55" Type="http://schemas.openxmlformats.org/officeDocument/2006/relationships/hyperlink" Target="https://how2electronics.com/wp-content/uploads/2023/08/IoT-Based-12V-Battery-Monitoring-System-with-ESP8266.png" TargetMode="External"/><Relationship Id="rId76" Type="http://schemas.openxmlformats.org/officeDocument/2006/relationships/image" Target="media/image34.wmf"/><Relationship Id="rId97" Type="http://schemas.openxmlformats.org/officeDocument/2006/relationships/image" Target="media/image44.jpeg"/><Relationship Id="rId104" Type="http://schemas.openxmlformats.org/officeDocument/2006/relationships/hyperlink" Target="https://wolles-elektronikkiste.de/en/ina226-current-and-power-sensor" TargetMode="External"/><Relationship Id="rId7" Type="http://schemas.openxmlformats.org/officeDocument/2006/relationships/image" Target="media/image3.png"/><Relationship Id="rId71" Type="http://schemas.openxmlformats.org/officeDocument/2006/relationships/image" Target="media/image31.jpeg"/><Relationship Id="rId92" Type="http://schemas.openxmlformats.org/officeDocument/2006/relationships/hyperlink" Target="https://blogger.googleusercontent.com/img/b/R29vZ2xl/AVvXsEgCu6JDltd65E85MRQLvKe4xspVmYbbZeAwNHETikmZ1vnU8U3K4yv20xkL9VKWJ36G3-UpmnVq6a5lR5iujRKrNmA5HyySQsU-k9b7zDOoZqoI3o5cUBjQLdcNwRMKuVYnUeipf96SgZrv/s1600/prototype.jpg" TargetMode="External"/><Relationship Id="rId2" Type="http://schemas.openxmlformats.org/officeDocument/2006/relationships/styles" Target="styles.xml"/><Relationship Id="rId29" Type="http://schemas.openxmlformats.org/officeDocument/2006/relationships/image" Target="media/image14.jpeg"/><Relationship Id="rId24" Type="http://schemas.openxmlformats.org/officeDocument/2006/relationships/hyperlink" Target="https://how2electronics.com/wp-content/uploads/2023/07/INA226-board-1.jpg" TargetMode="External"/><Relationship Id="rId40" Type="http://schemas.openxmlformats.org/officeDocument/2006/relationships/hyperlink" Target="https://how2electronics.com/wp-content/uploads/2023/07/9V-DC-Voltage-Test.jpg" TargetMode="External"/><Relationship Id="rId45" Type="http://schemas.openxmlformats.org/officeDocument/2006/relationships/hyperlink" Target="https://how2electronics.com/iot-based-12v-battery-monitoring-system-with-esp8266/" TargetMode="External"/><Relationship Id="rId66" Type="http://schemas.openxmlformats.org/officeDocument/2006/relationships/image" Target="media/image28.png"/><Relationship Id="rId87" Type="http://schemas.openxmlformats.org/officeDocument/2006/relationships/image" Target="media/image39.jpeg"/><Relationship Id="rId110" Type="http://schemas.openxmlformats.org/officeDocument/2006/relationships/hyperlink" Target="https://wolles-elektronikkiste.de/wp-content/uploads/2021/01/INA226_scheme-1024x532.png" TargetMode="External"/><Relationship Id="rId115" Type="http://schemas.openxmlformats.org/officeDocument/2006/relationships/hyperlink" Target="https://wolles-elektronikkiste.de/wp-content/uploads/2020/06/Ausg_Limit_And_Conv.png" TargetMode="External"/><Relationship Id="rId61" Type="http://schemas.openxmlformats.org/officeDocument/2006/relationships/image" Target="media/image26.jpeg"/><Relationship Id="rId82" Type="http://schemas.openxmlformats.org/officeDocument/2006/relationships/hyperlink" Target="https://blogger.googleusercontent.com/img/b/R29vZ2xl/AVvXsEjDOSvzyyohW1hzrL0X8RvIRcAyzAk27pYn7vg3MPQTSNr9Din_c7MEaboyjCYm4BLToSbw8U1FJJc7FfTo55KE7PAwFe4W5PsFkpmZSYx_Z56bKAiPAOWDYNhquh8Uuo0JuMo35x8Q_hnT/s1600/INA226+board.jpg" TargetMode="External"/><Relationship Id="rId19" Type="http://schemas.openxmlformats.org/officeDocument/2006/relationships/image" Target="media/image7.jpeg"/><Relationship Id="rId14" Type="http://schemas.openxmlformats.org/officeDocument/2006/relationships/image" Target="media/image5.jpeg"/><Relationship Id="rId30" Type="http://schemas.openxmlformats.org/officeDocument/2006/relationships/hyperlink" Target="https://how2electronics.com/how-to-use-ina219-dc-current-sensor-module-with-arduino/" TargetMode="External"/><Relationship Id="rId35" Type="http://schemas.openxmlformats.org/officeDocument/2006/relationships/hyperlink" Target="https://github.com/wollewald/INA226_WE" TargetMode="External"/><Relationship Id="rId56" Type="http://schemas.openxmlformats.org/officeDocument/2006/relationships/image" Target="media/image24.png"/><Relationship Id="rId77" Type="http://schemas.openxmlformats.org/officeDocument/2006/relationships/control" Target="activeX/activeX1.xml"/><Relationship Id="rId100" Type="http://schemas.openxmlformats.org/officeDocument/2006/relationships/hyperlink" Target="https://blogger.googleusercontent.com/img/b/R29vZ2xl/AVvXsEgShplucs_ipcWV8FhrHkgY8tHmqATDpNrkA6mzPvgYIBAGQkXVeN0h2srIWhh8tZNkuzoMYUspI66bM80SvlnpXzoUSHAHStNMhMApPOxHFUU0IBPaDQRG4okAn1gfHf0nMQtl-9J9oSLA/s1600/int+trapezi+1.jpg" TargetMode="External"/><Relationship Id="rId105" Type="http://schemas.openxmlformats.org/officeDocument/2006/relationships/hyperlink" Target="https://wolles-elektronikkiste.de/en/author/w0ellelle_ewood" TargetMode="External"/><Relationship Id="rId8" Type="http://schemas.openxmlformats.org/officeDocument/2006/relationships/image" Target="media/image4.png"/><Relationship Id="rId51" Type="http://schemas.openxmlformats.org/officeDocument/2006/relationships/hyperlink" Target="https://how2electronics.com/iot-battery-monitoring-system-with-diy-lipo-charger/" TargetMode="External"/><Relationship Id="rId72" Type="http://schemas.openxmlformats.org/officeDocument/2006/relationships/hyperlink" Target="https://www.hackster.io/arduino/products/arduino-ide?ref=project-80d641" TargetMode="External"/><Relationship Id="rId93" Type="http://schemas.openxmlformats.org/officeDocument/2006/relationships/image" Target="media/image42.jpeg"/><Relationship Id="rId98" Type="http://schemas.openxmlformats.org/officeDocument/2006/relationships/hyperlink" Target="https://blogger.googleusercontent.com/img/b/R29vZ2xl/AVvXsEgOYZnl26UFOWnNn4atodeq_go_581VpEb-yAUjKeuKROJEaoqpIRXWtgWDUliremow6Nivesixi8kmVJ_w94HIwRA7X0clhxyuBnf0dz0hH08LAxuINr2YC8iMVe40X_g6wznex0gDZneq/s1600/int+trapezi+2.jpg" TargetMode="External"/><Relationship Id="rId3" Type="http://schemas.openxmlformats.org/officeDocument/2006/relationships/settings" Target="settings.xml"/><Relationship Id="rId25" Type="http://schemas.openxmlformats.org/officeDocument/2006/relationships/image" Target="media/image12.jpeg"/><Relationship Id="rId46" Type="http://schemas.openxmlformats.org/officeDocument/2006/relationships/image" Target="media/image22.jpeg"/><Relationship Id="rId67" Type="http://schemas.openxmlformats.org/officeDocument/2006/relationships/hyperlink" Target="https://how2electronics.com/wp-content/uploads/2023/08/Graph-Thingspeak.png" TargetMode="External"/><Relationship Id="rId116"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19.jpeg"/><Relationship Id="rId62" Type="http://schemas.openxmlformats.org/officeDocument/2006/relationships/hyperlink" Target="https://how2electronics.com/wp-content/uploads/2021/04/api-key-part-2.jpg" TargetMode="External"/><Relationship Id="rId83" Type="http://schemas.openxmlformats.org/officeDocument/2006/relationships/image" Target="media/image37.jpeg"/><Relationship Id="rId88" Type="http://schemas.openxmlformats.org/officeDocument/2006/relationships/hyperlink" Target="https://blogger.googleusercontent.com/img/b/R29vZ2xl/AVvXsEjJMTQEv2shhlmDqDIo_i6wsIlJ6slPoKyHWUSvom0JvhFUSKbHDeuvlk8ygN1KcspDDSnThVzPlFGwXbzbm24bcoK3Bw2dgPbyKNXfHebCxwlSOSXOVQSpljLeFf2L8SgXftIcZG9b5mQq/s1600/my+shunt+ICE.jpg" TargetMode="External"/><Relationship Id="rId111" Type="http://schemas.openxmlformats.org/officeDocument/2006/relationships/hyperlink" Target="https://wolles-elektronikkiste.de/wp-content/uploads/2020/06/INA226_Wiring_HiSide-1024x655.png" TargetMode="External"/><Relationship Id="rId15" Type="http://schemas.openxmlformats.org/officeDocument/2006/relationships/hyperlink" Target="https://www.ti.com/lit/ds/symlink/ina226.pdf" TargetMode="External"/><Relationship Id="rId36" Type="http://schemas.openxmlformats.org/officeDocument/2006/relationships/hyperlink" Target="https://how2electronics.com/wp-content/uploads/2023/07/INA226-Current-Sensor-Load-Test.jpg" TargetMode="External"/><Relationship Id="rId57" Type="http://schemas.openxmlformats.org/officeDocument/2006/relationships/hyperlink" Target="https://how2electronics.com/wp-content/uploads/2023/08/12V-Battery-Monitoring-ESP8266.jpg" TargetMode="External"/><Relationship Id="rId106" Type="http://schemas.openxmlformats.org/officeDocument/2006/relationships/image" Target="media/image47.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362</TotalTime>
  <Pages>71</Pages>
  <Words>52787</Words>
  <Characters>30090</Characters>
  <Application>Microsoft Office Word</Application>
  <DocSecurity>0</DocSecurity>
  <Lines>250</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Andriy Holovatyy</dc:creator>
  <cp:keywords/>
  <dc:description/>
  <cp:lastModifiedBy>Andriy Holovatyy</cp:lastModifiedBy>
  <cp:revision>10</cp:revision>
  <dcterms:created xsi:type="dcterms:W3CDTF">2024-07-27T09:45:00Z</dcterms:created>
  <dcterms:modified xsi:type="dcterms:W3CDTF">2024-07-27T17:05:00Z</dcterms:modified>
</cp:coreProperties>
</file>